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hAnsi="Times New Roman" w:cs="Times New Roman"/>
          <w:b/>
        </w:rPr>
        <w:id w:val="1318617404"/>
        <w:docPartObj>
          <w:docPartGallery w:val="Cover Pages"/>
          <w:docPartUnique/>
        </w:docPartObj>
      </w:sdtPr>
      <w:sdtEndPr/>
      <w:sdtContent>
        <w:p w14:paraId="0B78F8AB" w14:textId="77777777" w:rsidR="009D6E8F" w:rsidRPr="00E53B18" w:rsidDel="007E1A98" w:rsidRDefault="009D6E8F" w:rsidP="007E1A98">
          <w:pPr>
            <w:spacing w:line="480" w:lineRule="auto"/>
            <w:jc w:val="both"/>
            <w:rPr>
              <w:del w:id="0" w:author="Tri Le" w:date="2021-07-14T14:23:00Z"/>
              <w:rFonts w:ascii="Times New Roman" w:hAnsi="Times New Roman" w:cs="Times New Roman"/>
              <w:b/>
              <w:rPrChange w:id="1" w:author="Tri Le" w:date="2021-07-13T20:26:00Z">
                <w:rPr>
                  <w:del w:id="2" w:author="Tri Le" w:date="2021-07-14T14:23:00Z"/>
                  <w:rFonts w:ascii="Cambria" w:hAnsi="Cambria"/>
                  <w:b/>
                </w:rPr>
              </w:rPrChange>
            </w:rPr>
            <w:pPrChange w:id="3" w:author="Tri Le" w:date="2021-07-14T14:22:00Z">
              <w:pPr>
                <w:spacing w:line="276" w:lineRule="auto"/>
                <w:jc w:val="both"/>
              </w:pPr>
            </w:pPrChange>
          </w:pPr>
        </w:p>
        <w:p w14:paraId="02661365" w14:textId="77777777" w:rsidR="009D6E8F" w:rsidRPr="00E53B18" w:rsidDel="007E1A98" w:rsidRDefault="009D6E8F" w:rsidP="007E1A98">
          <w:pPr>
            <w:spacing w:line="480" w:lineRule="auto"/>
            <w:jc w:val="both"/>
            <w:rPr>
              <w:del w:id="4" w:author="Tri Le" w:date="2021-07-14T14:23:00Z"/>
              <w:rFonts w:ascii="Times New Roman" w:hAnsi="Times New Roman" w:cs="Times New Roman"/>
              <w:b/>
              <w:rPrChange w:id="5" w:author="Tri Le" w:date="2021-07-13T20:26:00Z">
                <w:rPr>
                  <w:del w:id="6" w:author="Tri Le" w:date="2021-07-14T14:23:00Z"/>
                  <w:rFonts w:ascii="Cambria" w:hAnsi="Cambria"/>
                  <w:b/>
                </w:rPr>
              </w:rPrChange>
            </w:rPr>
            <w:pPrChange w:id="7" w:author="Tri Le" w:date="2021-07-14T14:22:00Z">
              <w:pPr>
                <w:spacing w:line="276" w:lineRule="auto"/>
                <w:jc w:val="both"/>
              </w:pPr>
            </w:pPrChange>
          </w:pPr>
        </w:p>
        <w:p w14:paraId="2102BBD2" w14:textId="77777777" w:rsidR="009D6E8F" w:rsidRPr="00E53B18" w:rsidDel="007E1A98" w:rsidRDefault="009D6E8F" w:rsidP="007E1A98">
          <w:pPr>
            <w:spacing w:line="480" w:lineRule="auto"/>
            <w:jc w:val="both"/>
            <w:rPr>
              <w:del w:id="8" w:author="Tri Le" w:date="2021-07-14T14:23:00Z"/>
              <w:rFonts w:ascii="Times New Roman" w:hAnsi="Times New Roman" w:cs="Times New Roman"/>
              <w:b/>
              <w:rPrChange w:id="9" w:author="Tri Le" w:date="2021-07-13T20:26:00Z">
                <w:rPr>
                  <w:del w:id="10" w:author="Tri Le" w:date="2021-07-14T14:23:00Z"/>
                  <w:rFonts w:ascii="Cambria" w:hAnsi="Cambria"/>
                  <w:b/>
                </w:rPr>
              </w:rPrChange>
            </w:rPr>
            <w:pPrChange w:id="11" w:author="Tri Le" w:date="2021-07-14T14:22:00Z">
              <w:pPr>
                <w:spacing w:line="276" w:lineRule="auto"/>
                <w:jc w:val="both"/>
              </w:pPr>
            </w:pPrChange>
          </w:pPr>
        </w:p>
        <w:p w14:paraId="00EC2EA1" w14:textId="77777777" w:rsidR="009D6E8F" w:rsidRPr="00E53B18" w:rsidDel="007E1A98" w:rsidRDefault="009D6E8F" w:rsidP="007E1A98">
          <w:pPr>
            <w:spacing w:line="480" w:lineRule="auto"/>
            <w:jc w:val="both"/>
            <w:rPr>
              <w:del w:id="12" w:author="Tri Le" w:date="2021-07-14T14:23:00Z"/>
              <w:rFonts w:ascii="Times New Roman" w:hAnsi="Times New Roman" w:cs="Times New Roman"/>
              <w:b/>
              <w:rPrChange w:id="13" w:author="Tri Le" w:date="2021-07-13T20:26:00Z">
                <w:rPr>
                  <w:del w:id="14" w:author="Tri Le" w:date="2021-07-14T14:23:00Z"/>
                  <w:rFonts w:ascii="Cambria" w:hAnsi="Cambria"/>
                  <w:b/>
                </w:rPr>
              </w:rPrChange>
            </w:rPr>
            <w:pPrChange w:id="15" w:author="Tri Le" w:date="2021-07-14T14:22:00Z">
              <w:pPr>
                <w:spacing w:line="276" w:lineRule="auto"/>
                <w:jc w:val="both"/>
              </w:pPr>
            </w:pPrChange>
          </w:pPr>
        </w:p>
        <w:p w14:paraId="7FC5779A" w14:textId="77777777" w:rsidR="009D6E8F" w:rsidRPr="00E53B18" w:rsidDel="007E1A98" w:rsidRDefault="009D6E8F" w:rsidP="007E1A98">
          <w:pPr>
            <w:spacing w:line="480" w:lineRule="auto"/>
            <w:jc w:val="both"/>
            <w:rPr>
              <w:del w:id="16" w:author="Tri Le" w:date="2021-07-14T14:23:00Z"/>
              <w:rFonts w:ascii="Times New Roman" w:hAnsi="Times New Roman" w:cs="Times New Roman"/>
              <w:b/>
              <w:rPrChange w:id="17" w:author="Tri Le" w:date="2021-07-13T20:26:00Z">
                <w:rPr>
                  <w:del w:id="18" w:author="Tri Le" w:date="2021-07-14T14:23:00Z"/>
                  <w:rFonts w:ascii="Cambria" w:hAnsi="Cambria"/>
                  <w:b/>
                </w:rPr>
              </w:rPrChange>
            </w:rPr>
            <w:pPrChange w:id="19" w:author="Tri Le" w:date="2021-07-14T14:22:00Z">
              <w:pPr>
                <w:spacing w:line="276" w:lineRule="auto"/>
                <w:jc w:val="both"/>
              </w:pPr>
            </w:pPrChange>
          </w:pPr>
        </w:p>
        <w:p w14:paraId="558A5A16" w14:textId="77777777" w:rsidR="009D6E8F" w:rsidRPr="00E53B18" w:rsidDel="007E1A98" w:rsidRDefault="009D6E8F" w:rsidP="007E1A98">
          <w:pPr>
            <w:spacing w:line="480" w:lineRule="auto"/>
            <w:jc w:val="both"/>
            <w:rPr>
              <w:del w:id="20" w:author="Tri Le" w:date="2021-07-14T14:23:00Z"/>
              <w:rFonts w:ascii="Times New Roman" w:hAnsi="Times New Roman" w:cs="Times New Roman"/>
              <w:b/>
              <w:rPrChange w:id="21" w:author="Tri Le" w:date="2021-07-13T20:26:00Z">
                <w:rPr>
                  <w:del w:id="22" w:author="Tri Le" w:date="2021-07-14T14:23:00Z"/>
                  <w:rFonts w:ascii="Cambria" w:hAnsi="Cambria"/>
                  <w:b/>
                </w:rPr>
              </w:rPrChange>
            </w:rPr>
            <w:pPrChange w:id="23" w:author="Tri Le" w:date="2021-07-14T14:22:00Z">
              <w:pPr>
                <w:spacing w:line="276" w:lineRule="auto"/>
                <w:jc w:val="both"/>
              </w:pPr>
            </w:pPrChange>
          </w:pPr>
        </w:p>
        <w:p w14:paraId="37AEEF36" w14:textId="77777777" w:rsidR="009D6E8F" w:rsidRPr="00E53B18" w:rsidDel="007E1A98" w:rsidRDefault="009D6E8F" w:rsidP="007E1A98">
          <w:pPr>
            <w:spacing w:line="480" w:lineRule="auto"/>
            <w:jc w:val="both"/>
            <w:rPr>
              <w:del w:id="24" w:author="Tri Le" w:date="2021-07-14T14:23:00Z"/>
              <w:rFonts w:ascii="Times New Roman" w:hAnsi="Times New Roman" w:cs="Times New Roman"/>
              <w:b/>
              <w:rPrChange w:id="25" w:author="Tri Le" w:date="2021-07-13T20:26:00Z">
                <w:rPr>
                  <w:del w:id="26" w:author="Tri Le" w:date="2021-07-14T14:23:00Z"/>
                  <w:rFonts w:ascii="Cambria" w:hAnsi="Cambria"/>
                  <w:b/>
                </w:rPr>
              </w:rPrChange>
            </w:rPr>
            <w:pPrChange w:id="27" w:author="Tri Le" w:date="2021-07-14T14:22:00Z">
              <w:pPr>
                <w:spacing w:line="276" w:lineRule="auto"/>
                <w:jc w:val="both"/>
              </w:pPr>
            </w:pPrChange>
          </w:pPr>
        </w:p>
        <w:p w14:paraId="4D1BAFB3" w14:textId="77777777" w:rsidR="009D6E8F" w:rsidRPr="00E53B18" w:rsidDel="007E1A98" w:rsidRDefault="009D6E8F" w:rsidP="007E1A98">
          <w:pPr>
            <w:spacing w:line="480" w:lineRule="auto"/>
            <w:jc w:val="both"/>
            <w:rPr>
              <w:del w:id="28" w:author="Tri Le" w:date="2021-07-14T14:23:00Z"/>
              <w:rFonts w:ascii="Times New Roman" w:hAnsi="Times New Roman" w:cs="Times New Roman"/>
              <w:b/>
              <w:rPrChange w:id="29" w:author="Tri Le" w:date="2021-07-13T20:26:00Z">
                <w:rPr>
                  <w:del w:id="30" w:author="Tri Le" w:date="2021-07-14T14:23:00Z"/>
                  <w:rFonts w:ascii="Cambria" w:hAnsi="Cambria"/>
                  <w:b/>
                </w:rPr>
              </w:rPrChange>
            </w:rPr>
            <w:pPrChange w:id="31" w:author="Tri Le" w:date="2021-07-14T14:22:00Z">
              <w:pPr>
                <w:spacing w:line="276" w:lineRule="auto"/>
                <w:jc w:val="both"/>
              </w:pPr>
            </w:pPrChange>
          </w:pPr>
        </w:p>
        <w:p w14:paraId="3A305200" w14:textId="77777777" w:rsidR="009D6E8F" w:rsidRPr="00E53B18" w:rsidDel="007E1A98" w:rsidRDefault="009D6E8F" w:rsidP="007E1A98">
          <w:pPr>
            <w:spacing w:line="480" w:lineRule="auto"/>
            <w:jc w:val="both"/>
            <w:rPr>
              <w:del w:id="32" w:author="Tri Le" w:date="2021-07-14T14:23:00Z"/>
              <w:rFonts w:ascii="Times New Roman" w:hAnsi="Times New Roman" w:cs="Times New Roman"/>
              <w:b/>
              <w:rPrChange w:id="33" w:author="Tri Le" w:date="2021-07-13T20:26:00Z">
                <w:rPr>
                  <w:del w:id="34" w:author="Tri Le" w:date="2021-07-14T14:23:00Z"/>
                  <w:rFonts w:ascii="Cambria" w:hAnsi="Cambria"/>
                  <w:b/>
                </w:rPr>
              </w:rPrChange>
            </w:rPr>
            <w:pPrChange w:id="35" w:author="Tri Le" w:date="2021-07-14T14:22:00Z">
              <w:pPr>
                <w:spacing w:line="276" w:lineRule="auto"/>
                <w:jc w:val="both"/>
              </w:pPr>
            </w:pPrChange>
          </w:pPr>
        </w:p>
        <w:p w14:paraId="600FB1B8" w14:textId="77777777" w:rsidR="009D6E8F" w:rsidRPr="00E53B18" w:rsidDel="007E1A98" w:rsidRDefault="009D6E8F" w:rsidP="007E1A98">
          <w:pPr>
            <w:spacing w:line="480" w:lineRule="auto"/>
            <w:jc w:val="both"/>
            <w:rPr>
              <w:del w:id="36" w:author="Tri Le" w:date="2021-07-14T14:23:00Z"/>
              <w:rFonts w:ascii="Times New Roman" w:hAnsi="Times New Roman" w:cs="Times New Roman"/>
              <w:b/>
              <w:rPrChange w:id="37" w:author="Tri Le" w:date="2021-07-13T20:26:00Z">
                <w:rPr>
                  <w:del w:id="38" w:author="Tri Le" w:date="2021-07-14T14:23:00Z"/>
                  <w:rFonts w:ascii="Cambria" w:hAnsi="Cambria"/>
                  <w:b/>
                </w:rPr>
              </w:rPrChange>
            </w:rPr>
            <w:pPrChange w:id="39" w:author="Tri Le" w:date="2021-07-14T14:22:00Z">
              <w:pPr>
                <w:spacing w:line="276" w:lineRule="auto"/>
                <w:jc w:val="both"/>
              </w:pPr>
            </w:pPrChange>
          </w:pPr>
        </w:p>
        <w:p w14:paraId="0A393C1C" w14:textId="77777777" w:rsidR="009D6E8F" w:rsidRPr="00E53B18" w:rsidDel="007E1A98" w:rsidRDefault="009D6E8F" w:rsidP="007E1A98">
          <w:pPr>
            <w:spacing w:line="480" w:lineRule="auto"/>
            <w:jc w:val="both"/>
            <w:rPr>
              <w:del w:id="40" w:author="Tri Le" w:date="2021-07-14T14:23:00Z"/>
              <w:rFonts w:ascii="Times New Roman" w:hAnsi="Times New Roman" w:cs="Times New Roman"/>
              <w:b/>
              <w:rPrChange w:id="41" w:author="Tri Le" w:date="2021-07-13T20:26:00Z">
                <w:rPr>
                  <w:del w:id="42" w:author="Tri Le" w:date="2021-07-14T14:23:00Z"/>
                  <w:rFonts w:ascii="Cambria" w:hAnsi="Cambria"/>
                  <w:b/>
                </w:rPr>
              </w:rPrChange>
            </w:rPr>
            <w:pPrChange w:id="43" w:author="Tri Le" w:date="2021-07-14T14:22:00Z">
              <w:pPr>
                <w:spacing w:line="276" w:lineRule="auto"/>
                <w:jc w:val="both"/>
              </w:pPr>
            </w:pPrChange>
          </w:pPr>
        </w:p>
        <w:p w14:paraId="01AD9A83" w14:textId="26FA64F6" w:rsidR="009D6E8F" w:rsidRPr="00E53B18" w:rsidDel="007E1A98" w:rsidRDefault="009D6E8F" w:rsidP="001D521D">
          <w:pPr>
            <w:spacing w:line="480" w:lineRule="auto"/>
            <w:jc w:val="both"/>
            <w:rPr>
              <w:del w:id="44" w:author="Tri Le" w:date="2021-07-14T14:23:00Z"/>
              <w:rFonts w:ascii="Times New Roman" w:hAnsi="Times New Roman" w:cs="Times New Roman"/>
              <w:b/>
              <w:rPrChange w:id="45" w:author="Tri Le" w:date="2021-07-13T20:26:00Z">
                <w:rPr>
                  <w:del w:id="46" w:author="Tri Le" w:date="2021-07-14T14:23:00Z"/>
                  <w:rFonts w:ascii="Cambria" w:hAnsi="Cambria"/>
                  <w:b/>
                </w:rPr>
              </w:rPrChange>
            </w:rPr>
          </w:pPr>
        </w:p>
        <w:p w14:paraId="52048BE8" w14:textId="77777777" w:rsidR="009D6E8F" w:rsidRPr="00E53B18" w:rsidRDefault="009D6E8F" w:rsidP="007E1A98">
          <w:pPr>
            <w:spacing w:line="480" w:lineRule="auto"/>
            <w:jc w:val="center"/>
            <w:rPr>
              <w:rFonts w:ascii="Times New Roman" w:hAnsi="Times New Roman" w:cs="Times New Roman"/>
              <w:b/>
              <w:rPrChange w:id="47" w:author="Tri Le" w:date="2021-07-13T20:26:00Z">
                <w:rPr>
                  <w:rFonts w:ascii="Cambria" w:hAnsi="Cambria"/>
                  <w:b/>
                  <w:sz w:val="36"/>
                </w:rPr>
              </w:rPrChange>
            </w:rPr>
          </w:pPr>
          <w:commentRangeStart w:id="48"/>
          <w:r w:rsidRPr="00E53B18">
            <w:rPr>
              <w:rFonts w:ascii="Times New Roman" w:hAnsi="Times New Roman" w:cs="Times New Roman"/>
              <w:b/>
              <w:rPrChange w:id="49" w:author="Tri Le" w:date="2021-07-13T20:26:00Z">
                <w:rPr>
                  <w:rFonts w:ascii="Cambria" w:hAnsi="Cambria"/>
                  <w:b/>
                  <w:sz w:val="36"/>
                </w:rPr>
              </w:rPrChange>
            </w:rPr>
            <w:t>Quantitation of human enteric viruses as alternative indicators of fecal pollution to evaluate wastewater treatment processes</w:t>
          </w:r>
          <w:commentRangeEnd w:id="48"/>
          <w:r w:rsidR="00B304DD" w:rsidRPr="00E53B18">
            <w:rPr>
              <w:rStyle w:val="CommentReference"/>
              <w:sz w:val="24"/>
              <w:szCs w:val="24"/>
              <w:rPrChange w:id="50" w:author="Tri Le" w:date="2021-07-13T20:26:00Z">
                <w:rPr>
                  <w:rStyle w:val="CommentReference"/>
                </w:rPr>
              </w:rPrChange>
            </w:rPr>
            <w:commentReference w:id="48"/>
          </w:r>
        </w:p>
        <w:p w14:paraId="668CA561" w14:textId="18AAA3ED" w:rsidR="00C00662" w:rsidRPr="00E53B18" w:rsidRDefault="009D6E8F" w:rsidP="007E1A98">
          <w:pPr>
            <w:spacing w:line="480" w:lineRule="auto"/>
            <w:jc w:val="center"/>
            <w:rPr>
              <w:ins w:id="51" w:author="Miguel Uyaguari" w:date="2021-07-12T21:32:00Z"/>
              <w:rFonts w:ascii="Times New Roman" w:hAnsi="Times New Roman" w:cs="Times New Roman"/>
              <w:rPrChange w:id="52" w:author="Tri Le" w:date="2021-07-13T20:26:00Z">
                <w:rPr>
                  <w:ins w:id="53" w:author="Miguel Uyaguari" w:date="2021-07-12T21:32:00Z"/>
                  <w:rFonts w:ascii="Cambria" w:hAnsi="Cambria"/>
                </w:rPr>
              </w:rPrChange>
            </w:rPr>
            <w:pPrChange w:id="54" w:author="Tri Le" w:date="2021-07-14T14:22:00Z">
              <w:pPr>
                <w:spacing w:line="480" w:lineRule="auto"/>
              </w:pPr>
            </w:pPrChange>
          </w:pPr>
          <w:r w:rsidRPr="00E53B18">
            <w:rPr>
              <w:rFonts w:ascii="Times New Roman" w:hAnsi="Times New Roman" w:cs="Times New Roman"/>
              <w:rPrChange w:id="55" w:author="Tri Le" w:date="2021-07-13T20:26:00Z">
                <w:rPr>
                  <w:rFonts w:ascii="Cambria" w:hAnsi="Cambria"/>
                </w:rPr>
              </w:rPrChange>
            </w:rPr>
            <w:t>Audrey Garcia</w:t>
          </w:r>
          <w:ins w:id="56" w:author="Miguel Uyaguari" w:date="2021-07-12T21:31:00Z">
            <w:r w:rsidR="00C00662" w:rsidRPr="00E53B18">
              <w:rPr>
                <w:rFonts w:ascii="Times New Roman" w:hAnsi="Times New Roman" w:cs="Times New Roman"/>
                <w:rPrChange w:id="57" w:author="Tri Le" w:date="2021-07-13T20:26:00Z">
                  <w:rPr>
                    <w:rFonts w:ascii="Cambria" w:hAnsi="Cambria"/>
                  </w:rPr>
                </w:rPrChange>
              </w:rPr>
              <w:t>, Tri L</w:t>
            </w:r>
          </w:ins>
          <w:ins w:id="58" w:author="Miguel Uyaguari" w:date="2021-07-12T21:34:00Z">
            <w:r w:rsidR="00780474" w:rsidRPr="00E53B18">
              <w:rPr>
                <w:rFonts w:ascii="Times New Roman" w:hAnsi="Times New Roman" w:cs="Times New Roman"/>
                <w:rPrChange w:id="59" w:author="Tri Le" w:date="2021-07-13T20:26:00Z">
                  <w:rPr>
                    <w:rFonts w:ascii="Cambria" w:hAnsi="Cambria"/>
                  </w:rPr>
                </w:rPrChange>
              </w:rPr>
              <w:t>e</w:t>
            </w:r>
          </w:ins>
          <w:ins w:id="60" w:author="Miguel Uyaguari" w:date="2021-07-12T21:31:00Z">
            <w:r w:rsidR="00C00662" w:rsidRPr="00E53B18">
              <w:rPr>
                <w:rFonts w:ascii="Times New Roman" w:hAnsi="Times New Roman" w:cs="Times New Roman"/>
                <w:rPrChange w:id="61" w:author="Tri Le" w:date="2021-07-13T20:26:00Z">
                  <w:rPr>
                    <w:rFonts w:ascii="Cambria" w:hAnsi="Cambria"/>
                  </w:rPr>
                </w:rPrChange>
              </w:rPr>
              <w:t>, Paul Jankowski</w:t>
            </w:r>
          </w:ins>
          <w:ins w:id="62" w:author="Miguel Uyaguari" w:date="2021-07-13T15:45:00Z">
            <w:r w:rsidR="00A210DF" w:rsidRPr="00E53B18">
              <w:rPr>
                <w:rFonts w:ascii="Times New Roman" w:hAnsi="Times New Roman" w:cs="Times New Roman"/>
                <w:rPrChange w:id="63" w:author="Tri Le" w:date="2021-07-13T20:26:00Z">
                  <w:rPr>
                    <w:rFonts w:ascii="Cambria" w:hAnsi="Cambria"/>
                  </w:rPr>
                </w:rPrChange>
              </w:rPr>
              <w:t xml:space="preserve"> </w:t>
            </w:r>
          </w:ins>
          <w:ins w:id="64" w:author="Miguel Uyaguari" w:date="2021-07-13T15:44:00Z">
            <w:r w:rsidR="007D2F28" w:rsidRPr="00E53B18">
              <w:rPr>
                <w:rFonts w:ascii="Times New Roman" w:hAnsi="Times New Roman" w:cs="Times New Roman"/>
                <w:rPrChange w:id="65" w:author="Tri Le" w:date="2021-07-13T20:26:00Z">
                  <w:rPr>
                    <w:rFonts w:ascii="Cambria" w:hAnsi="Cambria"/>
                  </w:rPr>
                </w:rPrChange>
              </w:rPr>
              <w:t xml:space="preserve">and </w:t>
            </w:r>
          </w:ins>
          <w:del w:id="66" w:author="Miguel Uyaguari" w:date="2021-07-12T21:31:00Z">
            <w:r w:rsidRPr="00E53B18" w:rsidDel="00C00662">
              <w:rPr>
                <w:rFonts w:ascii="Times New Roman" w:hAnsi="Times New Roman" w:cs="Times New Roman"/>
                <w:rPrChange w:id="67" w:author="Tri Le" w:date="2021-07-13T20:26:00Z">
                  <w:rPr>
                    <w:rFonts w:ascii="Cambria" w:hAnsi="Cambria"/>
                  </w:rPr>
                </w:rPrChange>
              </w:rPr>
              <w:delText xml:space="preserve"> </w:delText>
            </w:r>
          </w:del>
          <w:del w:id="68" w:author="Miguel Uyaguari" w:date="2021-07-13T15:44:00Z">
            <w:r w:rsidRPr="00E53B18" w:rsidDel="007D2F28">
              <w:rPr>
                <w:rFonts w:ascii="Times New Roman" w:hAnsi="Times New Roman" w:cs="Times New Roman"/>
                <w:rPrChange w:id="69" w:author="Tri Le" w:date="2021-07-13T20:26:00Z">
                  <w:rPr>
                    <w:rFonts w:ascii="Cambria" w:hAnsi="Cambria"/>
                  </w:rPr>
                </w:rPrChange>
              </w:rPr>
              <w:delText xml:space="preserve">and </w:delText>
            </w:r>
          </w:del>
          <w:r w:rsidRPr="00E53B18">
            <w:rPr>
              <w:rFonts w:ascii="Times New Roman" w:hAnsi="Times New Roman" w:cs="Times New Roman"/>
              <w:rPrChange w:id="70" w:author="Tri Le" w:date="2021-07-13T20:26:00Z">
                <w:rPr>
                  <w:rFonts w:ascii="Cambria" w:hAnsi="Cambria"/>
                </w:rPr>
              </w:rPrChange>
            </w:rPr>
            <w:t>Miguel Uyaguari-</w:t>
          </w:r>
          <w:ins w:id="71" w:author="Miguel Uyaguari" w:date="2021-07-12T21:36:00Z">
            <w:r w:rsidR="00E67A3D" w:rsidRPr="00E53B18">
              <w:rPr>
                <w:rFonts w:ascii="Times New Roman" w:hAnsi="Times New Roman" w:cs="Times New Roman"/>
                <w:rPrChange w:id="72" w:author="Tri Le" w:date="2021-07-13T20:26:00Z">
                  <w:rPr>
                    <w:rFonts w:ascii="Cambria" w:hAnsi="Cambria"/>
                  </w:rPr>
                </w:rPrChange>
              </w:rPr>
              <w:t>Díaz</w:t>
            </w:r>
          </w:ins>
          <w:del w:id="73" w:author="Miguel Uyaguari" w:date="2021-07-12T21:36:00Z">
            <w:r w:rsidRPr="00E53B18" w:rsidDel="00E67A3D">
              <w:rPr>
                <w:rFonts w:ascii="Times New Roman" w:hAnsi="Times New Roman" w:cs="Times New Roman"/>
                <w:rPrChange w:id="74" w:author="Tri Le" w:date="2021-07-13T20:26:00Z">
                  <w:rPr>
                    <w:rFonts w:ascii="Cambria" w:hAnsi="Cambria"/>
                  </w:rPr>
                </w:rPrChange>
              </w:rPr>
              <w:delText>Diaz</w:delText>
            </w:r>
          </w:del>
          <w:ins w:id="75" w:author="Miguel Uyaguari" w:date="2021-07-12T21:35:00Z">
            <w:r w:rsidR="00780474" w:rsidRPr="00E53B18">
              <w:rPr>
                <w:rFonts w:ascii="Times New Roman" w:hAnsi="Times New Roman" w:cs="Times New Roman"/>
                <w:rPrChange w:id="76" w:author="Tri Le" w:date="2021-07-13T20:26:00Z">
                  <w:rPr>
                    <w:rFonts w:ascii="Cambria" w:hAnsi="Cambria"/>
                  </w:rPr>
                </w:rPrChange>
              </w:rPr>
              <w:t>*</w:t>
            </w:r>
          </w:ins>
        </w:p>
        <w:p w14:paraId="7C2B186C" w14:textId="539531E8" w:rsidR="00E67A3D" w:rsidRPr="00E53B18" w:rsidRDefault="00C00662" w:rsidP="007E1A98">
          <w:pPr>
            <w:autoSpaceDE w:val="0"/>
            <w:autoSpaceDN w:val="0"/>
            <w:adjustRightInd w:val="0"/>
            <w:spacing w:line="480" w:lineRule="auto"/>
            <w:jc w:val="center"/>
            <w:rPr>
              <w:ins w:id="77" w:author="Miguel Uyaguari" w:date="2021-07-12T21:37:00Z"/>
              <w:rFonts w:ascii="Times New Roman" w:hAnsi="Times New Roman" w:cs="Times New Roman"/>
              <w:rPrChange w:id="78" w:author="Tri Le" w:date="2021-07-13T20:26:00Z">
                <w:rPr>
                  <w:ins w:id="79" w:author="Miguel Uyaguari" w:date="2021-07-12T21:37:00Z"/>
                  <w:rFonts w:ascii="Helvetica" w:hAnsi="Helvetica" w:cs="Helvetica"/>
                </w:rPr>
              </w:rPrChange>
            </w:rPr>
            <w:pPrChange w:id="80" w:author="Tri Le" w:date="2021-07-14T14:22:00Z">
              <w:pPr>
                <w:autoSpaceDE w:val="0"/>
                <w:autoSpaceDN w:val="0"/>
                <w:adjustRightInd w:val="0"/>
              </w:pPr>
            </w:pPrChange>
          </w:pPr>
          <w:ins w:id="81" w:author="Miguel Uyaguari" w:date="2021-07-12T21:33:00Z">
            <w:r w:rsidRPr="00E53B18">
              <w:rPr>
                <w:rFonts w:ascii="Times New Roman" w:hAnsi="Times New Roman" w:cs="Times New Roman"/>
                <w:rPrChange w:id="82" w:author="Tri Le" w:date="2021-07-13T20:26:00Z">
                  <w:rPr>
                    <w:rFonts w:ascii="Cambria" w:hAnsi="Cambria" w:cs="Arial"/>
                  </w:rPr>
                </w:rPrChange>
              </w:rPr>
              <w:t>Department of Microbiology, Faculty of Science, University of Manitoba</w:t>
            </w:r>
          </w:ins>
          <w:ins w:id="83" w:author="Miguel Uyaguari" w:date="2021-07-12T21:38:00Z">
            <w:r w:rsidR="00E67A3D" w:rsidRPr="00E53B18">
              <w:rPr>
                <w:rFonts w:ascii="Times New Roman" w:hAnsi="Times New Roman" w:cs="Times New Roman"/>
                <w:rPrChange w:id="84" w:author="Tri Le" w:date="2021-07-13T20:26:00Z">
                  <w:rPr>
                    <w:rFonts w:ascii="Cambria" w:hAnsi="Cambria" w:cs="Arial"/>
                  </w:rPr>
                </w:rPrChange>
              </w:rPr>
              <w:t xml:space="preserve">, </w:t>
            </w:r>
          </w:ins>
          <w:ins w:id="85" w:author="Miguel Uyaguari" w:date="2021-07-12T21:37:00Z">
            <w:r w:rsidR="00E67A3D" w:rsidRPr="00E53B18">
              <w:rPr>
                <w:rFonts w:ascii="Times New Roman" w:hAnsi="Times New Roman" w:cs="Times New Roman"/>
                <w:rPrChange w:id="86" w:author="Tri Le" w:date="2021-07-13T20:26:00Z">
                  <w:rPr>
                    <w:rFonts w:ascii="Monaco" w:hAnsi="Monaco" w:cs="Monaco"/>
                  </w:rPr>
                </w:rPrChange>
              </w:rPr>
              <w:t>Winnipeg, MB</w:t>
            </w:r>
          </w:ins>
          <w:ins w:id="87" w:author="Tri Le" w:date="2021-07-13T16:42:00Z">
            <w:r w:rsidR="00B50178" w:rsidRPr="00E53B18">
              <w:rPr>
                <w:rFonts w:ascii="Times New Roman" w:hAnsi="Times New Roman" w:cs="Times New Roman"/>
                <w:rPrChange w:id="88" w:author="Tri Le" w:date="2021-07-13T20:26:00Z">
                  <w:rPr>
                    <w:rFonts w:ascii="Cambria" w:hAnsi="Cambria" w:cs="Arial"/>
                  </w:rPr>
                </w:rPrChange>
              </w:rPr>
              <w:t xml:space="preserve">, </w:t>
            </w:r>
          </w:ins>
          <w:ins w:id="89" w:author="Miguel Uyaguari" w:date="2021-07-12T21:37:00Z">
            <w:del w:id="90" w:author="Tri Le" w:date="2021-07-13T16:42:00Z">
              <w:r w:rsidR="00E67A3D" w:rsidRPr="00E53B18" w:rsidDel="00B50178">
                <w:rPr>
                  <w:rFonts w:ascii="Times New Roman" w:hAnsi="Times New Roman" w:cs="Times New Roman"/>
                  <w:rPrChange w:id="91" w:author="Tri Le" w:date="2021-07-13T20:26:00Z">
                    <w:rPr>
                      <w:rFonts w:ascii="Monaco" w:hAnsi="Monaco" w:cs="Monaco"/>
                    </w:rPr>
                  </w:rPrChange>
                </w:rPr>
                <w:delText xml:space="preserve"> </w:delText>
              </w:r>
            </w:del>
            <w:r w:rsidR="00E67A3D" w:rsidRPr="00E53B18">
              <w:rPr>
                <w:rFonts w:ascii="Times New Roman" w:hAnsi="Times New Roman" w:cs="Times New Roman"/>
                <w:rPrChange w:id="92" w:author="Tri Le" w:date="2021-07-13T20:26:00Z">
                  <w:rPr>
                    <w:rFonts w:ascii="Monaco" w:hAnsi="Monaco" w:cs="Monaco"/>
                  </w:rPr>
                </w:rPrChange>
              </w:rPr>
              <w:t>Canada R3T 2N2</w:t>
            </w:r>
          </w:ins>
        </w:p>
        <w:p w14:paraId="579F5293" w14:textId="1C54DE26" w:rsidR="00C00662" w:rsidRPr="00E53B18" w:rsidRDefault="00C00662" w:rsidP="001D521D">
          <w:pPr>
            <w:spacing w:line="480" w:lineRule="auto"/>
            <w:rPr>
              <w:ins w:id="93" w:author="Miguel Uyaguari" w:date="2021-07-12T21:33:00Z"/>
              <w:rFonts w:ascii="Times New Roman" w:hAnsi="Times New Roman" w:cs="Times New Roman"/>
              <w:rPrChange w:id="94" w:author="Tri Le" w:date="2021-07-13T20:26:00Z">
                <w:rPr>
                  <w:ins w:id="95" w:author="Miguel Uyaguari" w:date="2021-07-12T21:33:00Z"/>
                  <w:rFonts w:ascii="Cambria" w:hAnsi="Cambria"/>
                </w:rPr>
              </w:rPrChange>
            </w:rPr>
          </w:pPr>
        </w:p>
        <w:p w14:paraId="46134D39" w14:textId="77777777" w:rsidR="00E67A3D" w:rsidRPr="00E53B18" w:rsidRDefault="00E67A3D" w:rsidP="007E1A98">
          <w:pPr>
            <w:pStyle w:val="Normal1"/>
            <w:spacing w:line="480" w:lineRule="auto"/>
            <w:rPr>
              <w:ins w:id="96" w:author="Miguel Uyaguari" w:date="2021-07-12T21:39:00Z"/>
              <w:rFonts w:ascii="Times New Roman" w:hAnsi="Times New Roman" w:cs="Times New Roman"/>
              <w:sz w:val="24"/>
              <w:szCs w:val="24"/>
              <w:rPrChange w:id="97" w:author="Tri Le" w:date="2021-07-13T20:26:00Z">
                <w:rPr>
                  <w:ins w:id="98" w:author="Miguel Uyaguari" w:date="2021-07-12T21:39:00Z"/>
                  <w:rFonts w:ascii="Times" w:hAnsi="Times" w:cs="Times"/>
                </w:rPr>
              </w:rPrChange>
            </w:rPr>
            <w:pPrChange w:id="99" w:author="Tri Le" w:date="2021-07-14T14:22:00Z">
              <w:pPr>
                <w:pStyle w:val="Normal1"/>
              </w:pPr>
            </w:pPrChange>
          </w:pPr>
          <w:ins w:id="100" w:author="Miguel Uyaguari" w:date="2021-07-12T21:39:00Z">
            <w:r w:rsidRPr="00E53B18">
              <w:rPr>
                <w:rFonts w:ascii="Times New Roman" w:hAnsi="Times New Roman" w:cs="Times New Roman"/>
                <w:sz w:val="24"/>
                <w:szCs w:val="24"/>
                <w:rPrChange w:id="101" w:author="Tri Le" w:date="2021-07-13T20:26:00Z">
                  <w:rPr>
                    <w:rFonts w:ascii="Times" w:hAnsi="Times" w:cs="Times"/>
                  </w:rPr>
                </w:rPrChange>
              </w:rPr>
              <w:t>* Corresponding Author:</w:t>
            </w:r>
          </w:ins>
        </w:p>
        <w:p w14:paraId="6D865800" w14:textId="71930573" w:rsidR="00E67A3D" w:rsidRPr="00E53B18" w:rsidRDefault="00E67A3D" w:rsidP="007E1A98">
          <w:pPr>
            <w:pStyle w:val="Normal1"/>
            <w:spacing w:line="480" w:lineRule="auto"/>
            <w:rPr>
              <w:ins w:id="102" w:author="Miguel Uyaguari" w:date="2021-07-12T21:39:00Z"/>
              <w:rFonts w:ascii="Times New Roman" w:hAnsi="Times New Roman" w:cs="Times New Roman"/>
              <w:sz w:val="24"/>
              <w:szCs w:val="24"/>
              <w:rPrChange w:id="103" w:author="Tri Le" w:date="2021-07-13T20:26:00Z">
                <w:rPr>
                  <w:ins w:id="104" w:author="Miguel Uyaguari" w:date="2021-07-12T21:39:00Z"/>
                  <w:rFonts w:ascii="Times" w:hAnsi="Times" w:cs="Times"/>
                </w:rPr>
              </w:rPrChange>
            </w:rPr>
            <w:pPrChange w:id="105" w:author="Tri Le" w:date="2021-07-14T14:22:00Z">
              <w:pPr>
                <w:pStyle w:val="Normal1"/>
              </w:pPr>
            </w:pPrChange>
          </w:pPr>
          <w:ins w:id="106" w:author="Miguel Uyaguari" w:date="2021-07-12T21:39:00Z">
            <w:r w:rsidRPr="00E53B18">
              <w:rPr>
                <w:rFonts w:ascii="Times New Roman" w:hAnsi="Times New Roman" w:cs="Times New Roman"/>
                <w:sz w:val="24"/>
                <w:szCs w:val="24"/>
                <w:rPrChange w:id="107" w:author="Tri Le" w:date="2021-07-13T20:26:00Z">
                  <w:rPr>
                    <w:rFonts w:ascii="Times" w:hAnsi="Times" w:cs="Times"/>
                  </w:rPr>
                </w:rPrChange>
              </w:rPr>
              <w:t>Miguel Uyaguari-</w:t>
            </w:r>
            <w:del w:id="108" w:author="Tri Le" w:date="2021-07-13T18:45:00Z">
              <w:r w:rsidRPr="00E53B18" w:rsidDel="008F40A3">
                <w:rPr>
                  <w:rFonts w:ascii="Times New Roman" w:hAnsi="Times New Roman" w:cs="Times New Roman"/>
                  <w:sz w:val="24"/>
                  <w:szCs w:val="24"/>
                  <w:rPrChange w:id="109" w:author="Tri Le" w:date="2021-07-13T20:26:00Z">
                    <w:rPr>
                      <w:rFonts w:ascii="Cambria" w:hAnsi="Cambria"/>
                    </w:rPr>
                  </w:rPrChange>
                </w:rPr>
                <w:delText xml:space="preserve"> </w:delText>
              </w:r>
            </w:del>
            <w:r w:rsidRPr="00E53B18">
              <w:rPr>
                <w:rFonts w:ascii="Times New Roman" w:hAnsi="Times New Roman" w:cs="Times New Roman"/>
                <w:sz w:val="24"/>
                <w:szCs w:val="24"/>
                <w:rPrChange w:id="110" w:author="Tri Le" w:date="2021-07-13T20:26:00Z">
                  <w:rPr>
                    <w:rFonts w:ascii="Cambria" w:hAnsi="Cambria"/>
                  </w:rPr>
                </w:rPrChange>
              </w:rPr>
              <w:t>Díaz</w:t>
            </w:r>
          </w:ins>
        </w:p>
        <w:p w14:paraId="55EADF1A" w14:textId="77777777" w:rsidR="00E67A3D" w:rsidRPr="00E53B18" w:rsidRDefault="00E67A3D" w:rsidP="007E1A98">
          <w:pPr>
            <w:pStyle w:val="Normal1"/>
            <w:spacing w:line="480" w:lineRule="auto"/>
            <w:rPr>
              <w:ins w:id="111" w:author="Miguel Uyaguari" w:date="2021-07-12T21:39:00Z"/>
              <w:rFonts w:ascii="Times New Roman" w:hAnsi="Times New Roman" w:cs="Times New Roman"/>
              <w:sz w:val="24"/>
              <w:szCs w:val="24"/>
              <w:rPrChange w:id="112" w:author="Tri Le" w:date="2021-07-13T20:26:00Z">
                <w:rPr>
                  <w:ins w:id="113" w:author="Miguel Uyaguari" w:date="2021-07-12T21:39:00Z"/>
                  <w:rFonts w:ascii="Times" w:hAnsi="Times" w:cs="Times"/>
                </w:rPr>
              </w:rPrChange>
            </w:rPr>
            <w:pPrChange w:id="114" w:author="Tri Le" w:date="2021-07-14T14:22:00Z">
              <w:pPr>
                <w:pStyle w:val="Normal1"/>
              </w:pPr>
            </w:pPrChange>
          </w:pPr>
          <w:ins w:id="115" w:author="Miguel Uyaguari" w:date="2021-07-12T21:39:00Z">
            <w:r w:rsidRPr="00E53B18">
              <w:rPr>
                <w:rFonts w:ascii="Times New Roman" w:hAnsi="Times New Roman" w:cs="Times New Roman"/>
                <w:sz w:val="24"/>
                <w:szCs w:val="24"/>
                <w:rPrChange w:id="116" w:author="Tri Le" w:date="2021-07-13T20:26:00Z">
                  <w:rPr>
                    <w:rFonts w:ascii="Times" w:hAnsi="Times" w:cs="Times"/>
                  </w:rPr>
                </w:rPrChange>
              </w:rPr>
              <w:t>45 Chancellors Cir, Winnipeg, Manitoba, R3T 2N2, Canada</w:t>
            </w:r>
          </w:ins>
        </w:p>
        <w:p w14:paraId="68F839BD" w14:textId="5BF27E0C" w:rsidR="00780474" w:rsidRPr="00E53B18" w:rsidDel="00E67A3D" w:rsidRDefault="00BC59A4" w:rsidP="007E1A98">
          <w:pPr>
            <w:spacing w:line="480" w:lineRule="auto"/>
            <w:rPr>
              <w:del w:id="117" w:author="Miguel Uyaguari" w:date="2021-07-12T21:38:00Z"/>
              <w:rFonts w:ascii="Times New Roman" w:hAnsi="Times New Roman" w:cs="Times New Roman"/>
              <w:rPrChange w:id="118" w:author="Tri Le" w:date="2021-07-13T20:26:00Z">
                <w:rPr>
                  <w:del w:id="119" w:author="Miguel Uyaguari" w:date="2021-07-12T21:38:00Z"/>
                  <w:rFonts w:ascii="Cambria" w:hAnsi="Cambria"/>
                </w:rPr>
              </w:rPrChange>
            </w:rPr>
            <w:pPrChange w:id="120" w:author="Tri Le" w:date="2021-07-14T14:22:00Z">
              <w:pPr>
                <w:spacing w:line="480" w:lineRule="auto"/>
                <w:jc w:val="center"/>
              </w:pPr>
            </w:pPrChange>
          </w:pPr>
          <w:ins w:id="121" w:author="Tri Le" w:date="2021-07-13T16:41:00Z">
            <w:r w:rsidRPr="00E53B18">
              <w:rPr>
                <w:rFonts w:ascii="Times New Roman" w:hAnsi="Times New Roman" w:cs="Times New Roman"/>
                <w:rPrChange w:id="122" w:author="Tri Le" w:date="2021-07-13T20:26:00Z">
                  <w:rPr>
                    <w:rFonts w:ascii="Cambria" w:hAnsi="Cambria" w:cs="Times"/>
                  </w:rPr>
                </w:rPrChange>
              </w:rPr>
              <w:t>E</w:t>
            </w:r>
          </w:ins>
          <w:ins w:id="123" w:author="Miguel Uyaguari" w:date="2021-07-12T21:39:00Z">
            <w:del w:id="124" w:author="Tri Le" w:date="2021-07-13T16:41:00Z">
              <w:r w:rsidR="00E67A3D" w:rsidRPr="00E53B18" w:rsidDel="00BC59A4">
                <w:rPr>
                  <w:rFonts w:ascii="Times New Roman" w:hAnsi="Times New Roman" w:cs="Times New Roman"/>
                  <w:rPrChange w:id="125" w:author="Tri Le" w:date="2021-07-13T20:26:00Z">
                    <w:rPr>
                      <w:rFonts w:ascii="Cambria" w:hAnsi="Cambria" w:cs="Times"/>
                    </w:rPr>
                  </w:rPrChange>
                </w:rPr>
                <w:delText>e</w:delText>
              </w:r>
            </w:del>
            <w:r w:rsidR="00E67A3D" w:rsidRPr="00E53B18">
              <w:rPr>
                <w:rFonts w:ascii="Times New Roman" w:hAnsi="Times New Roman" w:cs="Times New Roman"/>
                <w:rPrChange w:id="126" w:author="Tri Le" w:date="2021-07-13T20:26:00Z">
                  <w:rPr>
                    <w:rFonts w:ascii="Times" w:hAnsi="Times" w:cs="Times"/>
                  </w:rPr>
                </w:rPrChange>
              </w:rPr>
              <w:t>mail address: Miguel.Uyaguari@umanitoba.ca</w:t>
            </w:r>
          </w:ins>
        </w:p>
        <w:p w14:paraId="6BF1FE1D" w14:textId="301D97BA" w:rsidR="00DF2306" w:rsidRPr="00E53B18" w:rsidDel="00780474" w:rsidRDefault="00DF2306" w:rsidP="001D521D">
          <w:pPr>
            <w:spacing w:line="480" w:lineRule="auto"/>
            <w:jc w:val="center"/>
            <w:rPr>
              <w:del w:id="127" w:author="Miguel Uyaguari" w:date="2021-07-12T21:34:00Z"/>
              <w:rFonts w:ascii="Times New Roman" w:hAnsi="Times New Roman" w:cs="Times New Roman"/>
              <w:rPrChange w:id="128" w:author="Tri Le" w:date="2021-07-13T20:26:00Z">
                <w:rPr>
                  <w:del w:id="129" w:author="Miguel Uyaguari" w:date="2021-07-12T21:34:00Z"/>
                </w:rPr>
              </w:rPrChange>
            </w:rPr>
          </w:pPr>
          <w:del w:id="130" w:author="Miguel Uyaguari" w:date="2021-07-12T21:34:00Z">
            <w:r w:rsidRPr="00E53B18" w:rsidDel="00780474">
              <w:rPr>
                <w:rFonts w:ascii="Times New Roman" w:hAnsi="Times New Roman" w:cs="Times New Roman"/>
                <w:rPrChange w:id="131" w:author="Tri Le" w:date="2021-07-13T20:26:00Z">
                  <w:rPr/>
                </w:rPrChange>
              </w:rPr>
              <w:delText>Antimicrobial Resistance and the Environment Plus Laboratory (ARE+)</w:delText>
            </w:r>
          </w:del>
        </w:p>
        <w:p w14:paraId="038BCE38" w14:textId="4A6550BA" w:rsidR="009D6E8F" w:rsidRPr="00E53B18" w:rsidDel="00780474" w:rsidRDefault="009D6E8F" w:rsidP="001D521D">
          <w:pPr>
            <w:spacing w:line="480" w:lineRule="auto"/>
            <w:jc w:val="center"/>
            <w:rPr>
              <w:del w:id="132" w:author="Miguel Uyaguari" w:date="2021-07-12T21:34:00Z"/>
              <w:rFonts w:ascii="Times New Roman" w:hAnsi="Times New Roman" w:cs="Times New Roman"/>
              <w:rPrChange w:id="133" w:author="Tri Le" w:date="2021-07-13T20:26:00Z">
                <w:rPr>
                  <w:del w:id="134" w:author="Miguel Uyaguari" w:date="2021-07-12T21:34:00Z"/>
                  <w:rFonts w:ascii="Cambria" w:hAnsi="Cambria"/>
                </w:rPr>
              </w:rPrChange>
            </w:rPr>
          </w:pPr>
          <w:del w:id="135" w:author="Miguel Uyaguari" w:date="2021-07-12T21:34:00Z">
            <w:r w:rsidRPr="00E53B18" w:rsidDel="00780474">
              <w:rPr>
                <w:rFonts w:ascii="Times New Roman" w:hAnsi="Times New Roman" w:cs="Times New Roman"/>
                <w:rPrChange w:id="136" w:author="Tri Le" w:date="2021-07-13T20:26:00Z">
                  <w:rPr>
                    <w:rFonts w:ascii="Cambria" w:hAnsi="Cambria"/>
                  </w:rPr>
                </w:rPrChange>
              </w:rPr>
              <w:delText>Department of Microbiology, University of Manitoba, Winnipeg, MB, Canada</w:delText>
            </w:r>
          </w:del>
        </w:p>
        <w:p w14:paraId="7C0D3B60" w14:textId="77777777" w:rsidR="009D6E8F" w:rsidRPr="00E53B18" w:rsidRDefault="009D6E8F" w:rsidP="007E1A98">
          <w:pPr>
            <w:spacing w:line="480" w:lineRule="auto"/>
            <w:jc w:val="both"/>
            <w:rPr>
              <w:rFonts w:ascii="Times New Roman" w:hAnsi="Times New Roman" w:cs="Times New Roman"/>
              <w:b/>
              <w:rPrChange w:id="137" w:author="Tri Le" w:date="2021-07-13T20:26:00Z">
                <w:rPr>
                  <w:rFonts w:ascii="Cambria" w:hAnsi="Cambria"/>
                  <w:b/>
                </w:rPr>
              </w:rPrChange>
            </w:rPr>
            <w:pPrChange w:id="138" w:author="Tri Le" w:date="2021-07-14T14:22:00Z">
              <w:pPr>
                <w:spacing w:line="276" w:lineRule="auto"/>
                <w:jc w:val="both"/>
              </w:pPr>
            </w:pPrChange>
          </w:pPr>
        </w:p>
        <w:p w14:paraId="22ABBD07" w14:textId="77777777" w:rsidR="009D6E8F" w:rsidRPr="00E53B18" w:rsidDel="007E1A98" w:rsidRDefault="009D6E8F" w:rsidP="007E1A98">
          <w:pPr>
            <w:spacing w:line="480" w:lineRule="auto"/>
            <w:jc w:val="both"/>
            <w:rPr>
              <w:del w:id="139" w:author="Tri Le" w:date="2021-07-14T14:22:00Z"/>
              <w:rFonts w:ascii="Times New Roman" w:hAnsi="Times New Roman" w:cs="Times New Roman"/>
              <w:b/>
              <w:rPrChange w:id="140" w:author="Tri Le" w:date="2021-07-13T20:26:00Z">
                <w:rPr>
                  <w:del w:id="141" w:author="Tri Le" w:date="2021-07-14T14:22:00Z"/>
                  <w:rFonts w:ascii="Cambria" w:hAnsi="Cambria"/>
                  <w:b/>
                </w:rPr>
              </w:rPrChange>
            </w:rPr>
            <w:pPrChange w:id="142" w:author="Tri Le" w:date="2021-07-14T14:22:00Z">
              <w:pPr>
                <w:spacing w:line="276" w:lineRule="auto"/>
                <w:jc w:val="both"/>
              </w:pPr>
            </w:pPrChange>
          </w:pPr>
        </w:p>
        <w:p w14:paraId="317F765B" w14:textId="77777777" w:rsidR="009D6E8F" w:rsidRPr="00E53B18" w:rsidRDefault="009D6E8F" w:rsidP="007E1A98">
          <w:pPr>
            <w:spacing w:line="480" w:lineRule="auto"/>
            <w:jc w:val="both"/>
            <w:rPr>
              <w:rFonts w:ascii="Times New Roman" w:hAnsi="Times New Roman" w:cs="Times New Roman"/>
              <w:b/>
              <w:rPrChange w:id="143" w:author="Tri Le" w:date="2021-07-13T20:26:00Z">
                <w:rPr>
                  <w:rFonts w:ascii="Cambria" w:hAnsi="Cambria"/>
                  <w:b/>
                </w:rPr>
              </w:rPrChange>
            </w:rPr>
            <w:pPrChange w:id="144" w:author="Tri Le" w:date="2021-07-14T14:22:00Z">
              <w:pPr>
                <w:spacing w:line="276" w:lineRule="auto"/>
                <w:jc w:val="both"/>
              </w:pPr>
            </w:pPrChange>
          </w:pPr>
        </w:p>
        <w:p w14:paraId="6B767311" w14:textId="3A294C30" w:rsidR="009D6E8F" w:rsidRPr="00E53B18" w:rsidDel="007E1A98" w:rsidRDefault="007E1A98" w:rsidP="007E1A98">
          <w:pPr>
            <w:rPr>
              <w:del w:id="145" w:author="Tri Le" w:date="2021-07-14T14:22:00Z"/>
              <w:rFonts w:ascii="Times New Roman" w:hAnsi="Times New Roman" w:cs="Times New Roman"/>
              <w:b/>
              <w:rPrChange w:id="146" w:author="Tri Le" w:date="2021-07-13T20:26:00Z">
                <w:rPr>
                  <w:del w:id="147" w:author="Tri Le" w:date="2021-07-14T14:22:00Z"/>
                  <w:rFonts w:ascii="Cambria" w:hAnsi="Cambria"/>
                  <w:b/>
                </w:rPr>
              </w:rPrChange>
            </w:rPr>
            <w:pPrChange w:id="148" w:author="Tri Le" w:date="2021-07-14T14:24:00Z">
              <w:pPr>
                <w:spacing w:line="276" w:lineRule="auto"/>
                <w:jc w:val="both"/>
              </w:pPr>
            </w:pPrChange>
          </w:pPr>
          <w:ins w:id="149" w:author="Tri Le" w:date="2021-07-14T14:24:00Z">
            <w:r>
              <w:rPr>
                <w:rFonts w:ascii="Times New Roman" w:hAnsi="Times New Roman" w:cs="Times New Roman"/>
                <w:b/>
              </w:rPr>
              <w:br w:type="page"/>
            </w:r>
          </w:ins>
        </w:p>
        <w:p w14:paraId="64175356" w14:textId="1D033C68" w:rsidR="009D6E8F" w:rsidRPr="00E53B18" w:rsidDel="007E1A98" w:rsidRDefault="009D6E8F" w:rsidP="007E1A98">
          <w:pPr>
            <w:spacing w:line="480" w:lineRule="auto"/>
            <w:jc w:val="both"/>
            <w:rPr>
              <w:del w:id="150" w:author="Tri Le" w:date="2021-07-14T14:22:00Z"/>
              <w:rFonts w:ascii="Times New Roman" w:hAnsi="Times New Roman" w:cs="Times New Roman"/>
              <w:b/>
              <w:rPrChange w:id="151" w:author="Tri Le" w:date="2021-07-13T20:26:00Z">
                <w:rPr>
                  <w:del w:id="152" w:author="Tri Le" w:date="2021-07-14T14:22:00Z"/>
                  <w:rFonts w:ascii="Cambria" w:hAnsi="Cambria"/>
                  <w:b/>
                </w:rPr>
              </w:rPrChange>
            </w:rPr>
            <w:pPrChange w:id="153" w:author="Tri Le" w:date="2021-07-14T14:22:00Z">
              <w:pPr>
                <w:spacing w:line="276" w:lineRule="auto"/>
                <w:jc w:val="both"/>
              </w:pPr>
            </w:pPrChange>
          </w:pPr>
        </w:p>
        <w:p w14:paraId="6DE4F4CA" w14:textId="20311A48" w:rsidR="009D6E8F" w:rsidRPr="00E53B18" w:rsidDel="007E1A98" w:rsidRDefault="009D6E8F" w:rsidP="007E1A98">
          <w:pPr>
            <w:spacing w:line="480" w:lineRule="auto"/>
            <w:jc w:val="both"/>
            <w:rPr>
              <w:del w:id="154" w:author="Tri Le" w:date="2021-07-14T14:22:00Z"/>
              <w:rFonts w:ascii="Times New Roman" w:hAnsi="Times New Roman" w:cs="Times New Roman"/>
              <w:b/>
              <w:rPrChange w:id="155" w:author="Tri Le" w:date="2021-07-13T20:26:00Z">
                <w:rPr>
                  <w:del w:id="156" w:author="Tri Le" w:date="2021-07-14T14:22:00Z"/>
                  <w:rFonts w:ascii="Cambria" w:hAnsi="Cambria"/>
                  <w:b/>
                </w:rPr>
              </w:rPrChange>
            </w:rPr>
            <w:pPrChange w:id="157" w:author="Tri Le" w:date="2021-07-14T14:22:00Z">
              <w:pPr>
                <w:spacing w:line="276" w:lineRule="auto"/>
                <w:jc w:val="both"/>
              </w:pPr>
            </w:pPrChange>
          </w:pPr>
        </w:p>
        <w:p w14:paraId="038FE578" w14:textId="16C9EDFD" w:rsidR="009D6E8F" w:rsidRPr="00E53B18" w:rsidDel="007E1A98" w:rsidRDefault="009D6E8F" w:rsidP="007E1A98">
          <w:pPr>
            <w:spacing w:line="480" w:lineRule="auto"/>
            <w:jc w:val="both"/>
            <w:rPr>
              <w:del w:id="158" w:author="Tri Le" w:date="2021-07-14T14:22:00Z"/>
              <w:rFonts w:ascii="Times New Roman" w:hAnsi="Times New Roman" w:cs="Times New Roman"/>
              <w:b/>
              <w:rPrChange w:id="159" w:author="Tri Le" w:date="2021-07-13T20:26:00Z">
                <w:rPr>
                  <w:del w:id="160" w:author="Tri Le" w:date="2021-07-14T14:22:00Z"/>
                  <w:rFonts w:ascii="Cambria" w:hAnsi="Cambria"/>
                  <w:b/>
                </w:rPr>
              </w:rPrChange>
            </w:rPr>
            <w:pPrChange w:id="161" w:author="Tri Le" w:date="2021-07-14T14:22:00Z">
              <w:pPr>
                <w:spacing w:line="276" w:lineRule="auto"/>
                <w:jc w:val="both"/>
              </w:pPr>
            </w:pPrChange>
          </w:pPr>
        </w:p>
        <w:p w14:paraId="4262D847" w14:textId="5BBBAE5E" w:rsidR="009D6E8F" w:rsidRPr="00E53B18" w:rsidDel="007E1A98" w:rsidRDefault="009D6E8F" w:rsidP="007E1A98">
          <w:pPr>
            <w:spacing w:line="480" w:lineRule="auto"/>
            <w:jc w:val="both"/>
            <w:rPr>
              <w:del w:id="162" w:author="Tri Le" w:date="2021-07-14T14:22:00Z"/>
              <w:rFonts w:ascii="Times New Roman" w:hAnsi="Times New Roman" w:cs="Times New Roman"/>
              <w:b/>
              <w:rPrChange w:id="163" w:author="Tri Le" w:date="2021-07-13T20:26:00Z">
                <w:rPr>
                  <w:del w:id="164" w:author="Tri Le" w:date="2021-07-14T14:22:00Z"/>
                  <w:rFonts w:ascii="Cambria" w:hAnsi="Cambria"/>
                  <w:b/>
                </w:rPr>
              </w:rPrChange>
            </w:rPr>
            <w:pPrChange w:id="165" w:author="Tri Le" w:date="2021-07-14T14:22:00Z">
              <w:pPr>
                <w:spacing w:line="276" w:lineRule="auto"/>
                <w:jc w:val="both"/>
              </w:pPr>
            </w:pPrChange>
          </w:pPr>
        </w:p>
        <w:p w14:paraId="650FF1A9" w14:textId="4A1D3379" w:rsidR="009D6E8F" w:rsidRPr="00E53B18" w:rsidDel="007E1A98" w:rsidRDefault="009D6E8F" w:rsidP="007E1A98">
          <w:pPr>
            <w:spacing w:line="480" w:lineRule="auto"/>
            <w:jc w:val="both"/>
            <w:rPr>
              <w:del w:id="166" w:author="Tri Le" w:date="2021-07-14T14:22:00Z"/>
              <w:rFonts w:ascii="Times New Roman" w:hAnsi="Times New Roman" w:cs="Times New Roman"/>
              <w:b/>
              <w:rPrChange w:id="167" w:author="Tri Le" w:date="2021-07-13T20:26:00Z">
                <w:rPr>
                  <w:del w:id="168" w:author="Tri Le" w:date="2021-07-14T14:22:00Z"/>
                  <w:rFonts w:ascii="Cambria" w:hAnsi="Cambria"/>
                  <w:b/>
                </w:rPr>
              </w:rPrChange>
            </w:rPr>
            <w:pPrChange w:id="169" w:author="Tri Le" w:date="2021-07-14T14:22:00Z">
              <w:pPr>
                <w:spacing w:line="276" w:lineRule="auto"/>
                <w:jc w:val="both"/>
              </w:pPr>
            </w:pPrChange>
          </w:pPr>
        </w:p>
        <w:p w14:paraId="2FB6C061" w14:textId="5D4C954D" w:rsidR="009D6E8F" w:rsidRPr="00E53B18" w:rsidDel="007E1A98" w:rsidRDefault="009D6E8F" w:rsidP="007E1A98">
          <w:pPr>
            <w:spacing w:line="480" w:lineRule="auto"/>
            <w:jc w:val="both"/>
            <w:rPr>
              <w:del w:id="170" w:author="Tri Le" w:date="2021-07-14T14:22:00Z"/>
              <w:rFonts w:ascii="Times New Roman" w:hAnsi="Times New Roman" w:cs="Times New Roman"/>
              <w:b/>
              <w:rPrChange w:id="171" w:author="Tri Le" w:date="2021-07-13T20:26:00Z">
                <w:rPr>
                  <w:del w:id="172" w:author="Tri Le" w:date="2021-07-14T14:22:00Z"/>
                  <w:rFonts w:ascii="Cambria" w:hAnsi="Cambria"/>
                  <w:b/>
                </w:rPr>
              </w:rPrChange>
            </w:rPr>
            <w:pPrChange w:id="173" w:author="Tri Le" w:date="2021-07-14T14:22:00Z">
              <w:pPr>
                <w:spacing w:line="276" w:lineRule="auto"/>
                <w:jc w:val="both"/>
              </w:pPr>
            </w:pPrChange>
          </w:pPr>
        </w:p>
        <w:p w14:paraId="45FE5E14" w14:textId="5E089DD6" w:rsidR="00DF2306" w:rsidRPr="00E53B18" w:rsidDel="007E1A98" w:rsidRDefault="00DF2306" w:rsidP="007E1A98">
          <w:pPr>
            <w:spacing w:line="480" w:lineRule="auto"/>
            <w:jc w:val="both"/>
            <w:rPr>
              <w:del w:id="174" w:author="Tri Le" w:date="2021-07-14T14:22:00Z"/>
              <w:rFonts w:ascii="Times New Roman" w:hAnsi="Times New Roman" w:cs="Times New Roman"/>
              <w:b/>
              <w:rPrChange w:id="175" w:author="Tri Le" w:date="2021-07-13T20:26:00Z">
                <w:rPr>
                  <w:del w:id="176" w:author="Tri Le" w:date="2021-07-14T14:22:00Z"/>
                  <w:rFonts w:ascii="Cambria" w:hAnsi="Cambria"/>
                  <w:b/>
                </w:rPr>
              </w:rPrChange>
            </w:rPr>
            <w:pPrChange w:id="177" w:author="Tri Le" w:date="2021-07-14T14:22:00Z">
              <w:pPr>
                <w:spacing w:line="276" w:lineRule="auto"/>
                <w:jc w:val="both"/>
              </w:pPr>
            </w:pPrChange>
          </w:pPr>
        </w:p>
        <w:p w14:paraId="26A02CEF" w14:textId="77777777" w:rsidR="00DF2306" w:rsidRPr="00E53B18" w:rsidDel="00E67A3D" w:rsidRDefault="00DF2306" w:rsidP="007E1A98">
          <w:pPr>
            <w:spacing w:line="480" w:lineRule="auto"/>
            <w:jc w:val="both"/>
            <w:rPr>
              <w:del w:id="178" w:author="Miguel Uyaguari" w:date="2021-07-12T21:40:00Z"/>
              <w:rFonts w:ascii="Times New Roman" w:hAnsi="Times New Roman" w:cs="Times New Roman"/>
              <w:b/>
              <w:rPrChange w:id="179" w:author="Tri Le" w:date="2021-07-13T20:26:00Z">
                <w:rPr>
                  <w:del w:id="180" w:author="Miguel Uyaguari" w:date="2021-07-12T21:40:00Z"/>
                  <w:rFonts w:ascii="Cambria" w:hAnsi="Cambria"/>
                  <w:b/>
                </w:rPr>
              </w:rPrChange>
            </w:rPr>
            <w:pPrChange w:id="181" w:author="Tri Le" w:date="2021-07-14T14:22:00Z">
              <w:pPr>
                <w:spacing w:line="276" w:lineRule="auto"/>
                <w:jc w:val="both"/>
              </w:pPr>
            </w:pPrChange>
          </w:pPr>
        </w:p>
        <w:p w14:paraId="355C52B5" w14:textId="5BA8CA41" w:rsidR="00DF2306" w:rsidRPr="00E53B18" w:rsidDel="00E67A3D" w:rsidRDefault="00DF2306" w:rsidP="007E1A98">
          <w:pPr>
            <w:spacing w:line="480" w:lineRule="auto"/>
            <w:jc w:val="both"/>
            <w:rPr>
              <w:del w:id="182" w:author="Miguel Uyaguari" w:date="2021-07-12T21:40:00Z"/>
              <w:rFonts w:ascii="Times New Roman" w:hAnsi="Times New Roman" w:cs="Times New Roman"/>
              <w:b/>
              <w:rPrChange w:id="183" w:author="Tri Le" w:date="2021-07-13T20:26:00Z">
                <w:rPr>
                  <w:del w:id="184" w:author="Miguel Uyaguari" w:date="2021-07-12T21:40:00Z"/>
                  <w:rFonts w:ascii="Cambria" w:hAnsi="Cambria"/>
                  <w:b/>
                </w:rPr>
              </w:rPrChange>
            </w:rPr>
            <w:pPrChange w:id="185" w:author="Tri Le" w:date="2021-07-14T14:22:00Z">
              <w:pPr>
                <w:spacing w:line="276" w:lineRule="auto"/>
                <w:jc w:val="both"/>
              </w:pPr>
            </w:pPrChange>
          </w:pPr>
        </w:p>
        <w:p w14:paraId="5004C5E2" w14:textId="3028417F" w:rsidR="009D6E8F" w:rsidRPr="00E53B18" w:rsidDel="00E67A3D" w:rsidRDefault="009C078D" w:rsidP="007E1A98">
          <w:pPr>
            <w:spacing w:line="480" w:lineRule="auto"/>
            <w:jc w:val="both"/>
            <w:rPr>
              <w:del w:id="186" w:author="Miguel Uyaguari" w:date="2021-07-12T21:40:00Z"/>
              <w:rFonts w:ascii="Times New Roman" w:hAnsi="Times New Roman" w:cs="Times New Roman"/>
              <w:b/>
              <w:rPrChange w:id="187" w:author="Tri Le" w:date="2021-07-13T20:26:00Z">
                <w:rPr>
                  <w:del w:id="188" w:author="Miguel Uyaguari" w:date="2021-07-12T21:40:00Z"/>
                  <w:rFonts w:ascii="Cambria" w:hAnsi="Cambria"/>
                  <w:b/>
                </w:rPr>
              </w:rPrChange>
            </w:rPr>
            <w:pPrChange w:id="189" w:author="Tri Le" w:date="2021-07-14T14:22:00Z">
              <w:pPr>
                <w:spacing w:line="276" w:lineRule="auto"/>
                <w:jc w:val="both"/>
              </w:pPr>
            </w:pPrChange>
          </w:pPr>
        </w:p>
      </w:sdtContent>
    </w:sdt>
    <w:p w14:paraId="3FA8D031" w14:textId="77777777" w:rsidR="00CA6469" w:rsidRPr="00E53B18" w:rsidRDefault="00CA6469" w:rsidP="007E1A98">
      <w:pPr>
        <w:spacing w:line="480" w:lineRule="auto"/>
        <w:jc w:val="both"/>
        <w:rPr>
          <w:rFonts w:ascii="Times New Roman" w:hAnsi="Times New Roman" w:cs="Times New Roman"/>
          <w:b/>
          <w:rPrChange w:id="190" w:author="Tri Le" w:date="2021-07-13T20:26:00Z">
            <w:rPr>
              <w:rFonts w:ascii="Cambria" w:hAnsi="Cambria"/>
              <w:b/>
            </w:rPr>
          </w:rPrChange>
        </w:rPr>
        <w:pPrChange w:id="191" w:author="Tri Le" w:date="2021-07-14T14:22:00Z">
          <w:pPr>
            <w:spacing w:line="480" w:lineRule="auto"/>
          </w:pPr>
        </w:pPrChange>
      </w:pPr>
      <w:r w:rsidRPr="00E53B18">
        <w:rPr>
          <w:rFonts w:ascii="Times New Roman" w:hAnsi="Times New Roman" w:cs="Times New Roman"/>
          <w:b/>
          <w:rPrChange w:id="192" w:author="Tri Le" w:date="2021-07-13T20:26:00Z">
            <w:rPr>
              <w:rFonts w:ascii="Cambria" w:hAnsi="Cambria"/>
              <w:b/>
            </w:rPr>
          </w:rPrChange>
        </w:rPr>
        <w:t xml:space="preserve">ABSTRACT </w:t>
      </w:r>
    </w:p>
    <w:p w14:paraId="3437579A" w14:textId="1DBCBF60" w:rsidR="00EC0333" w:rsidRPr="00E53B18" w:rsidRDefault="00D45C78" w:rsidP="001D521D">
      <w:pPr>
        <w:spacing w:line="480" w:lineRule="auto"/>
        <w:jc w:val="both"/>
        <w:rPr>
          <w:ins w:id="193" w:author="Tri Le" w:date="2021-07-12T17:55:00Z"/>
          <w:rFonts w:ascii="Times New Roman" w:hAnsi="Times New Roman" w:cs="Times New Roman"/>
          <w:rPrChange w:id="194" w:author="Tri Le" w:date="2021-07-13T20:26:00Z">
            <w:rPr>
              <w:ins w:id="195" w:author="Tri Le" w:date="2021-07-12T17:55:00Z"/>
            </w:rPr>
          </w:rPrChange>
        </w:rPr>
      </w:pPr>
      <w:ins w:id="196" w:author="muyaguari@yahoo.com" w:date="2021-05-12T17:42:00Z">
        <w:r w:rsidRPr="00E53B18">
          <w:rPr>
            <w:rFonts w:ascii="Times New Roman" w:hAnsi="Times New Roman" w:cs="Times New Roman"/>
            <w:rPrChange w:id="197" w:author="Tri Le" w:date="2021-07-13T20:26:00Z">
              <w:rPr/>
            </w:rPrChange>
          </w:rPr>
          <w:t>We investigate</w:t>
        </w:r>
      </w:ins>
      <w:ins w:id="198" w:author="muyaguari@yahoo.com" w:date="2021-05-12T17:45:00Z">
        <w:r w:rsidR="00451632" w:rsidRPr="00E53B18">
          <w:rPr>
            <w:rFonts w:ascii="Times New Roman" w:hAnsi="Times New Roman" w:cs="Times New Roman"/>
            <w:rPrChange w:id="199" w:author="Tri Le" w:date="2021-07-13T20:26:00Z">
              <w:rPr/>
            </w:rPrChange>
          </w:rPr>
          <w:t>d</w:t>
        </w:r>
      </w:ins>
      <w:ins w:id="200" w:author="muyaguari@yahoo.com" w:date="2021-05-12T17:42:00Z">
        <w:r w:rsidRPr="00E53B18">
          <w:rPr>
            <w:rFonts w:ascii="Times New Roman" w:hAnsi="Times New Roman" w:cs="Times New Roman"/>
            <w:rPrChange w:id="201" w:author="Tri Le" w:date="2021-07-13T20:26:00Z">
              <w:rPr/>
            </w:rPrChange>
          </w:rPr>
          <w:t xml:space="preserve"> the potential use and quantitation of human enteric viruses in </w:t>
        </w:r>
      </w:ins>
      <w:ins w:id="202" w:author="Miguel Uyaguari" w:date="2021-07-12T21:41:00Z">
        <w:r w:rsidR="00D670AE" w:rsidRPr="00E53B18">
          <w:rPr>
            <w:rFonts w:ascii="Times New Roman" w:hAnsi="Times New Roman" w:cs="Times New Roman"/>
            <w:rPrChange w:id="203" w:author="Tri Le" w:date="2021-07-13T20:26:00Z">
              <w:rPr/>
            </w:rPrChange>
          </w:rPr>
          <w:t xml:space="preserve">municipal </w:t>
        </w:r>
      </w:ins>
      <w:ins w:id="204" w:author="muyaguari@yahoo.com" w:date="2021-05-12T17:42:00Z">
        <w:r w:rsidRPr="00E53B18">
          <w:rPr>
            <w:rFonts w:ascii="Times New Roman" w:hAnsi="Times New Roman" w:cs="Times New Roman"/>
            <w:rPrChange w:id="205" w:author="Tri Le" w:date="2021-07-13T20:26:00Z">
              <w:rPr/>
            </w:rPrChange>
          </w:rPr>
          <w:t xml:space="preserve">wastewater samples </w:t>
        </w:r>
      </w:ins>
      <w:ins w:id="206" w:author="Miguel Uyaguari" w:date="2021-07-12T21:42:00Z">
        <w:r w:rsidR="00D670AE" w:rsidRPr="00E53B18">
          <w:rPr>
            <w:rFonts w:ascii="Times New Roman" w:hAnsi="Times New Roman" w:cs="Times New Roman"/>
            <w:rPrChange w:id="207" w:author="Tri Le" w:date="2021-07-13T20:26:00Z">
              <w:rPr/>
            </w:rPrChange>
          </w:rPr>
          <w:t>of Winnipeg (Manitoba</w:t>
        </w:r>
      </w:ins>
      <w:ins w:id="208" w:author="Miguel Uyaguari" w:date="2021-07-12T21:43:00Z">
        <w:r w:rsidR="00D670AE" w:rsidRPr="00E53B18">
          <w:rPr>
            <w:rFonts w:ascii="Times New Roman" w:hAnsi="Times New Roman" w:cs="Times New Roman"/>
            <w:rPrChange w:id="209" w:author="Tri Le" w:date="2021-07-13T20:26:00Z">
              <w:rPr/>
            </w:rPrChange>
          </w:rPr>
          <w:t>, Canada</w:t>
        </w:r>
      </w:ins>
      <w:ins w:id="210" w:author="Miguel Uyaguari" w:date="2021-07-12T21:42:00Z">
        <w:r w:rsidR="00D670AE" w:rsidRPr="00E53B18">
          <w:rPr>
            <w:rFonts w:ascii="Times New Roman" w:hAnsi="Times New Roman" w:cs="Times New Roman"/>
            <w:rPrChange w:id="211" w:author="Tri Le" w:date="2021-07-13T20:26:00Z">
              <w:rPr/>
            </w:rPrChange>
          </w:rPr>
          <w:t xml:space="preserve">) </w:t>
        </w:r>
      </w:ins>
      <w:ins w:id="212" w:author="muyaguari@yahoo.com" w:date="2021-05-12T17:42:00Z">
        <w:r w:rsidRPr="00E53B18">
          <w:rPr>
            <w:rFonts w:ascii="Times New Roman" w:hAnsi="Times New Roman" w:cs="Times New Roman"/>
            <w:rPrChange w:id="213" w:author="Tri Le" w:date="2021-07-13T20:26:00Z">
              <w:rPr/>
            </w:rPrChange>
          </w:rPr>
          <w:t>as alternative indicators of contamination and evaluate</w:t>
        </w:r>
      </w:ins>
      <w:ins w:id="214" w:author="Tri Le" w:date="2021-07-12T17:50:00Z">
        <w:r w:rsidR="00644527" w:rsidRPr="00E53B18">
          <w:rPr>
            <w:rFonts w:ascii="Times New Roman" w:hAnsi="Times New Roman" w:cs="Times New Roman"/>
            <w:rPrChange w:id="215" w:author="Tri Le" w:date="2021-07-13T20:26:00Z">
              <w:rPr/>
            </w:rPrChange>
          </w:rPr>
          <w:t>d</w:t>
        </w:r>
      </w:ins>
      <w:ins w:id="216" w:author="muyaguari@yahoo.com" w:date="2021-05-12T17:42:00Z">
        <w:r w:rsidRPr="00E53B18">
          <w:rPr>
            <w:rFonts w:ascii="Times New Roman" w:hAnsi="Times New Roman" w:cs="Times New Roman"/>
            <w:rPrChange w:id="217" w:author="Tri Le" w:date="2021-07-13T20:26:00Z">
              <w:rPr/>
            </w:rPrChange>
          </w:rPr>
          <w:t xml:space="preserve"> the processing stages of the wastewater treatment plant. </w:t>
        </w:r>
      </w:ins>
      <w:ins w:id="218" w:author="muyaguari@yahoo.com" w:date="2021-05-12T17:45:00Z">
        <w:r w:rsidR="00451632" w:rsidRPr="00E53B18">
          <w:rPr>
            <w:rFonts w:ascii="Times New Roman" w:hAnsi="Times New Roman" w:cs="Times New Roman"/>
            <w:rPrChange w:id="219" w:author="Tri Le" w:date="2021-07-13T20:26:00Z">
              <w:rPr/>
            </w:rPrChange>
          </w:rPr>
          <w:t>During the fall 2019 and winter 2020 seasons</w:t>
        </w:r>
      </w:ins>
      <w:ins w:id="220" w:author="Tri Le" w:date="2021-07-06T15:55:00Z">
        <w:r w:rsidR="00DE0B50" w:rsidRPr="00E53B18">
          <w:rPr>
            <w:rFonts w:ascii="Times New Roman" w:hAnsi="Times New Roman" w:cs="Times New Roman"/>
            <w:rPrChange w:id="221" w:author="Tri Le" w:date="2021-07-13T20:26:00Z">
              <w:rPr/>
            </w:rPrChange>
          </w:rPr>
          <w:t>,</w:t>
        </w:r>
      </w:ins>
      <w:ins w:id="222" w:author="muyaguari@yahoo.com" w:date="2021-05-12T17:45:00Z">
        <w:r w:rsidR="00451632" w:rsidRPr="00E53B18">
          <w:rPr>
            <w:rFonts w:ascii="Times New Roman" w:hAnsi="Times New Roman" w:cs="Times New Roman"/>
            <w:rPrChange w:id="223" w:author="Tri Le" w:date="2021-07-13T20:26:00Z">
              <w:rPr/>
            </w:rPrChange>
          </w:rPr>
          <w:t xml:space="preserve"> </w:t>
        </w:r>
      </w:ins>
      <w:del w:id="224" w:author="muyaguari@yahoo.com" w:date="2021-05-12T17:45:00Z">
        <w:r w:rsidR="00CA6469" w:rsidRPr="00E53B18" w:rsidDel="00451632">
          <w:rPr>
            <w:rFonts w:ascii="Times New Roman" w:hAnsi="Times New Roman" w:cs="Times New Roman"/>
            <w:rPrChange w:id="225" w:author="Tri Le" w:date="2021-07-13T20:26:00Z">
              <w:rPr/>
            </w:rPrChange>
          </w:rPr>
          <w:delText xml:space="preserve">During the fall and winter season, </w:delText>
        </w:r>
      </w:del>
      <w:r w:rsidR="00CA6469" w:rsidRPr="00E53B18">
        <w:rPr>
          <w:rFonts w:ascii="Times New Roman" w:hAnsi="Times New Roman" w:cs="Times New Roman"/>
          <w:rPrChange w:id="226" w:author="Tri Le" w:date="2021-07-13T20:26:00Z">
            <w:rPr/>
          </w:rPrChange>
        </w:rPr>
        <w:t xml:space="preserve">samples of raw sewage, activated sludge, </w:t>
      </w:r>
      <w:del w:id="227" w:author="muyaguari@yahoo.com" w:date="2021-05-12T17:38:00Z">
        <w:r w:rsidR="00CA6469" w:rsidRPr="00E53B18" w:rsidDel="00D45C78">
          <w:rPr>
            <w:rFonts w:ascii="Times New Roman" w:hAnsi="Times New Roman" w:cs="Times New Roman"/>
            <w:rPrChange w:id="228" w:author="Tri Le" w:date="2021-07-13T20:26:00Z">
              <w:rPr/>
            </w:rPrChange>
          </w:rPr>
          <w:delText xml:space="preserve">and </w:delText>
        </w:r>
      </w:del>
      <w:r w:rsidR="00CA6469" w:rsidRPr="00E53B18">
        <w:rPr>
          <w:rFonts w:ascii="Times New Roman" w:hAnsi="Times New Roman" w:cs="Times New Roman"/>
          <w:rPrChange w:id="229" w:author="Tri Le" w:date="2021-07-13T20:26:00Z">
            <w:rPr/>
          </w:rPrChange>
        </w:rPr>
        <w:t>effluents</w:t>
      </w:r>
      <w:ins w:id="230" w:author="Tri Le" w:date="2021-07-06T15:56:00Z">
        <w:r w:rsidR="00DE0B50" w:rsidRPr="00E53B18">
          <w:rPr>
            <w:rFonts w:ascii="Times New Roman" w:hAnsi="Times New Roman" w:cs="Times New Roman"/>
            <w:rPrChange w:id="231" w:author="Tri Le" w:date="2021-07-13T20:26:00Z">
              <w:rPr/>
            </w:rPrChange>
          </w:rPr>
          <w:t>,</w:t>
        </w:r>
      </w:ins>
      <w:r w:rsidR="00CA6469" w:rsidRPr="00E53B18">
        <w:rPr>
          <w:rFonts w:ascii="Times New Roman" w:hAnsi="Times New Roman" w:cs="Times New Roman"/>
          <w:rPrChange w:id="232" w:author="Tri Le" w:date="2021-07-13T20:26:00Z">
            <w:rPr/>
          </w:rPrChange>
        </w:rPr>
        <w:t xml:space="preserve"> </w:t>
      </w:r>
      <w:ins w:id="233" w:author="muyaguari@yahoo.com" w:date="2021-05-12T17:38:00Z">
        <w:r w:rsidRPr="00E53B18">
          <w:rPr>
            <w:rFonts w:ascii="Times New Roman" w:hAnsi="Times New Roman" w:cs="Times New Roman"/>
            <w:rPrChange w:id="234" w:author="Tri Le" w:date="2021-07-13T20:26:00Z">
              <w:rPr/>
            </w:rPrChange>
          </w:rPr>
          <w:t xml:space="preserve">and biosolids (sludge cake) </w:t>
        </w:r>
      </w:ins>
      <w:r w:rsidR="00CA6469" w:rsidRPr="00E53B18">
        <w:rPr>
          <w:rFonts w:ascii="Times New Roman" w:hAnsi="Times New Roman" w:cs="Times New Roman"/>
          <w:rPrChange w:id="235" w:author="Tri Le" w:date="2021-07-13T20:26:00Z">
            <w:rPr/>
          </w:rPrChange>
        </w:rPr>
        <w:t>from the North End Sewage Treatment Plant</w:t>
      </w:r>
      <w:ins w:id="236" w:author="Miguel Uyaguari" w:date="2021-07-12T21:44:00Z">
        <w:r w:rsidR="00D670AE" w:rsidRPr="00E53B18">
          <w:rPr>
            <w:rFonts w:ascii="Times New Roman" w:hAnsi="Times New Roman" w:cs="Times New Roman"/>
            <w:rPrChange w:id="237" w:author="Tri Le" w:date="2021-07-13T20:26:00Z">
              <w:rPr/>
            </w:rPrChange>
          </w:rPr>
          <w:t xml:space="preserve"> (NEST</w:t>
        </w:r>
      </w:ins>
      <w:ins w:id="238" w:author="Miguel Uyaguari" w:date="2021-07-12T21:45:00Z">
        <w:r w:rsidR="00D670AE" w:rsidRPr="00E53B18">
          <w:rPr>
            <w:rFonts w:ascii="Times New Roman" w:hAnsi="Times New Roman" w:cs="Times New Roman"/>
            <w:rPrChange w:id="239" w:author="Tri Le" w:date="2021-07-13T20:26:00Z">
              <w:rPr/>
            </w:rPrChange>
          </w:rPr>
          <w:t>P)</w:t>
        </w:r>
      </w:ins>
      <w:del w:id="240" w:author="Tri Le" w:date="2021-07-12T19:48:00Z">
        <w:r w:rsidR="00CA6469" w:rsidRPr="00E53B18" w:rsidDel="00923B3D">
          <w:rPr>
            <w:rFonts w:ascii="Times New Roman" w:hAnsi="Times New Roman" w:cs="Times New Roman"/>
            <w:rPrChange w:id="241" w:author="Tri Le" w:date="2021-07-13T20:26:00Z">
              <w:rPr/>
            </w:rPrChange>
          </w:rPr>
          <w:delText xml:space="preserve"> (NESTP)</w:delText>
        </w:r>
      </w:del>
      <w:ins w:id="242" w:author="muyaguari@yahoo.com" w:date="2021-05-12T14:22:00Z">
        <w:r w:rsidR="0067653F" w:rsidRPr="00E53B18">
          <w:rPr>
            <w:rFonts w:ascii="Times New Roman" w:hAnsi="Times New Roman" w:cs="Times New Roman"/>
            <w:rPrChange w:id="243" w:author="Tri Le" w:date="2021-07-13T20:26:00Z">
              <w:rPr/>
            </w:rPrChange>
          </w:rPr>
          <w:t xml:space="preserve">, the largest wastewater treatment plant in </w:t>
        </w:r>
      </w:ins>
      <w:ins w:id="244" w:author="Miguel Uyaguari" w:date="2021-07-12T21:44:00Z">
        <w:r w:rsidR="00D670AE" w:rsidRPr="00E53B18">
          <w:rPr>
            <w:rFonts w:ascii="Times New Roman" w:hAnsi="Times New Roman" w:cs="Times New Roman"/>
            <w:rPrChange w:id="245" w:author="Tri Le" w:date="2021-07-13T20:26:00Z">
              <w:rPr/>
            </w:rPrChange>
          </w:rPr>
          <w:t xml:space="preserve">the City of </w:t>
        </w:r>
      </w:ins>
      <w:ins w:id="246" w:author="muyaguari@yahoo.com" w:date="2021-05-12T14:22:00Z">
        <w:r w:rsidR="0067653F" w:rsidRPr="00E53B18">
          <w:rPr>
            <w:rFonts w:ascii="Times New Roman" w:hAnsi="Times New Roman" w:cs="Times New Roman"/>
            <w:rPrChange w:id="247" w:author="Tri Le" w:date="2021-07-13T20:26:00Z">
              <w:rPr/>
            </w:rPrChange>
          </w:rPr>
          <w:t xml:space="preserve">Winnipeg, </w:t>
        </w:r>
        <w:del w:id="248" w:author="Miguel Uyaguari" w:date="2021-07-12T21:42:00Z">
          <w:r w:rsidR="0067653F" w:rsidRPr="00E53B18" w:rsidDel="00D670AE">
            <w:rPr>
              <w:rFonts w:ascii="Times New Roman" w:hAnsi="Times New Roman" w:cs="Times New Roman"/>
              <w:rPrChange w:id="249" w:author="Tri Le" w:date="2021-07-13T20:26:00Z">
                <w:rPr/>
              </w:rPrChange>
            </w:rPr>
            <w:delText>Manitoba</w:delText>
          </w:r>
        </w:del>
      </w:ins>
      <w:ins w:id="250" w:author="muyaguari@yahoo.com" w:date="2021-05-12T17:12:00Z">
        <w:del w:id="251" w:author="Miguel Uyaguari" w:date="2021-07-12T21:44:00Z">
          <w:r w:rsidR="00924477" w:rsidRPr="00E53B18" w:rsidDel="00D670AE">
            <w:rPr>
              <w:rFonts w:ascii="Times New Roman" w:hAnsi="Times New Roman" w:cs="Times New Roman"/>
              <w:rPrChange w:id="252" w:author="Tri Le" w:date="2021-07-13T20:26:00Z">
                <w:rPr/>
              </w:rPrChange>
            </w:rPr>
            <w:delText>,</w:delText>
          </w:r>
        </w:del>
      </w:ins>
      <w:ins w:id="253" w:author="muyaguari@yahoo.com" w:date="2021-05-12T17:41:00Z">
        <w:del w:id="254" w:author="Miguel Uyaguari" w:date="2021-07-12T21:44:00Z">
          <w:r w:rsidRPr="00E53B18" w:rsidDel="00D670AE">
            <w:rPr>
              <w:rFonts w:ascii="Times New Roman" w:hAnsi="Times New Roman" w:cs="Times New Roman"/>
              <w:rPrChange w:id="255" w:author="Tri Le" w:date="2021-07-13T20:26:00Z">
                <w:rPr/>
              </w:rPrChange>
            </w:rPr>
            <w:delText xml:space="preserve"> Canada</w:delText>
          </w:r>
        </w:del>
      </w:ins>
      <w:ins w:id="256" w:author="Tri Le" w:date="2021-07-06T15:56:00Z">
        <w:del w:id="257" w:author="Miguel Uyaguari" w:date="2021-07-12T21:44:00Z">
          <w:r w:rsidR="00A255B5" w:rsidRPr="00E53B18" w:rsidDel="00D670AE">
            <w:rPr>
              <w:rFonts w:ascii="Times New Roman" w:hAnsi="Times New Roman" w:cs="Times New Roman"/>
              <w:rPrChange w:id="258" w:author="Tri Le" w:date="2021-07-13T20:26:00Z">
                <w:rPr/>
              </w:rPrChange>
            </w:rPr>
            <w:delText>,</w:delText>
          </w:r>
        </w:del>
      </w:ins>
      <w:del w:id="259" w:author="Miguel Uyaguari" w:date="2021-07-12T21:44:00Z">
        <w:r w:rsidR="00CA6469" w:rsidRPr="00E53B18" w:rsidDel="00D670AE">
          <w:rPr>
            <w:rFonts w:ascii="Times New Roman" w:hAnsi="Times New Roman" w:cs="Times New Roman"/>
            <w:rPrChange w:id="260" w:author="Tri Le" w:date="2021-07-13T20:26:00Z">
              <w:rPr/>
            </w:rPrChange>
          </w:rPr>
          <w:delText xml:space="preserve"> </w:delText>
        </w:r>
      </w:del>
      <w:r w:rsidR="00CA6469" w:rsidRPr="00E53B18">
        <w:rPr>
          <w:rFonts w:ascii="Times New Roman" w:hAnsi="Times New Roman" w:cs="Times New Roman"/>
          <w:rPrChange w:id="261" w:author="Tri Le" w:date="2021-07-13T20:26:00Z">
            <w:rPr/>
          </w:rPrChange>
        </w:rPr>
        <w:t>were collected</w:t>
      </w:r>
      <w:ins w:id="262" w:author="muyaguari@yahoo.com" w:date="2021-05-12T17:41:00Z">
        <w:r w:rsidRPr="00E53B18">
          <w:rPr>
            <w:rFonts w:ascii="Times New Roman" w:hAnsi="Times New Roman" w:cs="Times New Roman"/>
            <w:rPrChange w:id="263" w:author="Tri Le" w:date="2021-07-13T20:26:00Z">
              <w:rPr/>
            </w:rPrChange>
          </w:rPr>
          <w:t xml:space="preserve">. </w:t>
        </w:r>
      </w:ins>
      <w:del w:id="264" w:author="muyaguari@yahoo.com" w:date="2021-05-12T17:42:00Z">
        <w:r w:rsidR="00CA6469" w:rsidRPr="00E53B18" w:rsidDel="00D45C78">
          <w:rPr>
            <w:rFonts w:ascii="Times New Roman" w:hAnsi="Times New Roman" w:cs="Times New Roman"/>
            <w:rPrChange w:id="265" w:author="Tri Le" w:date="2021-07-13T20:26:00Z">
              <w:rPr/>
            </w:rPrChange>
          </w:rPr>
          <w:delText xml:space="preserve"> </w:delText>
        </w:r>
      </w:del>
      <w:del w:id="266" w:author="muyaguari@yahoo.com" w:date="2021-05-12T17:41:00Z">
        <w:r w:rsidR="00CA6469" w:rsidRPr="00E53B18" w:rsidDel="00D45C78">
          <w:rPr>
            <w:rFonts w:ascii="Times New Roman" w:hAnsi="Times New Roman" w:cs="Times New Roman"/>
            <w:rPrChange w:id="267" w:author="Tri Le" w:date="2021-07-13T20:26:00Z">
              <w:rPr/>
            </w:rPrChange>
          </w:rPr>
          <w:delText xml:space="preserve">to </w:delText>
        </w:r>
      </w:del>
      <w:del w:id="268" w:author="muyaguari@yahoo.com" w:date="2021-05-12T17:42:00Z">
        <w:r w:rsidR="00CA6469" w:rsidRPr="00E53B18" w:rsidDel="00D45C78">
          <w:rPr>
            <w:rFonts w:ascii="Times New Roman" w:hAnsi="Times New Roman" w:cs="Times New Roman"/>
            <w:rPrChange w:id="269" w:author="Tri Le" w:date="2021-07-13T20:26:00Z">
              <w:rPr/>
            </w:rPrChange>
          </w:rPr>
          <w:delText xml:space="preserve">investigate the potential </w:delText>
        </w:r>
      </w:del>
      <w:del w:id="270" w:author="muyaguari@yahoo.com" w:date="2021-05-12T17:14:00Z">
        <w:r w:rsidR="00CA6469" w:rsidRPr="00E53B18" w:rsidDel="00924477">
          <w:rPr>
            <w:rFonts w:ascii="Times New Roman" w:hAnsi="Times New Roman" w:cs="Times New Roman"/>
            <w:rPrChange w:id="271" w:author="Tri Le" w:date="2021-07-13T20:26:00Z">
              <w:rPr/>
            </w:rPrChange>
          </w:rPr>
          <w:delText xml:space="preserve">of </w:delText>
        </w:r>
      </w:del>
      <w:del w:id="272" w:author="muyaguari@yahoo.com" w:date="2021-05-12T17:13:00Z">
        <w:r w:rsidR="00CA6469" w:rsidRPr="00E53B18" w:rsidDel="00924477">
          <w:rPr>
            <w:rFonts w:ascii="Times New Roman" w:hAnsi="Times New Roman" w:cs="Times New Roman"/>
            <w:rPrChange w:id="273" w:author="Tri Le" w:date="2021-07-13T20:26:00Z">
              <w:rPr/>
            </w:rPrChange>
          </w:rPr>
          <w:delText xml:space="preserve">quantitating </w:delText>
        </w:r>
      </w:del>
      <w:del w:id="274" w:author="muyaguari@yahoo.com" w:date="2021-05-12T17:42:00Z">
        <w:r w:rsidR="00CA6469" w:rsidRPr="00E53B18" w:rsidDel="00D45C78">
          <w:rPr>
            <w:rFonts w:ascii="Times New Roman" w:hAnsi="Times New Roman" w:cs="Times New Roman"/>
            <w:rPrChange w:id="275" w:author="Tri Le" w:date="2021-07-13T20:26:00Z">
              <w:rPr/>
            </w:rPrChange>
          </w:rPr>
          <w:delText xml:space="preserve">human enteric viruses in wastewater samples as </w:delText>
        </w:r>
        <w:r w:rsidR="00FF6F23" w:rsidRPr="00E53B18" w:rsidDel="00D45C78">
          <w:rPr>
            <w:rFonts w:ascii="Times New Roman" w:hAnsi="Times New Roman" w:cs="Times New Roman"/>
            <w:rPrChange w:id="276" w:author="Tri Le" w:date="2021-07-13T20:26:00Z">
              <w:rPr/>
            </w:rPrChange>
          </w:rPr>
          <w:delText>alternative</w:delText>
        </w:r>
        <w:r w:rsidR="00CA6469" w:rsidRPr="00E53B18" w:rsidDel="00D45C78">
          <w:rPr>
            <w:rFonts w:ascii="Times New Roman" w:hAnsi="Times New Roman" w:cs="Times New Roman"/>
            <w:rPrChange w:id="277" w:author="Tri Le" w:date="2021-07-13T20:26:00Z">
              <w:rPr/>
            </w:rPrChange>
          </w:rPr>
          <w:delText xml:space="preserve"> indicators of contamination</w:delText>
        </w:r>
        <w:r w:rsidR="00AE29ED" w:rsidRPr="00E53B18" w:rsidDel="00D45C78">
          <w:rPr>
            <w:rFonts w:ascii="Times New Roman" w:hAnsi="Times New Roman" w:cs="Times New Roman"/>
            <w:rPrChange w:id="278" w:author="Tri Le" w:date="2021-07-13T20:26:00Z">
              <w:rPr/>
            </w:rPrChange>
          </w:rPr>
          <w:delText xml:space="preserve"> and </w:delText>
        </w:r>
        <w:r w:rsidR="002C61A2" w:rsidRPr="00E53B18" w:rsidDel="00D45C78">
          <w:rPr>
            <w:rFonts w:ascii="Times New Roman" w:hAnsi="Times New Roman" w:cs="Times New Roman"/>
            <w:rPrChange w:id="279" w:author="Tri Le" w:date="2021-07-13T20:26:00Z">
              <w:rPr/>
            </w:rPrChange>
          </w:rPr>
          <w:delText>to</w:delText>
        </w:r>
        <w:r w:rsidR="00AE29ED" w:rsidRPr="00E53B18" w:rsidDel="00D45C78">
          <w:rPr>
            <w:rFonts w:ascii="Times New Roman" w:hAnsi="Times New Roman" w:cs="Times New Roman"/>
            <w:rPrChange w:id="280" w:author="Tri Le" w:date="2021-07-13T20:26:00Z">
              <w:rPr/>
            </w:rPrChange>
          </w:rPr>
          <w:delText xml:space="preserve"> </w:delText>
        </w:r>
        <w:r w:rsidR="00CA6469" w:rsidRPr="00E53B18" w:rsidDel="00D45C78">
          <w:rPr>
            <w:rFonts w:ascii="Times New Roman" w:hAnsi="Times New Roman" w:cs="Times New Roman"/>
            <w:rPrChange w:id="281" w:author="Tri Le" w:date="2021-07-13T20:26:00Z">
              <w:rPr/>
            </w:rPrChange>
          </w:rPr>
          <w:delText xml:space="preserve">evaluate the processing stages of </w:delText>
        </w:r>
        <w:r w:rsidR="00484C79" w:rsidRPr="00E53B18" w:rsidDel="00D45C78">
          <w:rPr>
            <w:rFonts w:ascii="Times New Roman" w:hAnsi="Times New Roman" w:cs="Times New Roman"/>
            <w:rPrChange w:id="282" w:author="Tri Le" w:date="2021-07-13T20:26:00Z">
              <w:rPr/>
            </w:rPrChange>
          </w:rPr>
          <w:delText xml:space="preserve">the </w:delText>
        </w:r>
        <w:r w:rsidR="00CA6469" w:rsidRPr="00E53B18" w:rsidDel="00D45C78">
          <w:rPr>
            <w:rFonts w:ascii="Times New Roman" w:hAnsi="Times New Roman" w:cs="Times New Roman"/>
            <w:rPrChange w:id="283" w:author="Tri Le" w:date="2021-07-13T20:26:00Z">
              <w:rPr/>
            </w:rPrChange>
          </w:rPr>
          <w:delText>wastewater treatment</w:delText>
        </w:r>
        <w:r w:rsidR="00484C79" w:rsidRPr="00E53B18" w:rsidDel="00D45C78">
          <w:rPr>
            <w:rFonts w:ascii="Times New Roman" w:hAnsi="Times New Roman" w:cs="Times New Roman"/>
            <w:rPrChange w:id="284" w:author="Tri Le" w:date="2021-07-13T20:26:00Z">
              <w:rPr/>
            </w:rPrChange>
          </w:rPr>
          <w:delText xml:space="preserve"> plant</w:delText>
        </w:r>
        <w:r w:rsidR="00CA6469" w:rsidRPr="00E53B18" w:rsidDel="00D45C78">
          <w:rPr>
            <w:rFonts w:ascii="Times New Roman" w:hAnsi="Times New Roman" w:cs="Times New Roman"/>
            <w:rPrChange w:id="285" w:author="Tri Le" w:date="2021-07-13T20:26:00Z">
              <w:rPr/>
            </w:rPrChange>
          </w:rPr>
          <w:delText xml:space="preserve">. </w:delText>
        </w:r>
      </w:del>
      <w:r w:rsidR="00CA6469" w:rsidRPr="00E53B18">
        <w:rPr>
          <w:rFonts w:ascii="Times New Roman" w:hAnsi="Times New Roman" w:cs="Times New Roman"/>
          <w:rPrChange w:id="286" w:author="Tri Le" w:date="2021-07-13T20:26:00Z">
            <w:rPr/>
          </w:rPrChange>
        </w:rPr>
        <w:t>DNA and RNA enteric viruses</w:t>
      </w:r>
      <w:ins w:id="287" w:author="Tri Le" w:date="2021-07-12T17:53:00Z">
        <w:r w:rsidR="003622CA" w:rsidRPr="00E53B18">
          <w:rPr>
            <w:rFonts w:ascii="Times New Roman" w:hAnsi="Times New Roman" w:cs="Times New Roman"/>
            <w:rPrChange w:id="288" w:author="Tri Le" w:date="2021-07-13T20:26:00Z">
              <w:rPr/>
            </w:rPrChange>
          </w:rPr>
          <w:t>, as we</w:t>
        </w:r>
      </w:ins>
      <w:ins w:id="289" w:author="Tri Le" w:date="2021-07-12T17:54:00Z">
        <w:r w:rsidR="0007110E" w:rsidRPr="00E53B18">
          <w:rPr>
            <w:rFonts w:ascii="Times New Roman" w:hAnsi="Times New Roman" w:cs="Times New Roman"/>
            <w:rPrChange w:id="290" w:author="Tri Le" w:date="2021-07-13T20:26:00Z">
              <w:rPr/>
            </w:rPrChange>
          </w:rPr>
          <w:t>l</w:t>
        </w:r>
      </w:ins>
      <w:ins w:id="291" w:author="Tri Le" w:date="2021-07-12T17:53:00Z">
        <w:r w:rsidR="003622CA" w:rsidRPr="00E53B18">
          <w:rPr>
            <w:rFonts w:ascii="Times New Roman" w:hAnsi="Times New Roman" w:cs="Times New Roman"/>
            <w:rPrChange w:id="292" w:author="Tri Le" w:date="2021-07-13T20:26:00Z">
              <w:rPr/>
            </w:rPrChange>
          </w:rPr>
          <w:t>l as</w:t>
        </w:r>
        <w:r w:rsidR="00507AFE" w:rsidRPr="00E53B18">
          <w:rPr>
            <w:rFonts w:ascii="Times New Roman" w:hAnsi="Times New Roman" w:cs="Times New Roman"/>
            <w:rPrChange w:id="293" w:author="Tri Le" w:date="2021-07-13T20:26:00Z">
              <w:rPr/>
            </w:rPrChange>
          </w:rPr>
          <w:t xml:space="preserve"> the</w:t>
        </w:r>
        <w:r w:rsidR="003622CA" w:rsidRPr="00E53B18">
          <w:rPr>
            <w:rFonts w:ascii="Times New Roman" w:hAnsi="Times New Roman" w:cs="Times New Roman"/>
            <w:rPrChange w:id="294" w:author="Tri Le" w:date="2021-07-13T20:26:00Z">
              <w:rPr/>
            </w:rPrChange>
          </w:rPr>
          <w:t xml:space="preserve"> </w:t>
        </w:r>
      </w:ins>
      <w:del w:id="295" w:author="Tri Le" w:date="2021-07-12T17:53:00Z">
        <w:r w:rsidR="00CA6469" w:rsidRPr="00E53B18" w:rsidDel="003622CA">
          <w:rPr>
            <w:rFonts w:ascii="Times New Roman" w:hAnsi="Times New Roman" w:cs="Times New Roman"/>
            <w:rPrChange w:id="296" w:author="Tri Le" w:date="2021-07-13T20:26:00Z">
              <w:rPr/>
            </w:rPrChange>
          </w:rPr>
          <w:delText xml:space="preserve"> and </w:delText>
        </w:r>
      </w:del>
      <w:del w:id="297" w:author="muyaguari@yahoo.com" w:date="2021-05-12T17:17:00Z">
        <w:r w:rsidR="00CA6469" w:rsidRPr="00E53B18" w:rsidDel="00924477">
          <w:rPr>
            <w:rFonts w:ascii="Times New Roman" w:hAnsi="Times New Roman" w:cs="Times New Roman"/>
            <w:rPrChange w:id="298" w:author="Tri Le" w:date="2021-07-13T20:26:00Z">
              <w:rPr/>
            </w:rPrChange>
          </w:rPr>
          <w:delText>gene</w:delText>
        </w:r>
        <w:r w:rsidR="00CA6469" w:rsidRPr="00E53B18" w:rsidDel="00924477">
          <w:rPr>
            <w:rFonts w:ascii="Times New Roman" w:hAnsi="Times New Roman" w:cs="Times New Roman"/>
            <w:i/>
            <w:rPrChange w:id="299" w:author="Tri Le" w:date="2021-07-13T20:26:00Z">
              <w:rPr>
                <w:i/>
              </w:rPr>
            </w:rPrChange>
          </w:rPr>
          <w:delText xml:space="preserve"> </w:delText>
        </w:r>
      </w:del>
      <w:r w:rsidR="00CA6469" w:rsidRPr="00E53B18">
        <w:rPr>
          <w:rFonts w:ascii="Times New Roman" w:hAnsi="Times New Roman" w:cs="Times New Roman"/>
          <w:i/>
          <w:rPrChange w:id="300" w:author="Tri Le" w:date="2021-07-13T20:26:00Z">
            <w:rPr>
              <w:i/>
            </w:rPr>
          </w:rPrChange>
        </w:rPr>
        <w:t>uidA</w:t>
      </w:r>
      <w:r w:rsidR="00CA6469" w:rsidRPr="00E53B18">
        <w:rPr>
          <w:rFonts w:ascii="Times New Roman" w:hAnsi="Times New Roman" w:cs="Times New Roman"/>
          <w:rPrChange w:id="301" w:author="Tri Le" w:date="2021-07-13T20:26:00Z">
            <w:rPr/>
          </w:rPrChange>
        </w:rPr>
        <w:t xml:space="preserve"> </w:t>
      </w:r>
      <w:ins w:id="302" w:author="muyaguari@yahoo.com" w:date="2021-05-12T17:17:00Z">
        <w:r w:rsidR="00924477" w:rsidRPr="00E53B18">
          <w:rPr>
            <w:rFonts w:ascii="Times New Roman" w:hAnsi="Times New Roman" w:cs="Times New Roman"/>
            <w:rPrChange w:id="303" w:author="Tri Le" w:date="2021-07-13T20:26:00Z">
              <w:rPr/>
            </w:rPrChange>
          </w:rPr>
          <w:t xml:space="preserve">gene </w:t>
        </w:r>
      </w:ins>
      <w:del w:id="304" w:author="Tri Le" w:date="2021-07-12T17:53:00Z">
        <w:r w:rsidR="00CA6469" w:rsidRPr="00E53B18" w:rsidDel="00507AFE">
          <w:rPr>
            <w:rFonts w:ascii="Times New Roman" w:hAnsi="Times New Roman" w:cs="Times New Roman"/>
            <w:rPrChange w:id="305" w:author="Tri Le" w:date="2021-07-13T20:26:00Z">
              <w:rPr/>
            </w:rPrChange>
          </w:rPr>
          <w:delText>(</w:delText>
        </w:r>
      </w:del>
      <w:r w:rsidR="00CA6469" w:rsidRPr="00E53B18">
        <w:rPr>
          <w:rFonts w:ascii="Times New Roman" w:hAnsi="Times New Roman" w:cs="Times New Roman"/>
          <w:rPrChange w:id="306" w:author="Tri Le" w:date="2021-07-13T20:26:00Z">
            <w:rPr/>
          </w:rPrChange>
        </w:rPr>
        <w:t xml:space="preserve">found in </w:t>
      </w:r>
      <w:r w:rsidR="00CA6469" w:rsidRPr="00E53B18">
        <w:rPr>
          <w:rFonts w:ascii="Times New Roman" w:hAnsi="Times New Roman" w:cs="Times New Roman"/>
          <w:i/>
          <w:rPrChange w:id="307" w:author="Tri Le" w:date="2021-07-13T20:26:00Z">
            <w:rPr>
              <w:i/>
            </w:rPr>
          </w:rPrChange>
        </w:rPr>
        <w:t>Escherichia coli</w:t>
      </w:r>
      <w:ins w:id="308" w:author="Tri Le" w:date="2021-07-06T17:38:00Z">
        <w:r w:rsidR="005F6037" w:rsidRPr="00E53B18">
          <w:rPr>
            <w:rFonts w:ascii="Times New Roman" w:hAnsi="Times New Roman" w:cs="Times New Roman"/>
            <w:i/>
            <w:rPrChange w:id="309" w:author="Tri Le" w:date="2021-07-13T20:26:00Z">
              <w:rPr>
                <w:i/>
              </w:rPr>
            </w:rPrChange>
          </w:rPr>
          <w:t xml:space="preserve"> </w:t>
        </w:r>
        <w:r w:rsidR="005F6037" w:rsidRPr="00E53B18">
          <w:rPr>
            <w:rFonts w:ascii="Times New Roman" w:hAnsi="Times New Roman" w:cs="Times New Roman"/>
            <w:iCs/>
            <w:rPrChange w:id="310" w:author="Tri Le" w:date="2021-07-13T20:26:00Z">
              <w:rPr>
                <w:iCs/>
              </w:rPr>
            </w:rPrChange>
          </w:rPr>
          <w:t>(</w:t>
        </w:r>
        <w:r w:rsidR="005F6037" w:rsidRPr="00E53B18">
          <w:rPr>
            <w:rFonts w:ascii="Times New Roman" w:hAnsi="Times New Roman" w:cs="Times New Roman"/>
            <w:i/>
            <w:rPrChange w:id="311" w:author="Tri Le" w:date="2021-07-13T20:26:00Z">
              <w:rPr>
                <w:i/>
              </w:rPr>
            </w:rPrChange>
          </w:rPr>
          <w:t>E. coli</w:t>
        </w:r>
        <w:r w:rsidR="005F6037" w:rsidRPr="00E53B18">
          <w:rPr>
            <w:rFonts w:ascii="Times New Roman" w:hAnsi="Times New Roman" w:cs="Times New Roman"/>
            <w:iCs/>
            <w:rPrChange w:id="312" w:author="Tri Le" w:date="2021-07-13T20:26:00Z">
              <w:rPr>
                <w:iCs/>
              </w:rPr>
            </w:rPrChange>
          </w:rPr>
          <w:t>)</w:t>
        </w:r>
      </w:ins>
      <w:del w:id="313" w:author="Tri Le" w:date="2021-07-12T17:53:00Z">
        <w:r w:rsidR="00CA6469" w:rsidRPr="00E53B18" w:rsidDel="00507AFE">
          <w:rPr>
            <w:rFonts w:ascii="Times New Roman" w:hAnsi="Times New Roman" w:cs="Times New Roman"/>
            <w:rPrChange w:id="314" w:author="Tri Le" w:date="2021-07-13T20:26:00Z">
              <w:rPr/>
            </w:rPrChange>
          </w:rPr>
          <w:delText>)</w:delText>
        </w:r>
      </w:del>
      <w:r w:rsidR="00CA6469" w:rsidRPr="00E53B18">
        <w:rPr>
          <w:rFonts w:ascii="Times New Roman" w:hAnsi="Times New Roman" w:cs="Times New Roman"/>
          <w:rPrChange w:id="315" w:author="Tri Le" w:date="2021-07-13T20:26:00Z">
            <w:rPr/>
          </w:rPrChange>
        </w:rPr>
        <w:t xml:space="preserve"> were targeted in the samples collected from </w:t>
      </w:r>
      <w:r w:rsidR="00D60744" w:rsidRPr="00E53B18">
        <w:rPr>
          <w:rFonts w:ascii="Times New Roman" w:hAnsi="Times New Roman" w:cs="Times New Roman"/>
          <w:rPrChange w:id="316" w:author="Tri Le" w:date="2021-07-13T20:26:00Z">
            <w:rPr/>
          </w:rPrChange>
        </w:rPr>
        <w:t xml:space="preserve">the </w:t>
      </w:r>
      <w:r w:rsidR="00CA6469" w:rsidRPr="00E53B18">
        <w:rPr>
          <w:rFonts w:ascii="Times New Roman" w:hAnsi="Times New Roman" w:cs="Times New Roman"/>
          <w:rPrChange w:id="317" w:author="Tri Le" w:date="2021-07-13T20:26:00Z">
            <w:rPr/>
          </w:rPrChange>
        </w:rPr>
        <w:t xml:space="preserve">NESTP. </w:t>
      </w:r>
      <w:ins w:id="318" w:author="muyaguari@yahoo.com" w:date="2021-05-12T17:18:00Z">
        <w:r w:rsidR="00924477" w:rsidRPr="00E53B18">
          <w:rPr>
            <w:rFonts w:ascii="Times New Roman" w:hAnsi="Times New Roman" w:cs="Times New Roman"/>
            <w:rPrChange w:id="319" w:author="Tri Le" w:date="2021-07-13T20:26:00Z">
              <w:rPr/>
            </w:rPrChange>
          </w:rPr>
          <w:t>Total n</w:t>
        </w:r>
      </w:ins>
      <w:del w:id="320" w:author="muyaguari@yahoo.com" w:date="2021-05-12T17:18:00Z">
        <w:r w:rsidR="00CA6469" w:rsidRPr="00E53B18" w:rsidDel="00924477">
          <w:rPr>
            <w:rFonts w:ascii="Times New Roman" w:hAnsi="Times New Roman" w:cs="Times New Roman"/>
            <w:rPrChange w:id="321" w:author="Tri Le" w:date="2021-07-13T20:26:00Z">
              <w:rPr/>
            </w:rPrChange>
          </w:rPr>
          <w:delText>N</w:delText>
        </w:r>
      </w:del>
      <w:r w:rsidR="00CA6469" w:rsidRPr="00E53B18">
        <w:rPr>
          <w:rFonts w:ascii="Times New Roman" w:hAnsi="Times New Roman" w:cs="Times New Roman"/>
          <w:rPrChange w:id="322" w:author="Tri Le" w:date="2021-07-13T20:26:00Z">
            <w:rPr/>
          </w:rPrChange>
        </w:rPr>
        <w:t>ucleic acid</w:t>
      </w:r>
      <w:ins w:id="323" w:author="muyaguari@yahoo.com" w:date="2021-05-12T17:18:00Z">
        <w:r w:rsidR="00924477" w:rsidRPr="00E53B18">
          <w:rPr>
            <w:rFonts w:ascii="Times New Roman" w:hAnsi="Times New Roman" w:cs="Times New Roman"/>
            <w:rPrChange w:id="324" w:author="Tri Le" w:date="2021-07-13T20:26:00Z">
              <w:rPr/>
            </w:rPrChange>
          </w:rPr>
          <w:t>s</w:t>
        </w:r>
      </w:ins>
      <w:r w:rsidR="00CA6469" w:rsidRPr="00E53B18">
        <w:rPr>
          <w:rFonts w:ascii="Times New Roman" w:hAnsi="Times New Roman" w:cs="Times New Roman"/>
          <w:rPrChange w:id="325" w:author="Tri Le" w:date="2021-07-13T20:26:00Z">
            <w:rPr/>
          </w:rPrChange>
        </w:rPr>
        <w:t xml:space="preserve"> </w:t>
      </w:r>
      <w:del w:id="326" w:author="muyaguari@yahoo.com" w:date="2021-05-12T17:18:00Z">
        <w:r w:rsidR="00CA6469" w:rsidRPr="00E53B18" w:rsidDel="00924477">
          <w:rPr>
            <w:rFonts w:ascii="Times New Roman" w:hAnsi="Times New Roman" w:cs="Times New Roman"/>
            <w:rPrChange w:id="327" w:author="Tri Le" w:date="2021-07-13T20:26:00Z">
              <w:rPr/>
            </w:rPrChange>
          </w:rPr>
          <w:delText xml:space="preserve">(RNA/DNA) </w:delText>
        </w:r>
      </w:del>
      <w:r w:rsidR="00CA6469" w:rsidRPr="00E53B18">
        <w:rPr>
          <w:rFonts w:ascii="Times New Roman" w:hAnsi="Times New Roman" w:cs="Times New Roman"/>
          <w:rPrChange w:id="328" w:author="Tri Le" w:date="2021-07-13T20:26:00Z">
            <w:rPr/>
          </w:rPrChange>
        </w:rPr>
        <w:t>from each wastewater treatment sample w</w:t>
      </w:r>
      <w:ins w:id="329" w:author="Tri Le" w:date="2021-07-12T17:55:00Z">
        <w:r w:rsidR="003F6916" w:rsidRPr="00E53B18">
          <w:rPr>
            <w:rFonts w:ascii="Times New Roman" w:hAnsi="Times New Roman" w:cs="Times New Roman"/>
            <w:rPrChange w:id="330" w:author="Tri Le" w:date="2021-07-13T20:26:00Z">
              <w:rPr/>
            </w:rPrChange>
          </w:rPr>
          <w:t>ere</w:t>
        </w:r>
      </w:ins>
      <w:del w:id="331" w:author="Tri Le" w:date="2021-07-12T17:55:00Z">
        <w:r w:rsidR="00CA6469" w:rsidRPr="00E53B18" w:rsidDel="003F6916">
          <w:rPr>
            <w:rFonts w:ascii="Times New Roman" w:hAnsi="Times New Roman" w:cs="Times New Roman"/>
            <w:rPrChange w:id="332" w:author="Tri Le" w:date="2021-07-13T20:26:00Z">
              <w:rPr/>
            </w:rPrChange>
          </w:rPr>
          <w:delText>as</w:delText>
        </w:r>
      </w:del>
      <w:r w:rsidR="00CA6469" w:rsidRPr="00E53B18">
        <w:rPr>
          <w:rFonts w:ascii="Times New Roman" w:hAnsi="Times New Roman" w:cs="Times New Roman"/>
          <w:rPrChange w:id="333" w:author="Tri Le" w:date="2021-07-13T20:26:00Z">
            <w:rPr/>
          </w:rPrChange>
        </w:rPr>
        <w:t xml:space="preserve"> extracted using a </w:t>
      </w:r>
      <w:ins w:id="334" w:author="muyaguari@yahoo.com" w:date="2021-05-12T17:32:00Z">
        <w:r w:rsidRPr="00E53B18">
          <w:rPr>
            <w:rFonts w:ascii="Times New Roman" w:hAnsi="Times New Roman" w:cs="Times New Roman"/>
            <w:rPrChange w:id="335" w:author="Tri Le" w:date="2021-07-13T20:26:00Z">
              <w:rPr/>
            </w:rPrChange>
          </w:rPr>
          <w:t xml:space="preserve">commercial </w:t>
        </w:r>
      </w:ins>
      <w:del w:id="336" w:author="muyaguari@yahoo.com" w:date="2021-05-12T17:32:00Z">
        <w:r w:rsidR="00CA6469" w:rsidRPr="00E53B18" w:rsidDel="00D45C78">
          <w:rPr>
            <w:rFonts w:ascii="Times New Roman" w:hAnsi="Times New Roman" w:cs="Times New Roman"/>
            <w:rPrChange w:id="337" w:author="Tri Le" w:date="2021-07-13T20:26:00Z">
              <w:rPr/>
            </w:rPrChange>
          </w:rPr>
          <w:delText xml:space="preserve">virus </w:delText>
        </w:r>
      </w:del>
      <w:r w:rsidR="00CA6469" w:rsidRPr="00E53B18">
        <w:rPr>
          <w:rFonts w:ascii="Times New Roman" w:hAnsi="Times New Roman" w:cs="Times New Roman"/>
          <w:rPrChange w:id="338" w:author="Tri Le" w:date="2021-07-13T20:26:00Z">
            <w:rPr/>
          </w:rPrChange>
        </w:rPr>
        <w:t>spin</w:t>
      </w:r>
      <w:ins w:id="339" w:author="muyaguari@yahoo.com" w:date="2021-05-12T17:32:00Z">
        <w:r w:rsidRPr="00E53B18">
          <w:rPr>
            <w:rFonts w:ascii="Times New Roman" w:hAnsi="Times New Roman" w:cs="Times New Roman"/>
            <w:rPrChange w:id="340" w:author="Tri Le" w:date="2021-07-13T20:26:00Z">
              <w:rPr/>
            </w:rPrChange>
          </w:rPr>
          <w:t>-</w:t>
        </w:r>
      </w:ins>
      <w:ins w:id="341" w:author="muyaguari@yahoo.com" w:date="2021-05-12T17:21:00Z">
        <w:r w:rsidRPr="00E53B18">
          <w:rPr>
            <w:rFonts w:ascii="Times New Roman" w:hAnsi="Times New Roman" w:cs="Times New Roman"/>
            <w:rPrChange w:id="342" w:author="Tri Le" w:date="2021-07-13T20:26:00Z">
              <w:rPr/>
            </w:rPrChange>
          </w:rPr>
          <w:t>column</w:t>
        </w:r>
      </w:ins>
      <w:r w:rsidR="00CA6469" w:rsidRPr="00E53B18">
        <w:rPr>
          <w:rFonts w:ascii="Times New Roman" w:hAnsi="Times New Roman" w:cs="Times New Roman"/>
          <w:rPrChange w:id="343" w:author="Tri Le" w:date="2021-07-13T20:26:00Z">
            <w:rPr/>
          </w:rPrChange>
        </w:rPr>
        <w:t xml:space="preserve"> kit. Enteric viruses were quantitated in the </w:t>
      </w:r>
      <w:ins w:id="344" w:author="muyaguari@yahoo.com" w:date="2021-05-12T17:33:00Z">
        <w:r w:rsidRPr="00E53B18">
          <w:rPr>
            <w:rFonts w:ascii="Times New Roman" w:hAnsi="Times New Roman" w:cs="Times New Roman"/>
            <w:rPrChange w:id="345" w:author="Tri Le" w:date="2021-07-13T20:26:00Z">
              <w:rPr/>
            </w:rPrChange>
          </w:rPr>
          <w:t xml:space="preserve">extracted </w:t>
        </w:r>
      </w:ins>
      <w:r w:rsidR="00CA6469" w:rsidRPr="00E53B18">
        <w:rPr>
          <w:rFonts w:ascii="Times New Roman" w:hAnsi="Times New Roman" w:cs="Times New Roman"/>
          <w:rPrChange w:id="346" w:author="Tri Le" w:date="2021-07-13T20:26:00Z">
            <w:rPr/>
          </w:rPrChange>
        </w:rPr>
        <w:t>samples via q</w:t>
      </w:r>
      <w:r w:rsidR="00FF6F23" w:rsidRPr="00E53B18">
        <w:rPr>
          <w:rFonts w:ascii="Times New Roman" w:hAnsi="Times New Roman" w:cs="Times New Roman"/>
          <w:rPrChange w:id="347" w:author="Tri Le" w:date="2021-07-13T20:26:00Z">
            <w:rPr/>
          </w:rPrChange>
        </w:rPr>
        <w:t xml:space="preserve">uantitative </w:t>
      </w:r>
      <w:r w:rsidR="00CA6469" w:rsidRPr="00E53B18">
        <w:rPr>
          <w:rFonts w:ascii="Times New Roman" w:hAnsi="Times New Roman" w:cs="Times New Roman"/>
          <w:rPrChange w:id="348" w:author="Tri Le" w:date="2021-07-13T20:26:00Z">
            <w:rPr/>
          </w:rPrChange>
        </w:rPr>
        <w:t>PCR</w:t>
      </w:r>
      <w:r w:rsidR="00FF6F23" w:rsidRPr="00E53B18">
        <w:rPr>
          <w:rFonts w:ascii="Times New Roman" w:hAnsi="Times New Roman" w:cs="Times New Roman"/>
          <w:rPrChange w:id="349" w:author="Tri Le" w:date="2021-07-13T20:26:00Z">
            <w:rPr/>
          </w:rPrChange>
        </w:rPr>
        <w:t xml:space="preserve"> using TaqMan assays</w:t>
      </w:r>
      <w:r w:rsidR="00CA6469" w:rsidRPr="00E53B18">
        <w:rPr>
          <w:rFonts w:ascii="Times New Roman" w:hAnsi="Times New Roman" w:cs="Times New Roman"/>
          <w:rPrChange w:id="350" w:author="Tri Le" w:date="2021-07-13T20:26:00Z">
            <w:rPr/>
          </w:rPrChange>
        </w:rPr>
        <w:t xml:space="preserve">. </w:t>
      </w:r>
    </w:p>
    <w:p w14:paraId="71325EB6" w14:textId="5FDD2325" w:rsidR="00484C79" w:rsidRPr="00E53B18" w:rsidRDefault="00CA6469" w:rsidP="00945A11">
      <w:pPr>
        <w:spacing w:line="480" w:lineRule="auto"/>
        <w:jc w:val="both"/>
        <w:rPr>
          <w:rFonts w:ascii="Times New Roman" w:hAnsi="Times New Roman" w:cs="Times New Roman"/>
          <w:rPrChange w:id="351" w:author="Tri Le" w:date="2021-07-13T20:26:00Z">
            <w:rPr/>
          </w:rPrChange>
        </w:rPr>
      </w:pPr>
      <w:r w:rsidRPr="00E53B18">
        <w:rPr>
          <w:rFonts w:ascii="Times New Roman" w:hAnsi="Times New Roman" w:cs="Times New Roman"/>
          <w:rPrChange w:id="352" w:author="Tri Le" w:date="2021-07-13T20:26:00Z">
            <w:rPr/>
          </w:rPrChange>
        </w:rPr>
        <w:t xml:space="preserve">The average gene copies assessed in the raw sewage were </w:t>
      </w:r>
      <w:ins w:id="353" w:author="Tri Le" w:date="2021-07-06T17:12:00Z">
        <w:r w:rsidR="00A12B6C" w:rsidRPr="00E53B18">
          <w:rPr>
            <w:rFonts w:ascii="Times New Roman" w:hAnsi="Times New Roman" w:cs="Times New Roman"/>
            <w:rPrChange w:id="354" w:author="Tri Le" w:date="2021-07-13T20:26:00Z">
              <w:rPr/>
            </w:rPrChange>
          </w:rPr>
          <w:t xml:space="preserve">lower but </w:t>
        </w:r>
      </w:ins>
      <w:r w:rsidRPr="00E53B18">
        <w:rPr>
          <w:rFonts w:ascii="Times New Roman" w:hAnsi="Times New Roman" w:cs="Times New Roman"/>
          <w:rPrChange w:id="355" w:author="Tri Le" w:date="2021-07-13T20:26:00Z">
            <w:rPr/>
          </w:rPrChange>
        </w:rPr>
        <w:t xml:space="preserve">not significantly different </w:t>
      </w:r>
      <w:ins w:id="356" w:author="muyaguari@yahoo.com" w:date="2021-05-12T17:33:00Z">
        <w:r w:rsidR="00D45C78" w:rsidRPr="00E53B18">
          <w:rPr>
            <w:rFonts w:ascii="Times New Roman" w:hAnsi="Times New Roman" w:cs="Times New Roman"/>
            <w:rPrChange w:id="357" w:author="Tri Le" w:date="2021-07-13T20:26:00Z">
              <w:rPr/>
            </w:rPrChange>
          </w:rPr>
          <w:t>(</w:t>
        </w:r>
      </w:ins>
      <w:ins w:id="358" w:author="Tri Le" w:date="2021-07-06T16:30:00Z">
        <w:r w:rsidR="006D3C52" w:rsidRPr="00E53B18">
          <w:rPr>
            <w:rFonts w:ascii="Times New Roman" w:hAnsi="Times New Roman" w:cs="Times New Roman"/>
            <w:rPrChange w:id="359" w:author="Tri Le" w:date="2021-07-13T20:26:00Z">
              <w:rPr/>
            </w:rPrChange>
          </w:rPr>
          <w:t xml:space="preserve">p-values ranged between </w:t>
        </w:r>
      </w:ins>
      <w:ins w:id="360" w:author="Tri Le" w:date="2021-07-06T16:29:00Z">
        <w:r w:rsidR="006D3C52" w:rsidRPr="00E53B18">
          <w:rPr>
            <w:rFonts w:ascii="Times New Roman" w:hAnsi="Times New Roman" w:cs="Times New Roman"/>
            <w:rPrChange w:id="361" w:author="Tri Le" w:date="2021-07-13T20:26:00Z">
              <w:rPr/>
            </w:rPrChange>
          </w:rPr>
          <w:t>0.054</w:t>
        </w:r>
      </w:ins>
      <w:ins w:id="362" w:author="Tri Le" w:date="2021-07-06T16:30:00Z">
        <w:del w:id="363" w:author="Miguel Uyaguari" w:date="2021-07-12T23:14:00Z">
          <w:r w:rsidR="006D3C52" w:rsidRPr="00E53B18" w:rsidDel="00862652">
            <w:rPr>
              <w:rFonts w:ascii="Times New Roman" w:hAnsi="Times New Roman" w:cs="Times New Roman"/>
              <w:rPrChange w:id="364" w:author="Tri Le" w:date="2021-07-13T20:26:00Z">
                <w:rPr/>
              </w:rPrChange>
            </w:rPr>
            <w:delText>6</w:delText>
          </w:r>
        </w:del>
        <w:r w:rsidR="006D3C52" w:rsidRPr="00E53B18">
          <w:rPr>
            <w:rFonts w:ascii="Times New Roman" w:hAnsi="Times New Roman" w:cs="Times New Roman"/>
            <w:rPrChange w:id="365" w:author="Tri Le" w:date="2021-07-13T20:26:00Z">
              <w:rPr/>
            </w:rPrChange>
          </w:rPr>
          <w:t>7</w:t>
        </w:r>
        <w:del w:id="366" w:author="Miguel Uyaguari" w:date="2021-07-12T21:46:00Z">
          <w:r w:rsidR="006D3C52" w:rsidRPr="00E53B18" w:rsidDel="00B07B8D">
            <w:rPr>
              <w:rFonts w:ascii="Times New Roman" w:hAnsi="Times New Roman" w:cs="Times New Roman"/>
              <w:rPrChange w:id="367" w:author="Tri Le" w:date="2021-07-13T20:26:00Z">
                <w:rPr/>
              </w:rPrChange>
            </w:rPr>
            <w:delText>49</w:delText>
          </w:r>
        </w:del>
        <w:r w:rsidR="006D3C52" w:rsidRPr="00E53B18">
          <w:rPr>
            <w:rFonts w:ascii="Times New Roman" w:hAnsi="Times New Roman" w:cs="Times New Roman"/>
            <w:rPrChange w:id="368" w:author="Tri Le" w:date="2021-07-13T20:26:00Z">
              <w:rPr/>
            </w:rPrChange>
          </w:rPr>
          <w:t xml:space="preserve"> and 0.7986</w:t>
        </w:r>
        <w:del w:id="369" w:author="Miguel Uyaguari" w:date="2021-07-12T21:46:00Z">
          <w:r w:rsidR="006D3C52" w:rsidRPr="00E53B18" w:rsidDel="00B07B8D">
            <w:rPr>
              <w:rFonts w:ascii="Times New Roman" w:hAnsi="Times New Roman" w:cs="Times New Roman"/>
              <w:rPrChange w:id="370" w:author="Tri Le" w:date="2021-07-13T20:26:00Z">
                <w:rPr/>
              </w:rPrChange>
            </w:rPr>
            <w:delText>1</w:delText>
          </w:r>
        </w:del>
      </w:ins>
      <w:ins w:id="371" w:author="muyaguari@yahoo.com" w:date="2021-05-12T17:34:00Z">
        <w:del w:id="372" w:author="Tri Le" w:date="2021-07-06T16:29:00Z">
          <w:r w:rsidR="00D45C78" w:rsidRPr="00E53B18" w:rsidDel="00802176">
            <w:rPr>
              <w:rFonts w:ascii="Times New Roman" w:hAnsi="Times New Roman" w:cs="Times New Roman"/>
              <w:rPrChange w:id="373" w:author="Tri Le" w:date="2021-07-13T20:26:00Z">
                <w:rPr/>
              </w:rPrChange>
            </w:rPr>
            <w:delText>INCLUDE p-value here</w:delText>
          </w:r>
        </w:del>
        <w:r w:rsidR="00D45C78" w:rsidRPr="00E53B18">
          <w:rPr>
            <w:rFonts w:ascii="Times New Roman" w:hAnsi="Times New Roman" w:cs="Times New Roman"/>
            <w:rPrChange w:id="374" w:author="Tri Le" w:date="2021-07-13T20:26:00Z">
              <w:rPr/>
            </w:rPrChange>
          </w:rPr>
          <w:t xml:space="preserve">) </w:t>
        </w:r>
      </w:ins>
      <w:r w:rsidRPr="00E53B18">
        <w:rPr>
          <w:rFonts w:ascii="Times New Roman" w:hAnsi="Times New Roman" w:cs="Times New Roman"/>
          <w:rPrChange w:id="375" w:author="Tri Le" w:date="2021-07-13T20:26:00Z">
            <w:rPr/>
          </w:rPrChange>
        </w:rPr>
        <w:t>than the average gene copie</w:t>
      </w:r>
      <w:r w:rsidR="00FF6F23" w:rsidRPr="00E53B18">
        <w:rPr>
          <w:rFonts w:ascii="Times New Roman" w:hAnsi="Times New Roman" w:cs="Times New Roman"/>
          <w:rPrChange w:id="376" w:author="Tri Le" w:date="2021-07-13T20:26:00Z">
            <w:rPr/>
          </w:rPrChange>
        </w:rPr>
        <w:t xml:space="preserve">s assessed in the effluents for </w:t>
      </w:r>
      <w:r w:rsidRPr="00E53B18">
        <w:rPr>
          <w:rFonts w:ascii="Times New Roman" w:hAnsi="Times New Roman" w:cs="Times New Roman"/>
          <w:rPrChange w:id="377" w:author="Tri Le" w:date="2021-07-13T20:26:00Z">
            <w:rPr/>
          </w:rPrChange>
        </w:rPr>
        <w:t>Adenovirus and CrAssphage (DNA virus</w:t>
      </w:r>
      <w:r w:rsidR="006F4472" w:rsidRPr="00E53B18">
        <w:rPr>
          <w:rFonts w:ascii="Times New Roman" w:hAnsi="Times New Roman" w:cs="Times New Roman"/>
          <w:rPrChange w:id="378" w:author="Tri Le" w:date="2021-07-13T20:26:00Z">
            <w:rPr/>
          </w:rPrChange>
        </w:rPr>
        <w:t xml:space="preserve">es), Pepper Mild Mottle Virus </w:t>
      </w:r>
      <w:del w:id="379" w:author="Tri Le" w:date="2021-07-12T17:55:00Z">
        <w:r w:rsidR="006F4472" w:rsidRPr="00E53B18" w:rsidDel="006D2510">
          <w:rPr>
            <w:rFonts w:ascii="Times New Roman" w:hAnsi="Times New Roman" w:cs="Times New Roman"/>
            <w:rPrChange w:id="380" w:author="Tri Le" w:date="2021-07-13T20:26:00Z">
              <w:rPr/>
            </w:rPrChange>
          </w:rPr>
          <w:delText>(PMMV)</w:delText>
        </w:r>
        <w:r w:rsidRPr="00E53B18" w:rsidDel="006D2510">
          <w:rPr>
            <w:rFonts w:ascii="Times New Roman" w:hAnsi="Times New Roman" w:cs="Times New Roman"/>
            <w:rPrChange w:id="381" w:author="Tri Le" w:date="2021-07-13T20:26:00Z">
              <w:rPr/>
            </w:rPrChange>
          </w:rPr>
          <w:delText xml:space="preserve"> </w:delText>
        </w:r>
      </w:del>
      <w:r w:rsidRPr="00E53B18">
        <w:rPr>
          <w:rFonts w:ascii="Times New Roman" w:hAnsi="Times New Roman" w:cs="Times New Roman"/>
          <w:rPrChange w:id="382" w:author="Tri Le" w:date="2021-07-13T20:26:00Z">
            <w:rPr/>
          </w:rPrChange>
        </w:rPr>
        <w:t xml:space="preserve">(RNA virus), and </w:t>
      </w:r>
      <w:r w:rsidRPr="00E53B18">
        <w:rPr>
          <w:rFonts w:ascii="Times New Roman" w:hAnsi="Times New Roman" w:cs="Times New Roman"/>
          <w:i/>
          <w:rPrChange w:id="383" w:author="Tri Le" w:date="2021-07-13T20:26:00Z">
            <w:rPr>
              <w:i/>
            </w:rPr>
          </w:rPrChange>
        </w:rPr>
        <w:t>uidA</w:t>
      </w:r>
      <w:r w:rsidRPr="00E53B18">
        <w:rPr>
          <w:rFonts w:ascii="Times New Roman" w:hAnsi="Times New Roman" w:cs="Times New Roman"/>
          <w:rPrChange w:id="384" w:author="Tri Le" w:date="2021-07-13T20:26:00Z">
            <w:rPr/>
          </w:rPrChange>
        </w:rPr>
        <w:t xml:space="preserve"> in terms of both volume and biomass. </w:t>
      </w:r>
      <w:del w:id="385" w:author="Tri Le" w:date="2021-07-12T17:56:00Z">
        <w:r w:rsidR="006F4472" w:rsidRPr="00E53B18" w:rsidDel="00F37D32">
          <w:rPr>
            <w:rFonts w:ascii="Times New Roman" w:hAnsi="Times New Roman" w:cs="Times New Roman"/>
            <w:rPrChange w:id="386" w:author="Tri Le" w:date="2021-07-13T20:26:00Z">
              <w:rPr/>
            </w:rPrChange>
          </w:rPr>
          <w:delText>The</w:delText>
        </w:r>
        <w:r w:rsidR="00844FC2" w:rsidRPr="00E53B18" w:rsidDel="00F37D32">
          <w:rPr>
            <w:rFonts w:ascii="Times New Roman" w:hAnsi="Times New Roman" w:cs="Times New Roman"/>
            <w:rPrChange w:id="387" w:author="Tri Le" w:date="2021-07-13T20:26:00Z">
              <w:rPr/>
            </w:rPrChange>
          </w:rPr>
          <w:delText xml:space="preserve"> </w:delText>
        </w:r>
      </w:del>
      <w:ins w:id="388" w:author="Tri Le" w:date="2021-07-12T17:56:00Z">
        <w:r w:rsidR="00F37D32" w:rsidRPr="00E53B18">
          <w:rPr>
            <w:rFonts w:ascii="Times New Roman" w:hAnsi="Times New Roman" w:cs="Times New Roman"/>
            <w:rPrChange w:id="389" w:author="Tri Le" w:date="2021-07-13T20:26:00Z">
              <w:rPr/>
            </w:rPrChange>
          </w:rPr>
          <w:t xml:space="preserve">A </w:t>
        </w:r>
      </w:ins>
      <w:r w:rsidR="00844FC2" w:rsidRPr="00E53B18">
        <w:rPr>
          <w:rFonts w:ascii="Times New Roman" w:hAnsi="Times New Roman" w:cs="Times New Roman"/>
          <w:rPrChange w:id="390" w:author="Tri Le" w:date="2021-07-13T20:26:00Z">
            <w:rPr/>
          </w:rPrChange>
        </w:rPr>
        <w:t>significant reduction of these enteric viruses</w:t>
      </w:r>
      <w:del w:id="391" w:author="Tri Le" w:date="2021-07-06T16:55:00Z">
        <w:r w:rsidR="00844FC2" w:rsidRPr="00E53B18" w:rsidDel="0068179C">
          <w:rPr>
            <w:rFonts w:ascii="Times New Roman" w:hAnsi="Times New Roman" w:cs="Times New Roman"/>
            <w:rPrChange w:id="392" w:author="Tri Le" w:date="2021-07-13T20:26:00Z">
              <w:rPr/>
            </w:rPrChange>
          </w:rPr>
          <w:delText xml:space="preserve"> and </w:delText>
        </w:r>
        <w:r w:rsidR="00844FC2" w:rsidRPr="00E53B18" w:rsidDel="0068179C">
          <w:rPr>
            <w:rFonts w:ascii="Times New Roman" w:hAnsi="Times New Roman" w:cs="Times New Roman"/>
            <w:i/>
            <w:rPrChange w:id="393" w:author="Tri Le" w:date="2021-07-13T20:26:00Z">
              <w:rPr>
                <w:i/>
              </w:rPr>
            </w:rPrChange>
          </w:rPr>
          <w:delText>uidA</w:delText>
        </w:r>
      </w:del>
      <w:r w:rsidR="00844FC2" w:rsidRPr="00E53B18">
        <w:rPr>
          <w:rFonts w:ascii="Times New Roman" w:hAnsi="Times New Roman" w:cs="Times New Roman"/>
          <w:rPrChange w:id="394" w:author="Tri Le" w:date="2021-07-13T20:26:00Z">
            <w:rPr/>
          </w:rPrChange>
        </w:rPr>
        <w:t xml:space="preserve"> was observed consistentl</w:t>
      </w:r>
      <w:r w:rsidR="006F4472" w:rsidRPr="00E53B18">
        <w:rPr>
          <w:rFonts w:ascii="Times New Roman" w:hAnsi="Times New Roman" w:cs="Times New Roman"/>
          <w:rPrChange w:id="395" w:author="Tri Le" w:date="2021-07-13T20:26:00Z">
            <w:rPr/>
          </w:rPrChange>
        </w:rPr>
        <w:t>y in activated sludge samples</w:t>
      </w:r>
      <w:ins w:id="396" w:author="Tri Le" w:date="2021-07-06T16:55:00Z">
        <w:r w:rsidR="0068179C" w:rsidRPr="00E53B18">
          <w:rPr>
            <w:rFonts w:ascii="Times New Roman" w:hAnsi="Times New Roman" w:cs="Times New Roman"/>
            <w:rPrChange w:id="397" w:author="Tri Le" w:date="2021-07-13T20:26:00Z">
              <w:rPr/>
            </w:rPrChange>
          </w:rPr>
          <w:t xml:space="preserve"> compared with</w:t>
        </w:r>
      </w:ins>
      <w:ins w:id="398" w:author="Tri Le" w:date="2021-07-06T16:56:00Z">
        <w:r w:rsidR="0068179C" w:rsidRPr="00E53B18">
          <w:rPr>
            <w:rFonts w:ascii="Times New Roman" w:hAnsi="Times New Roman" w:cs="Times New Roman"/>
            <w:rPrChange w:id="399" w:author="Tri Le" w:date="2021-07-13T20:26:00Z">
              <w:rPr/>
            </w:rPrChange>
          </w:rPr>
          <w:t xml:space="preserve"> those for raw sewage</w:t>
        </w:r>
      </w:ins>
      <w:r w:rsidR="006F4472" w:rsidRPr="00E53B18">
        <w:rPr>
          <w:rFonts w:ascii="Times New Roman" w:hAnsi="Times New Roman" w:cs="Times New Roman"/>
          <w:rPrChange w:id="400" w:author="Tri Le" w:date="2021-07-13T20:26:00Z">
            <w:rPr/>
          </w:rPrChange>
        </w:rPr>
        <w:t>.</w:t>
      </w:r>
      <w:ins w:id="401" w:author="Tri Le" w:date="2021-07-06T16:56:00Z">
        <w:r w:rsidR="00C979CD" w:rsidRPr="00E53B18">
          <w:rPr>
            <w:rFonts w:ascii="Times New Roman" w:hAnsi="Times New Roman" w:cs="Times New Roman"/>
            <w:rPrChange w:id="402" w:author="Tri Le" w:date="2021-07-13T20:26:00Z">
              <w:rPr/>
            </w:rPrChange>
          </w:rPr>
          <w:t xml:space="preserve"> </w:t>
        </w:r>
      </w:ins>
      <w:ins w:id="403" w:author="Tri Le" w:date="2021-07-06T19:56:00Z">
        <w:r w:rsidR="00182F10" w:rsidRPr="00E53B18">
          <w:rPr>
            <w:rFonts w:ascii="Times New Roman" w:hAnsi="Times New Roman" w:cs="Times New Roman"/>
            <w:rPrChange w:id="404" w:author="Tri Le" w:date="2021-07-13T20:26:00Z">
              <w:rPr/>
            </w:rPrChange>
          </w:rPr>
          <w:t>Corresponding r</w:t>
        </w:r>
      </w:ins>
      <w:ins w:id="405" w:author="Tri Le" w:date="2021-07-06T16:56:00Z">
        <w:r w:rsidR="00C979CD" w:rsidRPr="00E53B18">
          <w:rPr>
            <w:rFonts w:ascii="Times New Roman" w:hAnsi="Times New Roman" w:cs="Times New Roman"/>
            <w:rPrChange w:id="406" w:author="Tri Le" w:date="2021-07-13T20:26:00Z">
              <w:rPr/>
            </w:rPrChange>
          </w:rPr>
          <w:t>eduction</w:t>
        </w:r>
      </w:ins>
      <w:ins w:id="407" w:author="Tri Le" w:date="2021-07-06T16:57:00Z">
        <w:r w:rsidR="00C979CD" w:rsidRPr="00E53B18">
          <w:rPr>
            <w:rFonts w:ascii="Times New Roman" w:hAnsi="Times New Roman" w:cs="Times New Roman"/>
            <w:rPrChange w:id="408" w:author="Tri Le" w:date="2021-07-13T20:26:00Z">
              <w:rPr/>
            </w:rPrChange>
          </w:rPr>
          <w:t>s</w:t>
        </w:r>
      </w:ins>
      <w:ins w:id="409" w:author="Tri Le" w:date="2021-07-06T16:56:00Z">
        <w:r w:rsidR="00C979CD" w:rsidRPr="00E53B18">
          <w:rPr>
            <w:rFonts w:ascii="Times New Roman" w:hAnsi="Times New Roman" w:cs="Times New Roman"/>
            <w:rPrChange w:id="410" w:author="Tri Le" w:date="2021-07-13T20:26:00Z">
              <w:rPr/>
            </w:rPrChange>
          </w:rPr>
          <w:t xml:space="preserve"> in gene copies per</w:t>
        </w:r>
      </w:ins>
      <w:ins w:id="411" w:author="Tri Le" w:date="2021-07-06T16:57:00Z">
        <w:r w:rsidR="00C979CD" w:rsidRPr="00E53B18">
          <w:rPr>
            <w:rFonts w:ascii="Times New Roman" w:hAnsi="Times New Roman" w:cs="Times New Roman"/>
            <w:rPrChange w:id="412" w:author="Tri Le" w:date="2021-07-13T20:26:00Z">
              <w:rPr/>
            </w:rPrChange>
          </w:rPr>
          <w:t xml:space="preserve"> volume and gene copies per biomass were also seen for </w:t>
        </w:r>
        <w:r w:rsidR="00C979CD" w:rsidRPr="00E53B18">
          <w:rPr>
            <w:rFonts w:ascii="Times New Roman" w:hAnsi="Times New Roman" w:cs="Times New Roman"/>
            <w:i/>
            <w:iCs/>
            <w:rPrChange w:id="413" w:author="Tri Le" w:date="2021-07-13T20:26:00Z">
              <w:rPr>
                <w:i/>
                <w:iCs/>
              </w:rPr>
            </w:rPrChange>
          </w:rPr>
          <w:t>uidA</w:t>
        </w:r>
      </w:ins>
      <w:ins w:id="414" w:author="Tri Le" w:date="2021-07-12T17:56:00Z">
        <w:r w:rsidR="00EC0333" w:rsidRPr="00E53B18">
          <w:rPr>
            <w:rFonts w:ascii="Times New Roman" w:hAnsi="Times New Roman" w:cs="Times New Roman"/>
            <w:rPrChange w:id="415" w:author="Tri Le" w:date="2021-07-13T20:26:00Z">
              <w:rPr/>
            </w:rPrChange>
          </w:rPr>
          <w:t xml:space="preserve"> but </w:t>
        </w:r>
      </w:ins>
      <w:ins w:id="416" w:author="Tri Le" w:date="2021-07-06T16:58:00Z">
        <w:r w:rsidR="00C979CD" w:rsidRPr="00E53B18">
          <w:rPr>
            <w:rFonts w:ascii="Times New Roman" w:hAnsi="Times New Roman" w:cs="Times New Roman"/>
            <w:rPrChange w:id="417" w:author="Tri Le" w:date="2021-07-13T20:26:00Z">
              <w:rPr/>
            </w:rPrChange>
          </w:rPr>
          <w:t>were not statistically significant</w:t>
        </w:r>
      </w:ins>
      <w:ins w:id="418" w:author="Tri Le" w:date="2021-07-06T19:56:00Z">
        <w:r w:rsidR="00182F10" w:rsidRPr="00E53B18">
          <w:rPr>
            <w:rFonts w:ascii="Times New Roman" w:hAnsi="Times New Roman" w:cs="Times New Roman"/>
            <w:rPrChange w:id="419" w:author="Tri Le" w:date="2021-07-13T20:26:00Z">
              <w:rPr/>
            </w:rPrChange>
          </w:rPr>
          <w:t xml:space="preserve"> (</w:t>
        </w:r>
        <w:r w:rsidR="00C944E7" w:rsidRPr="00E53B18">
          <w:rPr>
            <w:rFonts w:ascii="Times New Roman" w:hAnsi="Times New Roman" w:cs="Times New Roman"/>
            <w:rPrChange w:id="420" w:author="Tri Le" w:date="2021-07-13T20:26:00Z">
              <w:rPr/>
            </w:rPrChange>
          </w:rPr>
          <w:t>p-value = 0.</w:t>
        </w:r>
      </w:ins>
      <w:ins w:id="421" w:author="Tri Le" w:date="2021-07-06T19:57:00Z">
        <w:r w:rsidR="00C944E7" w:rsidRPr="00E53B18">
          <w:rPr>
            <w:rFonts w:ascii="Times New Roman" w:hAnsi="Times New Roman" w:cs="Times New Roman"/>
            <w:rPrChange w:id="422" w:author="Tri Le" w:date="2021-07-13T20:26:00Z">
              <w:rPr/>
            </w:rPrChange>
          </w:rPr>
          <w:t>8769 and p-value = 0.6353</w:t>
        </w:r>
        <w:del w:id="423" w:author="Miguel Uyaguari" w:date="2021-07-12T21:47:00Z">
          <w:r w:rsidR="00C944E7" w:rsidRPr="00E53B18" w:rsidDel="00D72D81">
            <w:rPr>
              <w:rFonts w:ascii="Times New Roman" w:hAnsi="Times New Roman" w:cs="Times New Roman"/>
              <w:rPrChange w:id="424" w:author="Tri Le" w:date="2021-07-13T20:26:00Z">
                <w:rPr/>
              </w:rPrChange>
            </w:rPr>
            <w:delText>36</w:delText>
          </w:r>
        </w:del>
        <w:r w:rsidR="00C944E7" w:rsidRPr="00E53B18">
          <w:rPr>
            <w:rFonts w:ascii="Times New Roman" w:hAnsi="Times New Roman" w:cs="Times New Roman"/>
            <w:rPrChange w:id="425" w:author="Tri Le" w:date="2021-07-13T20:26:00Z">
              <w:rPr/>
            </w:rPrChange>
          </w:rPr>
          <w:t>, respecti</w:t>
        </w:r>
      </w:ins>
      <w:ins w:id="426" w:author="Tri Le" w:date="2021-07-06T19:58:00Z">
        <w:r w:rsidR="00C944E7" w:rsidRPr="00E53B18">
          <w:rPr>
            <w:rFonts w:ascii="Times New Roman" w:hAnsi="Times New Roman" w:cs="Times New Roman"/>
            <w:rPrChange w:id="427" w:author="Tri Le" w:date="2021-07-13T20:26:00Z">
              <w:rPr/>
            </w:rPrChange>
          </w:rPr>
          <w:t>vely)</w:t>
        </w:r>
      </w:ins>
      <w:ins w:id="428" w:author="Tri Le" w:date="2021-07-06T19:55:00Z">
        <w:r w:rsidR="00892A3D" w:rsidRPr="00E53B18">
          <w:rPr>
            <w:rFonts w:ascii="Times New Roman" w:hAnsi="Times New Roman" w:cs="Times New Roman"/>
            <w:rPrChange w:id="429" w:author="Tri Le" w:date="2021-07-13T20:26:00Z">
              <w:rPr/>
            </w:rPrChange>
          </w:rPr>
          <w:t xml:space="preserve">. </w:t>
        </w:r>
      </w:ins>
      <w:del w:id="430" w:author="Tri Le" w:date="2021-07-06T19:55:00Z">
        <w:r w:rsidR="006F4472" w:rsidRPr="00E53B18" w:rsidDel="00892A3D">
          <w:rPr>
            <w:rFonts w:ascii="Times New Roman" w:hAnsi="Times New Roman" w:cs="Times New Roman"/>
            <w:rPrChange w:id="431" w:author="Tri Le" w:date="2021-07-13T20:26:00Z">
              <w:rPr/>
            </w:rPrChange>
          </w:rPr>
          <w:delText xml:space="preserve"> </w:delText>
        </w:r>
      </w:del>
      <w:r w:rsidR="006F4472" w:rsidRPr="00E53B18">
        <w:rPr>
          <w:rFonts w:ascii="Times New Roman" w:hAnsi="Times New Roman" w:cs="Times New Roman"/>
          <w:rPrChange w:id="432" w:author="Tri Le" w:date="2021-07-13T20:26:00Z">
            <w:rPr/>
          </w:rPrChange>
        </w:rPr>
        <w:t>T</w:t>
      </w:r>
      <w:r w:rsidR="00844FC2" w:rsidRPr="00E53B18">
        <w:rPr>
          <w:rFonts w:ascii="Times New Roman" w:hAnsi="Times New Roman" w:cs="Times New Roman"/>
          <w:rPrChange w:id="433" w:author="Tri Le" w:date="2021-07-13T20:26:00Z">
            <w:rPr/>
          </w:rPrChange>
        </w:rPr>
        <w:t xml:space="preserve">he higher </w:t>
      </w:r>
      <w:r w:rsidR="006F4472" w:rsidRPr="00E53B18">
        <w:rPr>
          <w:rFonts w:ascii="Times New Roman" w:hAnsi="Times New Roman" w:cs="Times New Roman"/>
          <w:rPrChange w:id="434" w:author="Tri Le" w:date="2021-07-13T20:26:00Z">
            <w:rPr/>
          </w:rPrChange>
        </w:rPr>
        <w:t xml:space="preserve">gene </w:t>
      </w:r>
      <w:r w:rsidR="00844FC2" w:rsidRPr="00E53B18">
        <w:rPr>
          <w:rFonts w:ascii="Times New Roman" w:hAnsi="Times New Roman" w:cs="Times New Roman"/>
          <w:rPrChange w:id="435" w:author="Tri Le" w:date="2021-07-13T20:26:00Z">
            <w:rPr/>
          </w:rPrChange>
        </w:rPr>
        <w:t xml:space="preserve">copy numbers of </w:t>
      </w:r>
      <w:r w:rsidR="003F1288" w:rsidRPr="00E53B18">
        <w:rPr>
          <w:rFonts w:ascii="Times New Roman" w:hAnsi="Times New Roman" w:cs="Times New Roman"/>
          <w:rPrChange w:id="436" w:author="Tri Le" w:date="2021-07-13T20:26:00Z">
            <w:rPr/>
          </w:rPrChange>
        </w:rPr>
        <w:t xml:space="preserve">enteric </w:t>
      </w:r>
      <w:r w:rsidR="00844FC2" w:rsidRPr="00E53B18">
        <w:rPr>
          <w:rFonts w:ascii="Times New Roman" w:hAnsi="Times New Roman" w:cs="Times New Roman"/>
          <w:rPrChange w:id="437" w:author="Tri Le" w:date="2021-07-13T20:26:00Z">
            <w:rPr/>
          </w:rPrChange>
        </w:rPr>
        <w:t>viruses and</w:t>
      </w:r>
      <w:r w:rsidR="00844FC2" w:rsidRPr="00E53B18">
        <w:rPr>
          <w:rFonts w:ascii="Times New Roman" w:hAnsi="Times New Roman" w:cs="Times New Roman"/>
          <w:i/>
          <w:rPrChange w:id="438" w:author="Tri Le" w:date="2021-07-13T20:26:00Z">
            <w:rPr>
              <w:i/>
            </w:rPr>
          </w:rPrChange>
        </w:rPr>
        <w:t xml:space="preserve"> E. coli </w:t>
      </w:r>
      <w:r w:rsidR="00844FC2" w:rsidRPr="00E53B18">
        <w:rPr>
          <w:rFonts w:ascii="Times New Roman" w:hAnsi="Times New Roman" w:cs="Times New Roman"/>
          <w:rPrChange w:id="439" w:author="Tri Le" w:date="2021-07-13T20:26:00Z">
            <w:rPr/>
          </w:rPrChange>
        </w:rPr>
        <w:t xml:space="preserve">observed in the effluents may be associated with the </w:t>
      </w:r>
      <w:commentRangeStart w:id="440"/>
      <w:r w:rsidR="00E1357B" w:rsidRPr="00E53B18">
        <w:rPr>
          <w:rFonts w:ascii="Times New Roman" w:hAnsi="Times New Roman" w:cs="Times New Roman"/>
          <w:highlight w:val="yellow"/>
          <w:rPrChange w:id="441" w:author="Tri Le" w:date="2021-07-13T20:26:00Z">
            <w:rPr/>
          </w:rPrChange>
        </w:rPr>
        <w:t xml:space="preserve">12-hour </w:t>
      </w:r>
      <w:r w:rsidR="00844FC2" w:rsidRPr="00E53B18">
        <w:rPr>
          <w:rFonts w:ascii="Times New Roman" w:hAnsi="Times New Roman" w:cs="Times New Roman"/>
          <w:highlight w:val="yellow"/>
          <w:rPrChange w:id="442" w:author="Tri Le" w:date="2021-07-13T20:26:00Z">
            <w:rPr/>
          </w:rPrChange>
        </w:rPr>
        <w:t xml:space="preserve">hydraulic retention </w:t>
      </w:r>
      <w:r w:rsidR="00E1357B" w:rsidRPr="00E53B18">
        <w:rPr>
          <w:rFonts w:ascii="Times New Roman" w:hAnsi="Times New Roman" w:cs="Times New Roman"/>
          <w:highlight w:val="yellow"/>
          <w:rPrChange w:id="443" w:author="Tri Le" w:date="2021-07-13T20:26:00Z">
            <w:rPr/>
          </w:rPrChange>
        </w:rPr>
        <w:t>time in</w:t>
      </w:r>
      <w:r w:rsidR="00844FC2" w:rsidRPr="00E53B18">
        <w:rPr>
          <w:rFonts w:ascii="Times New Roman" w:hAnsi="Times New Roman" w:cs="Times New Roman"/>
          <w:highlight w:val="yellow"/>
          <w:rPrChange w:id="444" w:author="Tri Le" w:date="2021-07-13T20:26:00Z">
            <w:rPr/>
          </w:rPrChange>
        </w:rPr>
        <w:t xml:space="preserve"> the facility</w:t>
      </w:r>
      <w:commentRangeEnd w:id="440"/>
      <w:r w:rsidR="009D00F7" w:rsidRPr="00E53B18">
        <w:rPr>
          <w:rStyle w:val="CommentReference"/>
          <w:rFonts w:ascii="Times New Roman" w:hAnsi="Times New Roman" w:cs="Times New Roman"/>
          <w:sz w:val="24"/>
          <w:szCs w:val="24"/>
          <w:rPrChange w:id="445" w:author="Tri Le" w:date="2021-07-13T20:26:00Z">
            <w:rPr>
              <w:rStyle w:val="CommentReference"/>
            </w:rPr>
          </w:rPrChange>
        </w:rPr>
        <w:commentReference w:id="440"/>
      </w:r>
      <w:r w:rsidR="00844FC2" w:rsidRPr="00E53B18">
        <w:rPr>
          <w:rFonts w:ascii="Times New Roman" w:hAnsi="Times New Roman" w:cs="Times New Roman"/>
          <w:rPrChange w:id="446" w:author="Tri Le" w:date="2021-07-13T20:26:00Z">
            <w:rPr/>
          </w:rPrChange>
        </w:rPr>
        <w:t xml:space="preserve">. </w:t>
      </w:r>
      <w:del w:id="447" w:author="Tri Le" w:date="2021-07-12T17:57:00Z">
        <w:r w:rsidR="003F1288" w:rsidRPr="00E53B18" w:rsidDel="00CA11C0">
          <w:rPr>
            <w:rFonts w:ascii="Times New Roman" w:hAnsi="Times New Roman" w:cs="Times New Roman"/>
            <w:rPrChange w:id="448" w:author="Tri Le" w:date="2021-07-13T20:26:00Z">
              <w:rPr/>
            </w:rPrChange>
          </w:rPr>
          <w:delText xml:space="preserve">When compared to </w:delText>
        </w:r>
        <w:r w:rsidR="003F1288" w:rsidRPr="00E53B18" w:rsidDel="00CA11C0">
          <w:rPr>
            <w:rFonts w:ascii="Times New Roman" w:hAnsi="Times New Roman" w:cs="Times New Roman"/>
            <w:i/>
            <w:rPrChange w:id="449" w:author="Tri Le" w:date="2021-07-13T20:26:00Z">
              <w:rPr>
                <w:i/>
              </w:rPr>
            </w:rPrChange>
          </w:rPr>
          <w:delText>uidA</w:delText>
        </w:r>
        <w:r w:rsidR="003F1288" w:rsidRPr="00E53B18" w:rsidDel="00CA11C0">
          <w:rPr>
            <w:rFonts w:ascii="Times New Roman" w:hAnsi="Times New Roman" w:cs="Times New Roman"/>
            <w:rPrChange w:id="450" w:author="Tri Le" w:date="2021-07-13T20:26:00Z">
              <w:rPr/>
            </w:rPrChange>
          </w:rPr>
          <w:delText>, enteric</w:delText>
        </w:r>
      </w:del>
      <w:ins w:id="451" w:author="Tri Le" w:date="2021-07-12T17:57:00Z">
        <w:r w:rsidR="00CA11C0" w:rsidRPr="00E53B18">
          <w:rPr>
            <w:rFonts w:ascii="Times New Roman" w:hAnsi="Times New Roman" w:cs="Times New Roman"/>
            <w:rPrChange w:id="452" w:author="Tri Le" w:date="2021-07-13T20:26:00Z">
              <w:rPr/>
            </w:rPrChange>
          </w:rPr>
          <w:t>Enteric</w:t>
        </w:r>
      </w:ins>
      <w:r w:rsidR="003F1288" w:rsidRPr="00E53B18">
        <w:rPr>
          <w:rFonts w:ascii="Times New Roman" w:hAnsi="Times New Roman" w:cs="Times New Roman"/>
          <w:rPrChange w:id="453" w:author="Tri Le" w:date="2021-07-13T20:26:00Z">
            <w:rPr/>
          </w:rPrChange>
        </w:rPr>
        <w:t xml:space="preserve"> viruses were found </w:t>
      </w:r>
      <w:ins w:id="454" w:author="Tri Le" w:date="2021-07-06T17:33:00Z">
        <w:r w:rsidR="00AF194A" w:rsidRPr="00E53B18">
          <w:rPr>
            <w:rFonts w:ascii="Times New Roman" w:hAnsi="Times New Roman" w:cs="Times New Roman"/>
            <w:rPrChange w:id="455" w:author="Tri Le" w:date="2021-07-13T20:26:00Z">
              <w:rPr/>
            </w:rPrChange>
          </w:rPr>
          <w:t xml:space="preserve">in gene copy numbers </w:t>
        </w:r>
      </w:ins>
      <w:r w:rsidR="003F1288" w:rsidRPr="00E53B18">
        <w:rPr>
          <w:rFonts w:ascii="Times New Roman" w:hAnsi="Times New Roman" w:cs="Times New Roman"/>
          <w:rPrChange w:id="456" w:author="Tri Le" w:date="2021-07-13T20:26:00Z">
            <w:rPr/>
          </w:rPrChange>
        </w:rPr>
        <w:t xml:space="preserve">at least one </w:t>
      </w:r>
      <w:del w:id="457" w:author="Tri Le" w:date="2021-07-06T17:32:00Z">
        <w:r w:rsidR="003F1288" w:rsidRPr="00E53B18" w:rsidDel="00581398">
          <w:rPr>
            <w:rFonts w:ascii="Times New Roman" w:hAnsi="Times New Roman" w:cs="Times New Roman"/>
            <w:rPrChange w:id="458" w:author="Tri Le" w:date="2021-07-13T20:26:00Z">
              <w:rPr/>
            </w:rPrChange>
          </w:rPr>
          <w:delText xml:space="preserve">to two </w:delText>
        </w:r>
      </w:del>
      <w:r w:rsidR="003F1288" w:rsidRPr="00E53B18">
        <w:rPr>
          <w:rFonts w:ascii="Times New Roman" w:hAnsi="Times New Roman" w:cs="Times New Roman"/>
          <w:rPrChange w:id="459" w:author="Tri Le" w:date="2021-07-13T20:26:00Z">
            <w:rPr/>
          </w:rPrChange>
        </w:rPr>
        <w:t>order</w:t>
      </w:r>
      <w:del w:id="460" w:author="Tri Le" w:date="2021-07-06T17:32:00Z">
        <w:r w:rsidR="003F1288" w:rsidRPr="00E53B18" w:rsidDel="00B27584">
          <w:rPr>
            <w:rFonts w:ascii="Times New Roman" w:hAnsi="Times New Roman" w:cs="Times New Roman"/>
            <w:rPrChange w:id="461" w:author="Tri Le" w:date="2021-07-13T20:26:00Z">
              <w:rPr/>
            </w:rPrChange>
          </w:rPr>
          <w:delText>s</w:delText>
        </w:r>
      </w:del>
      <w:r w:rsidR="003F1288" w:rsidRPr="00E53B18">
        <w:rPr>
          <w:rFonts w:ascii="Times New Roman" w:hAnsi="Times New Roman" w:cs="Times New Roman"/>
          <w:rPrChange w:id="462" w:author="Tri Le" w:date="2021-07-13T20:26:00Z">
            <w:rPr/>
          </w:rPrChange>
        </w:rPr>
        <w:t xml:space="preserve"> of magnitude higher than the </w:t>
      </w:r>
      <w:r w:rsidR="003F1288" w:rsidRPr="00E53B18">
        <w:rPr>
          <w:rFonts w:ascii="Times New Roman" w:hAnsi="Times New Roman" w:cs="Times New Roman"/>
          <w:i/>
          <w:rPrChange w:id="463" w:author="Tri Le" w:date="2021-07-13T20:26:00Z">
            <w:rPr>
              <w:i/>
            </w:rPr>
          </w:rPrChange>
        </w:rPr>
        <w:t>E. coli</w:t>
      </w:r>
      <w:r w:rsidR="003F1288" w:rsidRPr="00E53B18">
        <w:rPr>
          <w:rFonts w:ascii="Times New Roman" w:hAnsi="Times New Roman" w:cs="Times New Roman"/>
          <w:rPrChange w:id="464" w:author="Tri Le" w:date="2021-07-13T20:26:00Z">
            <w:rPr/>
          </w:rPrChange>
        </w:rPr>
        <w:t xml:space="preserve"> marker</w:t>
      </w:r>
      <w:ins w:id="465" w:author="Tri Le" w:date="2021-07-12T17:57:00Z">
        <w:r w:rsidR="00CA11C0" w:rsidRPr="00E53B18">
          <w:rPr>
            <w:rFonts w:ascii="Times New Roman" w:hAnsi="Times New Roman" w:cs="Times New Roman"/>
            <w:rPrChange w:id="466" w:author="Tri Le" w:date="2021-07-13T20:26:00Z">
              <w:rPr/>
            </w:rPrChange>
          </w:rPr>
          <w:t xml:space="preserve"> </w:t>
        </w:r>
        <w:r w:rsidR="00CA11C0" w:rsidRPr="00E53B18">
          <w:rPr>
            <w:rFonts w:ascii="Times New Roman" w:hAnsi="Times New Roman" w:cs="Times New Roman"/>
            <w:i/>
            <w:iCs/>
            <w:rPrChange w:id="467" w:author="Tri Le" w:date="2021-07-13T20:26:00Z">
              <w:rPr>
                <w:i/>
                <w:iCs/>
              </w:rPr>
            </w:rPrChange>
          </w:rPr>
          <w:t>uidA</w:t>
        </w:r>
      </w:ins>
      <w:r w:rsidR="003F1288" w:rsidRPr="00E53B18">
        <w:rPr>
          <w:rFonts w:ascii="Times New Roman" w:hAnsi="Times New Roman" w:cs="Times New Roman"/>
          <w:rPrChange w:id="468" w:author="Tri Le" w:date="2021-07-13T20:26:00Z">
            <w:rPr/>
          </w:rPrChange>
        </w:rPr>
        <w:t xml:space="preserve">. </w:t>
      </w:r>
      <w:r w:rsidRPr="00E53B18">
        <w:rPr>
          <w:rFonts w:ascii="Times New Roman" w:hAnsi="Times New Roman" w:cs="Times New Roman"/>
          <w:rPrChange w:id="469" w:author="Tri Le" w:date="2021-07-13T20:26:00Z">
            <w:rPr/>
          </w:rPrChange>
        </w:rPr>
        <w:t xml:space="preserve">This may indicate </w:t>
      </w:r>
      <w:del w:id="470" w:author="Miguel Uyaguari" w:date="2021-07-12T22:02:00Z">
        <w:r w:rsidRPr="00E53B18" w:rsidDel="009E37B9">
          <w:rPr>
            <w:rFonts w:ascii="Times New Roman" w:hAnsi="Times New Roman" w:cs="Times New Roman"/>
            <w:rPrChange w:id="471" w:author="Tri Le" w:date="2021-07-13T20:26:00Z">
              <w:rPr/>
            </w:rPrChange>
          </w:rPr>
          <w:delText xml:space="preserve">that </w:delText>
        </w:r>
      </w:del>
      <w:ins w:id="472" w:author="Miguel Uyaguari" w:date="2021-07-12T22:02:00Z">
        <w:r w:rsidR="009E37B9" w:rsidRPr="00E53B18">
          <w:rPr>
            <w:rFonts w:ascii="Times New Roman" w:hAnsi="Times New Roman" w:cs="Times New Roman"/>
            <w:rPrChange w:id="473" w:author="Tri Le" w:date="2021-07-13T20:26:00Z">
              <w:rPr/>
            </w:rPrChange>
          </w:rPr>
          <w:t xml:space="preserve">these </w:t>
        </w:r>
      </w:ins>
      <w:ins w:id="474" w:author="Miguel Uyaguari" w:date="2021-07-12T22:00:00Z">
        <w:r w:rsidR="009E37B9" w:rsidRPr="00E53B18">
          <w:rPr>
            <w:rFonts w:ascii="Times New Roman" w:hAnsi="Times New Roman" w:cs="Times New Roman"/>
            <w:rPrChange w:id="475" w:author="Tri Le" w:date="2021-07-13T20:26:00Z">
              <w:rPr/>
            </w:rPrChange>
          </w:rPr>
          <w:t>non-envelop</w:t>
        </w:r>
      </w:ins>
      <w:ins w:id="476" w:author="Miguel Uyaguari" w:date="2021-07-12T22:01:00Z">
        <w:r w:rsidR="009E37B9" w:rsidRPr="00E53B18">
          <w:rPr>
            <w:rFonts w:ascii="Times New Roman" w:hAnsi="Times New Roman" w:cs="Times New Roman"/>
            <w:rPrChange w:id="477" w:author="Tri Le" w:date="2021-07-13T20:26:00Z">
              <w:rPr/>
            </w:rPrChange>
          </w:rPr>
          <w:t>ed</w:t>
        </w:r>
      </w:ins>
      <w:ins w:id="478" w:author="Miguel Uyaguari" w:date="2021-07-12T22:00:00Z">
        <w:r w:rsidR="009E37B9" w:rsidRPr="00E53B18">
          <w:rPr>
            <w:rFonts w:ascii="Times New Roman" w:hAnsi="Times New Roman" w:cs="Times New Roman"/>
            <w:rPrChange w:id="479" w:author="Tri Le" w:date="2021-07-13T20:26:00Z">
              <w:rPr/>
            </w:rPrChange>
          </w:rPr>
          <w:t xml:space="preserve"> </w:t>
        </w:r>
      </w:ins>
      <w:r w:rsidRPr="00E53B18">
        <w:rPr>
          <w:rFonts w:ascii="Times New Roman" w:hAnsi="Times New Roman" w:cs="Times New Roman"/>
          <w:rPrChange w:id="480" w:author="Tri Le" w:date="2021-07-13T20:26:00Z">
            <w:rPr/>
          </w:rPrChange>
        </w:rPr>
        <w:t>enteric viruses can survive</w:t>
      </w:r>
      <w:del w:id="481" w:author="Tri Le" w:date="2021-07-12T17:58:00Z">
        <w:r w:rsidRPr="00E53B18" w:rsidDel="003205E8">
          <w:rPr>
            <w:rFonts w:ascii="Times New Roman" w:hAnsi="Times New Roman" w:cs="Times New Roman"/>
            <w:rPrChange w:id="482" w:author="Tri Le" w:date="2021-07-13T20:26:00Z">
              <w:rPr/>
            </w:rPrChange>
          </w:rPr>
          <w:delText xml:space="preserve"> during</w:delText>
        </w:r>
      </w:del>
      <w:r w:rsidRPr="00E53B18">
        <w:rPr>
          <w:rFonts w:ascii="Times New Roman" w:hAnsi="Times New Roman" w:cs="Times New Roman"/>
          <w:rPrChange w:id="483" w:author="Tri Le" w:date="2021-07-13T20:26:00Z">
            <w:rPr/>
          </w:rPrChange>
        </w:rPr>
        <w:t xml:space="preserve"> the wastewater </w:t>
      </w:r>
      <w:r w:rsidRPr="00E53B18">
        <w:rPr>
          <w:rFonts w:ascii="Times New Roman" w:hAnsi="Times New Roman" w:cs="Times New Roman"/>
          <w:rPrChange w:id="484" w:author="Tri Le" w:date="2021-07-13T20:26:00Z">
            <w:rPr/>
          </w:rPrChange>
        </w:rPr>
        <w:lastRenderedPageBreak/>
        <w:t>treatment process and therefore suggest that viral-like particles are being released into the aquatic environment.</w:t>
      </w:r>
    </w:p>
    <w:p w14:paraId="7D629B07" w14:textId="77777777" w:rsidR="009D6E8F" w:rsidRPr="00E53B18" w:rsidDel="00567B29" w:rsidRDefault="009D6E8F" w:rsidP="00CA6469">
      <w:pPr>
        <w:spacing w:line="480" w:lineRule="auto"/>
        <w:rPr>
          <w:del w:id="485" w:author="Tri Le" w:date="2021-07-12T17:58:00Z"/>
          <w:rFonts w:ascii="Times New Roman" w:hAnsi="Times New Roman" w:cs="Times New Roman"/>
          <w:b/>
          <w:rPrChange w:id="486" w:author="Tri Le" w:date="2021-07-13T20:26:00Z">
            <w:rPr>
              <w:del w:id="487" w:author="Tri Le" w:date="2021-07-12T17:58:00Z"/>
              <w:rFonts w:ascii="Cambria" w:hAnsi="Cambria"/>
              <w:b/>
            </w:rPr>
          </w:rPrChange>
        </w:rPr>
      </w:pPr>
    </w:p>
    <w:p w14:paraId="4AE2474A" w14:textId="77777777" w:rsidR="009D6E8F" w:rsidRPr="00E53B18" w:rsidDel="00567B29" w:rsidRDefault="009D6E8F" w:rsidP="00CA6469">
      <w:pPr>
        <w:spacing w:line="480" w:lineRule="auto"/>
        <w:rPr>
          <w:del w:id="488" w:author="Tri Le" w:date="2021-07-12T17:58:00Z"/>
          <w:rFonts w:ascii="Times New Roman" w:hAnsi="Times New Roman" w:cs="Times New Roman"/>
          <w:b/>
          <w:rPrChange w:id="489" w:author="Tri Le" w:date="2021-07-13T20:26:00Z">
            <w:rPr>
              <w:del w:id="490" w:author="Tri Le" w:date="2021-07-12T17:58:00Z"/>
              <w:rFonts w:ascii="Cambria" w:hAnsi="Cambria"/>
              <w:b/>
            </w:rPr>
          </w:rPrChange>
        </w:rPr>
      </w:pPr>
    </w:p>
    <w:p w14:paraId="65D5C383" w14:textId="77777777" w:rsidR="009D6E8F" w:rsidRPr="00E53B18" w:rsidRDefault="009D6E8F" w:rsidP="00CA6469">
      <w:pPr>
        <w:spacing w:line="480" w:lineRule="auto"/>
        <w:rPr>
          <w:rFonts w:ascii="Times New Roman" w:hAnsi="Times New Roman" w:cs="Times New Roman"/>
          <w:b/>
          <w:rPrChange w:id="491" w:author="Tri Le" w:date="2021-07-13T20:26:00Z">
            <w:rPr>
              <w:rFonts w:ascii="Cambria" w:hAnsi="Cambria"/>
              <w:b/>
            </w:rPr>
          </w:rPrChange>
        </w:rPr>
      </w:pPr>
    </w:p>
    <w:p w14:paraId="55AECB42" w14:textId="77777777" w:rsidR="00CA6469" w:rsidRPr="00E53B18" w:rsidRDefault="00CA6469" w:rsidP="00CA6469">
      <w:pPr>
        <w:spacing w:line="480" w:lineRule="auto"/>
        <w:rPr>
          <w:rFonts w:ascii="Times New Roman" w:hAnsi="Times New Roman" w:cs="Times New Roman"/>
          <w:b/>
          <w:rPrChange w:id="492" w:author="Tri Le" w:date="2021-07-13T20:26:00Z">
            <w:rPr>
              <w:rFonts w:ascii="Cambria" w:hAnsi="Cambria"/>
              <w:b/>
            </w:rPr>
          </w:rPrChange>
        </w:rPr>
      </w:pPr>
      <w:r w:rsidRPr="00E53B18">
        <w:rPr>
          <w:rFonts w:ascii="Times New Roman" w:hAnsi="Times New Roman" w:cs="Times New Roman"/>
          <w:b/>
          <w:rPrChange w:id="493" w:author="Tri Le" w:date="2021-07-13T20:26:00Z">
            <w:rPr>
              <w:rFonts w:ascii="Cambria" w:hAnsi="Cambria"/>
              <w:b/>
            </w:rPr>
          </w:rPrChange>
        </w:rPr>
        <w:t>INTRODUCTION</w:t>
      </w:r>
    </w:p>
    <w:p w14:paraId="5662C8C0" w14:textId="15EC1EB4" w:rsidR="001A7D2B" w:rsidRPr="00E53B18" w:rsidRDefault="00CA6469" w:rsidP="00A26807">
      <w:pPr>
        <w:spacing w:line="480" w:lineRule="auto"/>
        <w:jc w:val="both"/>
        <w:rPr>
          <w:ins w:id="494" w:author="Tri Le" w:date="2021-07-12T18:06:00Z"/>
          <w:rFonts w:ascii="Times New Roman" w:hAnsi="Times New Roman" w:cs="Times New Roman"/>
          <w:rPrChange w:id="495" w:author="Tri Le" w:date="2021-07-13T20:26:00Z">
            <w:rPr>
              <w:ins w:id="496" w:author="Tri Le" w:date="2021-07-12T18:06:00Z"/>
              <w:rFonts w:ascii="Cambria" w:hAnsi="Cambria"/>
            </w:rPr>
          </w:rPrChange>
        </w:rPr>
      </w:pPr>
      <w:r w:rsidRPr="00E53B18">
        <w:rPr>
          <w:rFonts w:ascii="Times New Roman" w:hAnsi="Times New Roman" w:cs="Times New Roman"/>
          <w:rPrChange w:id="497" w:author="Tri Le" w:date="2021-07-13T20:26:00Z">
            <w:rPr>
              <w:rFonts w:ascii="Cambria" w:hAnsi="Cambria"/>
            </w:rPr>
          </w:rPrChange>
        </w:rPr>
        <w:t xml:space="preserve">The human fecal waste present in raw sewage </w:t>
      </w:r>
      <w:ins w:id="498" w:author="Tri Le" w:date="2021-07-12T18:52:00Z">
        <w:r w:rsidR="001D0E1E" w:rsidRPr="00E53B18">
          <w:rPr>
            <w:rFonts w:ascii="Times New Roman" w:hAnsi="Times New Roman" w:cs="Times New Roman"/>
            <w:rPrChange w:id="499" w:author="Tri Le" w:date="2021-07-13T20:26:00Z">
              <w:rPr>
                <w:rFonts w:ascii="Cambria" w:hAnsi="Cambria"/>
              </w:rPr>
            </w:rPrChange>
          </w:rPr>
          <w:t xml:space="preserve">(RS) </w:t>
        </w:r>
      </w:ins>
      <w:del w:id="500" w:author="muyaguari@yahoo.com" w:date="2021-05-12T18:16:00Z">
        <w:r w:rsidRPr="00E53B18" w:rsidDel="00451632">
          <w:rPr>
            <w:rFonts w:ascii="Times New Roman" w:hAnsi="Times New Roman" w:cs="Times New Roman"/>
            <w:rPrChange w:id="501" w:author="Tri Le" w:date="2021-07-13T20:26:00Z">
              <w:rPr>
                <w:rFonts w:ascii="Cambria" w:hAnsi="Cambria"/>
              </w:rPr>
            </w:rPrChange>
          </w:rPr>
          <w:delText xml:space="preserve">can </w:delText>
        </w:r>
      </w:del>
      <w:r w:rsidRPr="00E53B18">
        <w:rPr>
          <w:rFonts w:ascii="Times New Roman" w:hAnsi="Times New Roman" w:cs="Times New Roman"/>
          <w:rPrChange w:id="502" w:author="Tri Le" w:date="2021-07-13T20:26:00Z">
            <w:rPr>
              <w:rFonts w:ascii="Cambria" w:hAnsi="Cambria"/>
            </w:rPr>
          </w:rPrChange>
        </w:rPr>
        <w:t>contain</w:t>
      </w:r>
      <w:ins w:id="503" w:author="Tri Le" w:date="2021-07-12T17:59:00Z">
        <w:r w:rsidR="009E0B6C" w:rsidRPr="00E53B18">
          <w:rPr>
            <w:rFonts w:ascii="Times New Roman" w:hAnsi="Times New Roman" w:cs="Times New Roman"/>
            <w:rPrChange w:id="504" w:author="Tri Le" w:date="2021-07-13T20:26:00Z">
              <w:rPr>
                <w:rFonts w:ascii="Cambria" w:hAnsi="Cambria"/>
              </w:rPr>
            </w:rPrChange>
          </w:rPr>
          <w:t>s</w:t>
        </w:r>
      </w:ins>
      <w:r w:rsidRPr="00E53B18">
        <w:rPr>
          <w:rFonts w:ascii="Times New Roman" w:hAnsi="Times New Roman" w:cs="Times New Roman"/>
          <w:rPrChange w:id="505" w:author="Tri Le" w:date="2021-07-13T20:26:00Z">
            <w:rPr>
              <w:rFonts w:ascii="Cambria" w:hAnsi="Cambria"/>
            </w:rPr>
          </w:rPrChange>
        </w:rPr>
        <w:t xml:space="preserve"> pathogens that can </w:t>
      </w:r>
      <w:r w:rsidR="003634B3" w:rsidRPr="00E53B18">
        <w:rPr>
          <w:rFonts w:ascii="Times New Roman" w:hAnsi="Times New Roman" w:cs="Times New Roman"/>
          <w:rPrChange w:id="506" w:author="Tri Le" w:date="2021-07-13T20:26:00Z">
            <w:rPr>
              <w:rFonts w:ascii="Cambria" w:hAnsi="Cambria"/>
            </w:rPr>
          </w:rPrChange>
        </w:rPr>
        <w:t>cause</w:t>
      </w:r>
      <w:r w:rsidRPr="00E53B18">
        <w:rPr>
          <w:rFonts w:ascii="Times New Roman" w:hAnsi="Times New Roman" w:cs="Times New Roman"/>
          <w:rPrChange w:id="507" w:author="Tri Le" w:date="2021-07-13T20:26:00Z">
            <w:rPr>
              <w:rFonts w:ascii="Cambria" w:hAnsi="Cambria"/>
            </w:rPr>
          </w:rPrChange>
        </w:rPr>
        <w:t xml:space="preserve"> numerous diseases. This can have a huge negative impact to public </w:t>
      </w:r>
      <w:r w:rsidR="003634B3" w:rsidRPr="00E53B18">
        <w:rPr>
          <w:rFonts w:ascii="Times New Roman" w:hAnsi="Times New Roman" w:cs="Times New Roman"/>
          <w:rPrChange w:id="508" w:author="Tri Le" w:date="2021-07-13T20:26:00Z">
            <w:rPr>
              <w:rFonts w:ascii="Cambria" w:hAnsi="Cambria"/>
            </w:rPr>
          </w:rPrChange>
        </w:rPr>
        <w:t xml:space="preserve">and aquatic </w:t>
      </w:r>
      <w:r w:rsidRPr="00E53B18">
        <w:rPr>
          <w:rFonts w:ascii="Times New Roman" w:hAnsi="Times New Roman" w:cs="Times New Roman"/>
          <w:rPrChange w:id="509" w:author="Tri Le" w:date="2021-07-13T20:26:00Z">
            <w:rPr>
              <w:rFonts w:ascii="Cambria" w:hAnsi="Cambria"/>
            </w:rPr>
          </w:rPrChange>
        </w:rPr>
        <w:t>health and the economy (Stachler et al.</w:t>
      </w:r>
      <w:ins w:id="510" w:author="Tri Le" w:date="2021-07-08T19:27:00Z">
        <w:r w:rsidR="00543E4D" w:rsidRPr="00E53B18">
          <w:rPr>
            <w:rFonts w:ascii="Times New Roman" w:hAnsi="Times New Roman" w:cs="Times New Roman"/>
            <w:rPrChange w:id="511" w:author="Tri Le" w:date="2021-07-13T20:26:00Z">
              <w:rPr>
                <w:rFonts w:ascii="Cambria" w:hAnsi="Cambria"/>
              </w:rPr>
            </w:rPrChange>
          </w:rPr>
          <w:t xml:space="preserve">, </w:t>
        </w:r>
      </w:ins>
      <w:del w:id="512" w:author="Tri Le" w:date="2021-07-08T19:27:00Z">
        <w:r w:rsidRPr="00E53B18" w:rsidDel="00543E4D">
          <w:rPr>
            <w:rFonts w:ascii="Times New Roman" w:hAnsi="Times New Roman" w:cs="Times New Roman"/>
            <w:rPrChange w:id="513" w:author="Tri Le" w:date="2021-07-13T20:26:00Z">
              <w:rPr>
                <w:rFonts w:ascii="Cambria" w:hAnsi="Cambria"/>
              </w:rPr>
            </w:rPrChange>
          </w:rPr>
          <w:delText xml:space="preserve"> </w:delText>
        </w:r>
      </w:del>
      <w:r w:rsidRPr="00E53B18">
        <w:rPr>
          <w:rFonts w:ascii="Times New Roman" w:hAnsi="Times New Roman" w:cs="Times New Roman"/>
          <w:rPrChange w:id="514" w:author="Tri Le" w:date="2021-07-13T20:26:00Z">
            <w:rPr>
              <w:rFonts w:ascii="Cambria" w:hAnsi="Cambria"/>
            </w:rPr>
          </w:rPrChange>
        </w:rPr>
        <w:t xml:space="preserve">2017). </w:t>
      </w:r>
      <w:r w:rsidR="003634B3" w:rsidRPr="00E53B18">
        <w:rPr>
          <w:rFonts w:ascii="Times New Roman" w:hAnsi="Times New Roman" w:cs="Times New Roman"/>
          <w:rPrChange w:id="515" w:author="Tri Le" w:date="2021-07-13T20:26:00Z">
            <w:rPr>
              <w:rFonts w:ascii="Cambria" w:hAnsi="Cambria"/>
            </w:rPr>
          </w:rPrChange>
        </w:rPr>
        <w:t xml:space="preserve">Wastewater treatment plants </w:t>
      </w:r>
      <w:ins w:id="516" w:author="muyaguari@yahoo.com" w:date="2021-05-12T18:16:00Z">
        <w:r w:rsidR="00451632" w:rsidRPr="00E53B18">
          <w:rPr>
            <w:rFonts w:ascii="Times New Roman" w:hAnsi="Times New Roman" w:cs="Times New Roman"/>
            <w:rPrChange w:id="517" w:author="Tri Le" w:date="2021-07-13T20:26:00Z">
              <w:rPr>
                <w:rFonts w:ascii="Cambria" w:hAnsi="Cambria"/>
              </w:rPr>
            </w:rPrChange>
          </w:rPr>
          <w:t xml:space="preserve">(WWTPs) </w:t>
        </w:r>
      </w:ins>
      <w:r w:rsidR="003634B3" w:rsidRPr="00E53B18">
        <w:rPr>
          <w:rFonts w:ascii="Times New Roman" w:hAnsi="Times New Roman" w:cs="Times New Roman"/>
          <w:rPrChange w:id="518" w:author="Tri Le" w:date="2021-07-13T20:26:00Z">
            <w:rPr>
              <w:rFonts w:ascii="Cambria" w:hAnsi="Cambria"/>
            </w:rPr>
          </w:rPrChange>
        </w:rPr>
        <w:t xml:space="preserve">serve as </w:t>
      </w:r>
      <w:ins w:id="519" w:author="Tri Le" w:date="2021-07-06T17:35:00Z">
        <w:r w:rsidR="00782E88" w:rsidRPr="00E53B18">
          <w:rPr>
            <w:rFonts w:ascii="Times New Roman" w:hAnsi="Times New Roman" w:cs="Times New Roman"/>
            <w:rPrChange w:id="520" w:author="Tri Le" w:date="2021-07-13T20:26:00Z">
              <w:rPr>
                <w:rFonts w:ascii="Cambria" w:hAnsi="Cambria"/>
              </w:rPr>
            </w:rPrChange>
          </w:rPr>
          <w:t>protective barriers</w:t>
        </w:r>
      </w:ins>
      <w:del w:id="521" w:author="Tri Le" w:date="2021-07-06T17:35:00Z">
        <w:r w:rsidR="003634B3" w:rsidRPr="00E53B18" w:rsidDel="00782E88">
          <w:rPr>
            <w:rFonts w:ascii="Times New Roman" w:hAnsi="Times New Roman" w:cs="Times New Roman"/>
            <w:rPrChange w:id="522" w:author="Tri Le" w:date="2021-07-13T20:26:00Z">
              <w:rPr>
                <w:rFonts w:ascii="Cambria" w:hAnsi="Cambria"/>
              </w:rPr>
            </w:rPrChange>
          </w:rPr>
          <w:delText>a link</w:delText>
        </w:r>
      </w:del>
      <w:r w:rsidR="003634B3" w:rsidRPr="00E53B18">
        <w:rPr>
          <w:rFonts w:ascii="Times New Roman" w:hAnsi="Times New Roman" w:cs="Times New Roman"/>
          <w:rPrChange w:id="523" w:author="Tri Le" w:date="2021-07-13T20:26:00Z">
            <w:rPr>
              <w:rFonts w:ascii="Cambria" w:hAnsi="Cambria"/>
            </w:rPr>
          </w:rPrChange>
        </w:rPr>
        <w:t xml:space="preserve"> between </w:t>
      </w:r>
      <w:del w:id="524" w:author="Tri Le" w:date="2021-07-06T17:36:00Z">
        <w:r w:rsidR="003634B3" w:rsidRPr="00E53B18" w:rsidDel="002F3E29">
          <w:rPr>
            <w:rFonts w:ascii="Times New Roman" w:hAnsi="Times New Roman" w:cs="Times New Roman"/>
            <w:rPrChange w:id="525" w:author="Tri Le" w:date="2021-07-13T20:26:00Z">
              <w:rPr>
                <w:rFonts w:ascii="Cambria" w:hAnsi="Cambria"/>
              </w:rPr>
            </w:rPrChange>
          </w:rPr>
          <w:delText xml:space="preserve">societies </w:delText>
        </w:r>
      </w:del>
      <w:ins w:id="526" w:author="Tri Le" w:date="2021-07-06T17:36:00Z">
        <w:r w:rsidR="002F3E29" w:rsidRPr="00E53B18">
          <w:rPr>
            <w:rFonts w:ascii="Times New Roman" w:hAnsi="Times New Roman" w:cs="Times New Roman"/>
            <w:rPrChange w:id="527" w:author="Tri Le" w:date="2021-07-13T20:26:00Z">
              <w:rPr>
                <w:rFonts w:ascii="Cambria" w:hAnsi="Cambria"/>
              </w:rPr>
            </w:rPrChange>
          </w:rPr>
          <w:t xml:space="preserve">communities </w:t>
        </w:r>
      </w:ins>
      <w:r w:rsidR="003634B3" w:rsidRPr="00E53B18">
        <w:rPr>
          <w:rFonts w:ascii="Times New Roman" w:hAnsi="Times New Roman" w:cs="Times New Roman"/>
          <w:rPrChange w:id="528" w:author="Tri Le" w:date="2021-07-13T20:26:00Z">
            <w:rPr>
              <w:rFonts w:ascii="Cambria" w:hAnsi="Cambria"/>
            </w:rPr>
          </w:rPrChange>
        </w:rPr>
        <w:t xml:space="preserve">and the environment by reducing the organic matter present in wastewater. </w:t>
      </w:r>
      <w:del w:id="529" w:author="muyaguari@yahoo.com" w:date="2021-05-12T18:16:00Z">
        <w:r w:rsidR="00D60744" w:rsidRPr="00E53B18" w:rsidDel="00451632">
          <w:rPr>
            <w:rFonts w:ascii="Times New Roman" w:hAnsi="Times New Roman" w:cs="Times New Roman"/>
            <w:rPrChange w:id="530" w:author="Tri Le" w:date="2021-07-13T20:26:00Z">
              <w:rPr>
                <w:rFonts w:ascii="Cambria" w:hAnsi="Cambria"/>
              </w:rPr>
            </w:rPrChange>
          </w:rPr>
          <w:delText>The w</w:delText>
        </w:r>
      </w:del>
      <w:ins w:id="531" w:author="muyaguari@yahoo.com" w:date="2021-05-12T18:16:00Z">
        <w:r w:rsidR="00451632" w:rsidRPr="00E53B18">
          <w:rPr>
            <w:rFonts w:ascii="Times New Roman" w:hAnsi="Times New Roman" w:cs="Times New Roman"/>
            <w:rPrChange w:id="532" w:author="Tri Le" w:date="2021-07-13T20:26:00Z">
              <w:rPr>
                <w:rFonts w:ascii="Cambria" w:hAnsi="Cambria"/>
              </w:rPr>
            </w:rPrChange>
          </w:rPr>
          <w:t>W</w:t>
        </w:r>
      </w:ins>
      <w:r w:rsidR="003634B3" w:rsidRPr="00E53B18">
        <w:rPr>
          <w:rFonts w:ascii="Times New Roman" w:hAnsi="Times New Roman" w:cs="Times New Roman"/>
          <w:rPrChange w:id="533" w:author="Tri Le" w:date="2021-07-13T20:26:00Z">
            <w:rPr>
              <w:rFonts w:ascii="Cambria" w:hAnsi="Cambria"/>
            </w:rPr>
          </w:rPrChange>
        </w:rPr>
        <w:t xml:space="preserve">ater quality is </w:t>
      </w:r>
      <w:r w:rsidR="00D60744" w:rsidRPr="00E53B18">
        <w:rPr>
          <w:rFonts w:ascii="Times New Roman" w:hAnsi="Times New Roman" w:cs="Times New Roman"/>
          <w:rPrChange w:id="534" w:author="Tri Le" w:date="2021-07-13T20:26:00Z">
            <w:rPr>
              <w:rFonts w:ascii="Cambria" w:hAnsi="Cambria"/>
            </w:rPr>
          </w:rPrChange>
        </w:rPr>
        <w:t xml:space="preserve">currently </w:t>
      </w:r>
      <w:r w:rsidR="003634B3" w:rsidRPr="00E53B18">
        <w:rPr>
          <w:rFonts w:ascii="Times New Roman" w:hAnsi="Times New Roman" w:cs="Times New Roman"/>
          <w:rPrChange w:id="535" w:author="Tri Le" w:date="2021-07-13T20:26:00Z">
            <w:rPr>
              <w:rFonts w:ascii="Cambria" w:hAnsi="Cambria"/>
            </w:rPr>
          </w:rPrChange>
        </w:rPr>
        <w:t xml:space="preserve">assessed using traditional markers such as </w:t>
      </w:r>
      <w:del w:id="536" w:author="muyaguari@yahoo.com" w:date="2021-05-12T18:17:00Z">
        <w:r w:rsidR="003634B3" w:rsidRPr="00E53B18" w:rsidDel="00451632">
          <w:rPr>
            <w:rFonts w:ascii="Times New Roman" w:hAnsi="Times New Roman" w:cs="Times New Roman"/>
            <w:rPrChange w:id="537" w:author="Tri Le" w:date="2021-07-13T20:26:00Z">
              <w:rPr>
                <w:rFonts w:ascii="Cambria" w:hAnsi="Cambria"/>
              </w:rPr>
            </w:rPrChange>
          </w:rPr>
          <w:delText xml:space="preserve">total </w:delText>
        </w:r>
      </w:del>
      <w:r w:rsidR="003634B3" w:rsidRPr="00E53B18">
        <w:rPr>
          <w:rFonts w:ascii="Times New Roman" w:hAnsi="Times New Roman" w:cs="Times New Roman"/>
          <w:rPrChange w:id="538" w:author="Tri Le" w:date="2021-07-13T20:26:00Z">
            <w:rPr>
              <w:rFonts w:ascii="Cambria" w:hAnsi="Cambria"/>
            </w:rPr>
          </w:rPrChange>
        </w:rPr>
        <w:t xml:space="preserve">coliforms and </w:t>
      </w:r>
      <w:ins w:id="539" w:author="Tri Le" w:date="2021-07-06T17:38:00Z">
        <w:r w:rsidR="000356AE" w:rsidRPr="00E53B18">
          <w:rPr>
            <w:rFonts w:ascii="Times New Roman" w:hAnsi="Times New Roman" w:cs="Times New Roman"/>
            <w:i/>
            <w:iCs/>
            <w:rPrChange w:id="540" w:author="Tri Le" w:date="2021-07-13T20:26:00Z">
              <w:rPr>
                <w:rFonts w:ascii="Cambria" w:hAnsi="Cambria"/>
                <w:i/>
                <w:iCs/>
              </w:rPr>
            </w:rPrChange>
          </w:rPr>
          <w:t>Escherichia coli</w:t>
        </w:r>
        <w:del w:id="541" w:author="Miguel Uyaguari" w:date="2021-07-12T22:12:00Z">
          <w:r w:rsidR="000356AE" w:rsidRPr="00E53B18" w:rsidDel="006B32BD">
            <w:rPr>
              <w:rFonts w:ascii="Times New Roman" w:hAnsi="Times New Roman" w:cs="Times New Roman"/>
              <w:i/>
              <w:iCs/>
              <w:rPrChange w:id="542" w:author="Tri Le" w:date="2021-07-13T20:26:00Z">
                <w:rPr>
                  <w:rFonts w:ascii="Cambria" w:hAnsi="Cambria"/>
                  <w:i/>
                  <w:iCs/>
                </w:rPr>
              </w:rPrChange>
            </w:rPr>
            <w:delText xml:space="preserve"> </w:delText>
          </w:r>
          <w:r w:rsidR="000356AE" w:rsidRPr="00E53B18" w:rsidDel="006B32BD">
            <w:rPr>
              <w:rFonts w:ascii="Times New Roman" w:hAnsi="Times New Roman" w:cs="Times New Roman"/>
              <w:rPrChange w:id="543" w:author="Tri Le" w:date="2021-07-13T20:26:00Z">
                <w:rPr>
                  <w:rFonts w:ascii="Cambria" w:hAnsi="Cambria"/>
                </w:rPr>
              </w:rPrChange>
            </w:rPr>
            <w:delText>(</w:delText>
          </w:r>
        </w:del>
      </w:ins>
      <w:del w:id="544" w:author="Miguel Uyaguari" w:date="2021-07-12T22:12:00Z">
        <w:r w:rsidR="003634B3" w:rsidRPr="00E53B18" w:rsidDel="006B32BD">
          <w:rPr>
            <w:rFonts w:ascii="Times New Roman" w:hAnsi="Times New Roman" w:cs="Times New Roman"/>
            <w:i/>
            <w:rPrChange w:id="545" w:author="Tri Le" w:date="2021-07-13T20:26:00Z">
              <w:rPr>
                <w:rFonts w:ascii="Cambria" w:hAnsi="Cambria"/>
                <w:i/>
              </w:rPr>
            </w:rPrChange>
          </w:rPr>
          <w:delText>E. coli</w:delText>
        </w:r>
      </w:del>
      <w:ins w:id="546" w:author="Tri Le" w:date="2021-07-06T17:38:00Z">
        <w:del w:id="547" w:author="Miguel Uyaguari" w:date="2021-07-12T22:12:00Z">
          <w:r w:rsidR="000356AE" w:rsidRPr="00E53B18" w:rsidDel="006B32BD">
            <w:rPr>
              <w:rFonts w:ascii="Times New Roman" w:hAnsi="Times New Roman" w:cs="Times New Roman"/>
              <w:iCs/>
              <w:rPrChange w:id="548" w:author="Tri Le" w:date="2021-07-13T20:26:00Z">
                <w:rPr>
                  <w:rFonts w:ascii="Cambria" w:hAnsi="Cambria"/>
                  <w:iCs/>
                </w:rPr>
              </w:rPrChange>
            </w:rPr>
            <w:delText>)</w:delText>
          </w:r>
        </w:del>
      </w:ins>
      <w:r w:rsidR="003634B3" w:rsidRPr="00E53B18">
        <w:rPr>
          <w:rFonts w:ascii="Times New Roman" w:hAnsi="Times New Roman" w:cs="Times New Roman"/>
          <w:rPrChange w:id="549" w:author="Tri Le" w:date="2021-07-13T20:26:00Z">
            <w:rPr>
              <w:rFonts w:ascii="Cambria" w:hAnsi="Cambria"/>
            </w:rPr>
          </w:rPrChange>
        </w:rPr>
        <w:t>, leaving other microbes such as viruses largely unexplored.</w:t>
      </w:r>
      <w:r w:rsidRPr="00E53B18">
        <w:rPr>
          <w:rFonts w:ascii="Times New Roman" w:hAnsi="Times New Roman" w:cs="Times New Roman"/>
          <w:rPrChange w:id="550" w:author="Tri Le" w:date="2021-07-13T20:26:00Z">
            <w:rPr>
              <w:rFonts w:ascii="Cambria" w:hAnsi="Cambria"/>
            </w:rPr>
          </w:rPrChange>
        </w:rPr>
        <w:t xml:space="preserve"> The North End Sewage Treatment Plant (NESTP) in Winnipeg, Manitoba </w:t>
      </w:r>
      <w:del w:id="551" w:author="Tri Le" w:date="2021-07-06T17:39:00Z">
        <w:r w:rsidRPr="00E53B18" w:rsidDel="00984C7C">
          <w:rPr>
            <w:rFonts w:ascii="Times New Roman" w:hAnsi="Times New Roman" w:cs="Times New Roman"/>
            <w:rPrChange w:id="552" w:author="Tri Le" w:date="2021-07-13T20:26:00Z">
              <w:rPr>
                <w:rFonts w:ascii="Cambria" w:hAnsi="Cambria"/>
              </w:rPr>
            </w:rPrChange>
          </w:rPr>
          <w:delText xml:space="preserve">provides </w:delText>
        </w:r>
      </w:del>
      <w:ins w:id="553" w:author="Tri Le" w:date="2021-07-06T17:39:00Z">
        <w:r w:rsidR="00984C7C" w:rsidRPr="00E53B18">
          <w:rPr>
            <w:rFonts w:ascii="Times New Roman" w:hAnsi="Times New Roman" w:cs="Times New Roman"/>
            <w:rPrChange w:id="554" w:author="Tri Le" w:date="2021-07-13T20:26:00Z">
              <w:rPr>
                <w:rFonts w:ascii="Cambria" w:hAnsi="Cambria"/>
              </w:rPr>
            </w:rPrChange>
          </w:rPr>
          <w:t xml:space="preserve">handles </w:t>
        </w:r>
      </w:ins>
      <w:r w:rsidRPr="00E53B18">
        <w:rPr>
          <w:rFonts w:ascii="Times New Roman" w:hAnsi="Times New Roman" w:cs="Times New Roman"/>
          <w:rPrChange w:id="555" w:author="Tri Le" w:date="2021-07-13T20:26:00Z">
            <w:rPr>
              <w:rFonts w:ascii="Cambria" w:hAnsi="Cambria"/>
            </w:rPr>
          </w:rPrChange>
        </w:rPr>
        <w:t>70% of the city’s wastewa</w:t>
      </w:r>
      <w:r w:rsidR="00D60744" w:rsidRPr="00E53B18">
        <w:rPr>
          <w:rFonts w:ascii="Times New Roman" w:hAnsi="Times New Roman" w:cs="Times New Roman"/>
          <w:rPrChange w:id="556" w:author="Tri Le" w:date="2021-07-13T20:26:00Z">
            <w:rPr>
              <w:rFonts w:ascii="Cambria" w:hAnsi="Cambria"/>
            </w:rPr>
          </w:rPrChange>
        </w:rPr>
        <w:t>ter treatment</w:t>
      </w:r>
      <w:ins w:id="557" w:author="Tri Le" w:date="2021-07-12T19:50:00Z">
        <w:r w:rsidR="00B35FDE" w:rsidRPr="00E53B18">
          <w:rPr>
            <w:rFonts w:ascii="Times New Roman" w:hAnsi="Times New Roman" w:cs="Times New Roman"/>
            <w:rPrChange w:id="558" w:author="Tri Le" w:date="2021-07-13T20:26:00Z">
              <w:rPr>
                <w:rFonts w:ascii="Cambria" w:hAnsi="Cambria"/>
              </w:rPr>
            </w:rPrChange>
          </w:rPr>
          <w:t xml:space="preserve">, </w:t>
        </w:r>
      </w:ins>
      <w:del w:id="559" w:author="Tri Le" w:date="2021-07-12T19:50:00Z">
        <w:r w:rsidR="00D60744" w:rsidRPr="00E53B18" w:rsidDel="00B35FDE">
          <w:rPr>
            <w:rFonts w:ascii="Times New Roman" w:hAnsi="Times New Roman" w:cs="Times New Roman"/>
            <w:rPrChange w:id="560" w:author="Tri Le" w:date="2021-07-13T20:26:00Z">
              <w:rPr>
                <w:rFonts w:ascii="Cambria" w:hAnsi="Cambria"/>
              </w:rPr>
            </w:rPrChange>
          </w:rPr>
          <w:delText xml:space="preserve"> (</w:delText>
        </w:r>
      </w:del>
      <w:r w:rsidR="00D60744" w:rsidRPr="00E53B18">
        <w:rPr>
          <w:rFonts w:ascii="Times New Roman" w:hAnsi="Times New Roman" w:cs="Times New Roman"/>
          <w:rPrChange w:id="561" w:author="Tri Le" w:date="2021-07-13T20:26:00Z">
            <w:rPr>
              <w:rFonts w:ascii="Cambria" w:hAnsi="Cambria"/>
            </w:rPr>
          </w:rPrChange>
        </w:rPr>
        <w:t>serving over 400,</w:t>
      </w:r>
      <w:r w:rsidRPr="00E53B18">
        <w:rPr>
          <w:rFonts w:ascii="Times New Roman" w:hAnsi="Times New Roman" w:cs="Times New Roman"/>
          <w:rPrChange w:id="562" w:author="Tri Le" w:date="2021-07-13T20:26:00Z">
            <w:rPr>
              <w:rFonts w:ascii="Cambria" w:hAnsi="Cambria"/>
            </w:rPr>
          </w:rPrChange>
        </w:rPr>
        <w:t>000 people</w:t>
      </w:r>
      <w:del w:id="563" w:author="Tri Le" w:date="2021-07-12T19:50:00Z">
        <w:r w:rsidRPr="00E53B18" w:rsidDel="00B35FDE">
          <w:rPr>
            <w:rFonts w:ascii="Times New Roman" w:hAnsi="Times New Roman" w:cs="Times New Roman"/>
            <w:rPrChange w:id="564" w:author="Tri Le" w:date="2021-07-13T20:26:00Z">
              <w:rPr>
                <w:rFonts w:ascii="Cambria" w:hAnsi="Cambria"/>
              </w:rPr>
            </w:rPrChange>
          </w:rPr>
          <w:delText>)</w:delText>
        </w:r>
      </w:del>
      <w:r w:rsidRPr="00E53B18">
        <w:rPr>
          <w:rFonts w:ascii="Times New Roman" w:hAnsi="Times New Roman" w:cs="Times New Roman"/>
          <w:rPrChange w:id="565" w:author="Tri Le" w:date="2021-07-13T20:26:00Z">
            <w:rPr>
              <w:rFonts w:ascii="Cambria" w:hAnsi="Cambria"/>
            </w:rPr>
          </w:rPrChange>
        </w:rPr>
        <w:t xml:space="preserve"> (City of Winnipeg, 2019</w:t>
      </w:r>
      <w:ins w:id="566" w:author="Tri Le" w:date="2021-07-12T18:02:00Z">
        <w:r w:rsidR="00C24E62" w:rsidRPr="00E53B18">
          <w:rPr>
            <w:rFonts w:ascii="Times New Roman" w:hAnsi="Times New Roman" w:cs="Times New Roman"/>
            <w:rPrChange w:id="567" w:author="Tri Le" w:date="2021-07-13T20:26:00Z">
              <w:rPr>
                <w:rFonts w:ascii="Cambria" w:hAnsi="Cambria"/>
              </w:rPr>
            </w:rPrChange>
          </w:rPr>
          <w:t>a)</w:t>
        </w:r>
      </w:ins>
      <w:del w:id="568" w:author="Tri Le" w:date="2021-07-12T18:02:00Z">
        <w:r w:rsidR="00082D6A" w:rsidRPr="00E53B18" w:rsidDel="00C24E62">
          <w:rPr>
            <w:rFonts w:ascii="Times New Roman" w:hAnsi="Times New Roman" w:cs="Times New Roman"/>
            <w:rPrChange w:id="569" w:author="Tri Le" w:date="2021-07-13T20:26:00Z">
              <w:rPr>
                <w:rFonts w:ascii="Cambria" w:hAnsi="Cambria"/>
              </w:rPr>
            </w:rPrChange>
          </w:rPr>
          <w:delText>b</w:delText>
        </w:r>
        <w:r w:rsidRPr="00E53B18" w:rsidDel="00C24E62">
          <w:rPr>
            <w:rFonts w:ascii="Times New Roman" w:hAnsi="Times New Roman" w:cs="Times New Roman"/>
            <w:rPrChange w:id="570" w:author="Tri Le" w:date="2021-07-13T20:26:00Z">
              <w:rPr>
                <w:rFonts w:ascii="Cambria" w:hAnsi="Cambria"/>
              </w:rPr>
            </w:rPrChange>
          </w:rPr>
          <w:delText>)</w:delText>
        </w:r>
      </w:del>
      <w:r w:rsidRPr="00E53B18">
        <w:rPr>
          <w:rFonts w:ascii="Times New Roman" w:hAnsi="Times New Roman" w:cs="Times New Roman"/>
          <w:rPrChange w:id="571" w:author="Tri Le" w:date="2021-07-13T20:26:00Z">
            <w:rPr>
              <w:rFonts w:ascii="Cambria" w:hAnsi="Cambria"/>
            </w:rPr>
          </w:rPrChange>
        </w:rPr>
        <w:t xml:space="preserve">. The </w:t>
      </w:r>
      <w:del w:id="572" w:author="Tri Le" w:date="2021-07-06T17:39:00Z">
        <w:r w:rsidRPr="00E53B18" w:rsidDel="00B37229">
          <w:rPr>
            <w:rFonts w:ascii="Times New Roman" w:hAnsi="Times New Roman" w:cs="Times New Roman"/>
            <w:rPrChange w:id="573" w:author="Tri Le" w:date="2021-07-13T20:26:00Z">
              <w:rPr>
                <w:rFonts w:ascii="Cambria" w:hAnsi="Cambria"/>
              </w:rPr>
            </w:rPrChange>
          </w:rPr>
          <w:delText xml:space="preserve">wastewater </w:delText>
        </w:r>
      </w:del>
      <w:r w:rsidRPr="00E53B18">
        <w:rPr>
          <w:rFonts w:ascii="Times New Roman" w:hAnsi="Times New Roman" w:cs="Times New Roman"/>
          <w:rPrChange w:id="574" w:author="Tri Le" w:date="2021-07-13T20:26:00Z">
            <w:rPr>
              <w:rFonts w:ascii="Cambria" w:hAnsi="Cambria"/>
            </w:rPr>
          </w:rPrChange>
        </w:rPr>
        <w:t xml:space="preserve">treatment </w:t>
      </w:r>
      <w:ins w:id="575" w:author="Tri Le" w:date="2021-07-06T17:40:00Z">
        <w:r w:rsidR="00B37229" w:rsidRPr="00E53B18">
          <w:rPr>
            <w:rFonts w:ascii="Times New Roman" w:hAnsi="Times New Roman" w:cs="Times New Roman"/>
            <w:rPrChange w:id="576" w:author="Tri Le" w:date="2021-07-13T20:26:00Z">
              <w:rPr>
                <w:rFonts w:ascii="Cambria" w:hAnsi="Cambria"/>
              </w:rPr>
            </w:rPrChange>
          </w:rPr>
          <w:t xml:space="preserve">process </w:t>
        </w:r>
      </w:ins>
      <w:r w:rsidRPr="00E53B18">
        <w:rPr>
          <w:rFonts w:ascii="Times New Roman" w:hAnsi="Times New Roman" w:cs="Times New Roman"/>
          <w:rPrChange w:id="577" w:author="Tri Le" w:date="2021-07-13T20:26:00Z">
            <w:rPr>
              <w:rFonts w:ascii="Cambria" w:hAnsi="Cambria"/>
            </w:rPr>
          </w:rPrChange>
        </w:rPr>
        <w:t xml:space="preserve">at the NESTP </w:t>
      </w:r>
      <w:ins w:id="578" w:author="Tri Le" w:date="2021-07-12T19:52:00Z">
        <w:r w:rsidR="00BA6FEA" w:rsidRPr="00E53B18">
          <w:rPr>
            <w:rFonts w:ascii="Times New Roman" w:hAnsi="Times New Roman" w:cs="Times New Roman"/>
            <w:rPrChange w:id="579" w:author="Tri Le" w:date="2021-07-13T20:26:00Z">
              <w:rPr>
                <w:rFonts w:ascii="Cambria" w:hAnsi="Cambria"/>
              </w:rPr>
            </w:rPrChange>
          </w:rPr>
          <w:t xml:space="preserve">first </w:t>
        </w:r>
      </w:ins>
      <w:r w:rsidRPr="00E53B18">
        <w:rPr>
          <w:rFonts w:ascii="Times New Roman" w:hAnsi="Times New Roman" w:cs="Times New Roman"/>
          <w:rPrChange w:id="580" w:author="Tri Le" w:date="2021-07-13T20:26:00Z">
            <w:rPr>
              <w:rFonts w:ascii="Cambria" w:hAnsi="Cambria"/>
            </w:rPr>
          </w:rPrChange>
        </w:rPr>
        <w:t xml:space="preserve">involves </w:t>
      </w:r>
      <w:del w:id="581" w:author="Tri Le" w:date="2021-07-12T18:52:00Z">
        <w:r w:rsidRPr="00E53B18" w:rsidDel="004158C0">
          <w:rPr>
            <w:rFonts w:ascii="Times New Roman" w:hAnsi="Times New Roman" w:cs="Times New Roman"/>
            <w:rPrChange w:id="582" w:author="Tri Le" w:date="2021-07-13T20:26:00Z">
              <w:rPr>
                <w:rFonts w:ascii="Cambria" w:hAnsi="Cambria"/>
              </w:rPr>
            </w:rPrChange>
          </w:rPr>
          <w:delText xml:space="preserve">raw sewage </w:delText>
        </w:r>
      </w:del>
      <w:ins w:id="583" w:author="Tri Le" w:date="2021-07-12T18:07:00Z">
        <w:r w:rsidR="005F2CE6" w:rsidRPr="00E53B18">
          <w:rPr>
            <w:rFonts w:ascii="Times New Roman" w:hAnsi="Times New Roman" w:cs="Times New Roman"/>
            <w:rPrChange w:id="584" w:author="Tri Le" w:date="2021-07-13T20:26:00Z">
              <w:rPr>
                <w:rFonts w:ascii="Cambria" w:hAnsi="Cambria"/>
              </w:rPr>
            </w:rPrChange>
          </w:rPr>
          <w:t xml:space="preserve">RS </w:t>
        </w:r>
      </w:ins>
      <w:r w:rsidRPr="00E53B18">
        <w:rPr>
          <w:rFonts w:ascii="Times New Roman" w:hAnsi="Times New Roman" w:cs="Times New Roman"/>
          <w:rPrChange w:id="585" w:author="Tri Le" w:date="2021-07-13T20:26:00Z">
            <w:rPr>
              <w:rFonts w:ascii="Cambria" w:hAnsi="Cambria"/>
            </w:rPr>
          </w:rPrChange>
        </w:rPr>
        <w:t>undergoing primary treatment</w:t>
      </w:r>
      <w:ins w:id="586" w:author="Tri Le" w:date="2021-07-12T18:02:00Z">
        <w:r w:rsidR="002C3D3E" w:rsidRPr="00E53B18">
          <w:rPr>
            <w:rFonts w:ascii="Times New Roman" w:hAnsi="Times New Roman" w:cs="Times New Roman"/>
            <w:rPrChange w:id="587" w:author="Tri Le" w:date="2021-07-13T20:26:00Z">
              <w:rPr>
                <w:rFonts w:ascii="Cambria" w:hAnsi="Cambria"/>
              </w:rPr>
            </w:rPrChange>
          </w:rPr>
          <w:t xml:space="preserve"> during </w:t>
        </w:r>
      </w:ins>
      <w:del w:id="588" w:author="Tri Le" w:date="2021-07-12T18:02:00Z">
        <w:r w:rsidRPr="00E53B18" w:rsidDel="002C3D3E">
          <w:rPr>
            <w:rFonts w:ascii="Times New Roman" w:hAnsi="Times New Roman" w:cs="Times New Roman"/>
            <w:rPrChange w:id="589" w:author="Tri Le" w:date="2021-07-13T20:26:00Z">
              <w:rPr>
                <w:rFonts w:ascii="Cambria" w:hAnsi="Cambria"/>
              </w:rPr>
            </w:rPrChange>
          </w:rPr>
          <w:delText xml:space="preserve">, in </w:delText>
        </w:r>
      </w:del>
      <w:r w:rsidRPr="00E53B18">
        <w:rPr>
          <w:rFonts w:ascii="Times New Roman" w:hAnsi="Times New Roman" w:cs="Times New Roman"/>
          <w:rPrChange w:id="590" w:author="Tri Le" w:date="2021-07-13T20:26:00Z">
            <w:rPr>
              <w:rFonts w:ascii="Cambria" w:hAnsi="Cambria"/>
            </w:rPr>
          </w:rPrChange>
        </w:rPr>
        <w:t>which solids are removed. It then gets processed to the stage of activated sludge</w:t>
      </w:r>
      <w:ins w:id="591" w:author="Tri Le" w:date="2021-07-12T18:07:00Z">
        <w:r w:rsidR="005F2CE6" w:rsidRPr="00E53B18">
          <w:rPr>
            <w:rFonts w:ascii="Times New Roman" w:hAnsi="Times New Roman" w:cs="Times New Roman"/>
            <w:rPrChange w:id="592" w:author="Tri Le" w:date="2021-07-13T20:26:00Z">
              <w:rPr>
                <w:rFonts w:ascii="Cambria" w:hAnsi="Cambria"/>
              </w:rPr>
            </w:rPrChange>
          </w:rPr>
          <w:t xml:space="preserve"> (AS)</w:t>
        </w:r>
      </w:ins>
      <w:r w:rsidRPr="00E53B18">
        <w:rPr>
          <w:rFonts w:ascii="Times New Roman" w:hAnsi="Times New Roman" w:cs="Times New Roman"/>
          <w:rPrChange w:id="593" w:author="Tri Le" w:date="2021-07-13T20:26:00Z">
            <w:rPr>
              <w:rFonts w:ascii="Cambria" w:hAnsi="Cambria"/>
            </w:rPr>
          </w:rPrChange>
        </w:rPr>
        <w:t>, in which a heterotrophic cocktail of bacteria and protozoa degrade</w:t>
      </w:r>
      <w:ins w:id="594" w:author="Tri Le" w:date="2021-07-12T18:03:00Z">
        <w:r w:rsidR="0003583F" w:rsidRPr="00E53B18">
          <w:rPr>
            <w:rFonts w:ascii="Times New Roman" w:hAnsi="Times New Roman" w:cs="Times New Roman"/>
            <w:rPrChange w:id="595" w:author="Tri Le" w:date="2021-07-13T20:26:00Z">
              <w:rPr>
                <w:rFonts w:ascii="Cambria" w:hAnsi="Cambria"/>
              </w:rPr>
            </w:rPrChange>
          </w:rPr>
          <w:t>s</w:t>
        </w:r>
      </w:ins>
      <w:r w:rsidRPr="00E53B18">
        <w:rPr>
          <w:rFonts w:ascii="Times New Roman" w:hAnsi="Times New Roman" w:cs="Times New Roman"/>
          <w:rPrChange w:id="596" w:author="Tri Le" w:date="2021-07-13T20:26:00Z">
            <w:rPr>
              <w:rFonts w:ascii="Cambria" w:hAnsi="Cambria"/>
            </w:rPr>
          </w:rPrChange>
        </w:rPr>
        <w:t xml:space="preserve"> organic matter present in solid waste. After this treatment cycle, </w:t>
      </w:r>
      <w:del w:id="597" w:author="Tri Le" w:date="2021-07-12T18:54:00Z">
        <w:r w:rsidRPr="00E53B18" w:rsidDel="005224B8">
          <w:rPr>
            <w:rFonts w:ascii="Times New Roman" w:hAnsi="Times New Roman" w:cs="Times New Roman"/>
            <w:rPrChange w:id="598" w:author="Tri Le" w:date="2021-07-13T20:26:00Z">
              <w:rPr>
                <w:rFonts w:ascii="Cambria" w:hAnsi="Cambria"/>
              </w:rPr>
            </w:rPrChange>
          </w:rPr>
          <w:delText>activated sludge</w:delText>
        </w:r>
      </w:del>
      <w:ins w:id="599" w:author="Tri Le" w:date="2021-07-12T18:54:00Z">
        <w:r w:rsidR="005224B8" w:rsidRPr="00E53B18">
          <w:rPr>
            <w:rFonts w:ascii="Times New Roman" w:hAnsi="Times New Roman" w:cs="Times New Roman"/>
            <w:rPrChange w:id="600" w:author="Tri Le" w:date="2021-07-13T20:26:00Z">
              <w:rPr>
                <w:rFonts w:ascii="Cambria" w:hAnsi="Cambria"/>
              </w:rPr>
            </w:rPrChange>
          </w:rPr>
          <w:t>AS</w:t>
        </w:r>
      </w:ins>
      <w:r w:rsidRPr="00E53B18">
        <w:rPr>
          <w:rFonts w:ascii="Times New Roman" w:hAnsi="Times New Roman" w:cs="Times New Roman"/>
          <w:rPrChange w:id="601" w:author="Tri Le" w:date="2021-07-13T20:26:00Z">
            <w:rPr>
              <w:rFonts w:ascii="Cambria" w:hAnsi="Cambria"/>
            </w:rPr>
          </w:rPrChange>
        </w:rPr>
        <w:t xml:space="preserve"> is removed. The treated water is disinfected and is discharged </w:t>
      </w:r>
      <w:del w:id="602" w:author="Tri Le" w:date="2021-07-06T17:41:00Z">
        <w:r w:rsidRPr="00E53B18" w:rsidDel="000F7E0E">
          <w:rPr>
            <w:rFonts w:ascii="Times New Roman" w:hAnsi="Times New Roman" w:cs="Times New Roman"/>
            <w:rPrChange w:id="603" w:author="Tri Le" w:date="2021-07-13T20:26:00Z">
              <w:rPr>
                <w:rFonts w:ascii="Cambria" w:hAnsi="Cambria"/>
              </w:rPr>
            </w:rPrChange>
          </w:rPr>
          <w:delText xml:space="preserve">(known </w:delText>
        </w:r>
      </w:del>
      <w:r w:rsidRPr="00E53B18">
        <w:rPr>
          <w:rFonts w:ascii="Times New Roman" w:hAnsi="Times New Roman" w:cs="Times New Roman"/>
          <w:rPrChange w:id="604" w:author="Tri Le" w:date="2021-07-13T20:26:00Z">
            <w:rPr>
              <w:rFonts w:ascii="Cambria" w:hAnsi="Cambria"/>
            </w:rPr>
          </w:rPrChange>
        </w:rPr>
        <w:t>as effluents</w:t>
      </w:r>
      <w:ins w:id="605" w:author="Tri Le" w:date="2021-07-12T18:07:00Z">
        <w:r w:rsidR="005F2CE6" w:rsidRPr="00E53B18">
          <w:rPr>
            <w:rFonts w:ascii="Times New Roman" w:hAnsi="Times New Roman" w:cs="Times New Roman"/>
            <w:rPrChange w:id="606" w:author="Tri Le" w:date="2021-07-13T20:26:00Z">
              <w:rPr>
                <w:rFonts w:ascii="Cambria" w:hAnsi="Cambria"/>
              </w:rPr>
            </w:rPrChange>
          </w:rPr>
          <w:t xml:space="preserve"> (EF)</w:t>
        </w:r>
      </w:ins>
      <w:del w:id="607" w:author="Tri Le" w:date="2021-07-06T17:41:00Z">
        <w:r w:rsidRPr="00E53B18" w:rsidDel="000F7E0E">
          <w:rPr>
            <w:rFonts w:ascii="Times New Roman" w:hAnsi="Times New Roman" w:cs="Times New Roman"/>
            <w:rPrChange w:id="608" w:author="Tri Le" w:date="2021-07-13T20:26:00Z">
              <w:rPr>
                <w:rFonts w:ascii="Cambria" w:hAnsi="Cambria"/>
              </w:rPr>
            </w:rPrChange>
          </w:rPr>
          <w:delText>)</w:delText>
        </w:r>
      </w:del>
      <w:r w:rsidRPr="00E53B18">
        <w:rPr>
          <w:rFonts w:ascii="Times New Roman" w:hAnsi="Times New Roman" w:cs="Times New Roman"/>
          <w:rPrChange w:id="609" w:author="Tri Le" w:date="2021-07-13T20:26:00Z">
            <w:rPr>
              <w:rFonts w:ascii="Cambria" w:hAnsi="Cambria"/>
            </w:rPr>
          </w:rPrChange>
        </w:rPr>
        <w:t xml:space="preserve"> </w:t>
      </w:r>
      <w:r w:rsidR="00082D6A" w:rsidRPr="00E53B18">
        <w:rPr>
          <w:rFonts w:ascii="Times New Roman" w:hAnsi="Times New Roman" w:cs="Times New Roman"/>
          <w:rPrChange w:id="610" w:author="Tri Le" w:date="2021-07-13T20:26:00Z">
            <w:rPr>
              <w:rFonts w:ascii="Cambria" w:hAnsi="Cambria"/>
            </w:rPr>
          </w:rPrChange>
        </w:rPr>
        <w:t>into the river (City of Winnipeg, 2019</w:t>
      </w:r>
      <w:del w:id="611" w:author="Tri Le" w:date="2021-07-12T18:02:00Z">
        <w:r w:rsidR="00082D6A" w:rsidRPr="00E53B18" w:rsidDel="00C24E62">
          <w:rPr>
            <w:rFonts w:ascii="Times New Roman" w:hAnsi="Times New Roman" w:cs="Times New Roman"/>
            <w:rPrChange w:id="612" w:author="Tri Le" w:date="2021-07-13T20:26:00Z">
              <w:rPr>
                <w:rFonts w:ascii="Cambria" w:hAnsi="Cambria"/>
              </w:rPr>
            </w:rPrChange>
          </w:rPr>
          <w:delText>a)</w:delText>
        </w:r>
      </w:del>
      <w:ins w:id="613" w:author="Tri Le" w:date="2021-07-12T18:02:00Z">
        <w:r w:rsidR="00C24E62" w:rsidRPr="00E53B18">
          <w:rPr>
            <w:rFonts w:ascii="Times New Roman" w:hAnsi="Times New Roman" w:cs="Times New Roman"/>
            <w:rPrChange w:id="614" w:author="Tri Le" w:date="2021-07-13T20:26:00Z">
              <w:rPr>
                <w:rFonts w:ascii="Cambria" w:hAnsi="Cambria"/>
              </w:rPr>
            </w:rPrChange>
          </w:rPr>
          <w:t>a)</w:t>
        </w:r>
      </w:ins>
      <w:r w:rsidR="00082D6A" w:rsidRPr="00E53B18">
        <w:rPr>
          <w:rFonts w:ascii="Times New Roman" w:hAnsi="Times New Roman" w:cs="Times New Roman"/>
          <w:rPrChange w:id="615" w:author="Tri Le" w:date="2021-07-13T20:26:00Z">
            <w:rPr>
              <w:rFonts w:ascii="Cambria" w:hAnsi="Cambria"/>
            </w:rPr>
          </w:rPrChange>
        </w:rPr>
        <w:t xml:space="preserve">. </w:t>
      </w:r>
      <w:r w:rsidRPr="00E53B18">
        <w:rPr>
          <w:rFonts w:ascii="Times New Roman" w:hAnsi="Times New Roman" w:cs="Times New Roman"/>
          <w:rPrChange w:id="616" w:author="Tri Le" w:date="2021-07-13T20:26:00Z">
            <w:rPr>
              <w:rFonts w:ascii="Cambria" w:hAnsi="Cambria"/>
            </w:rPr>
          </w:rPrChange>
        </w:rPr>
        <w:t xml:space="preserve">Approximately 200 million liters of </w:t>
      </w:r>
      <w:del w:id="617" w:author="Tri Le" w:date="2021-07-12T18:53:00Z">
        <w:r w:rsidRPr="00E53B18" w:rsidDel="005A4D04">
          <w:rPr>
            <w:rFonts w:ascii="Times New Roman" w:hAnsi="Times New Roman" w:cs="Times New Roman"/>
            <w:rPrChange w:id="618" w:author="Tri Le" w:date="2021-07-13T20:26:00Z">
              <w:rPr>
                <w:rFonts w:ascii="Cambria" w:hAnsi="Cambria"/>
              </w:rPr>
            </w:rPrChange>
          </w:rPr>
          <w:delText xml:space="preserve">effluents </w:delText>
        </w:r>
      </w:del>
      <w:ins w:id="619" w:author="Tri Le" w:date="2021-07-12T18:53:00Z">
        <w:r w:rsidR="005A4D04" w:rsidRPr="00E53B18">
          <w:rPr>
            <w:rFonts w:ascii="Times New Roman" w:hAnsi="Times New Roman" w:cs="Times New Roman"/>
            <w:rPrChange w:id="620" w:author="Tri Le" w:date="2021-07-13T20:26:00Z">
              <w:rPr>
                <w:rFonts w:ascii="Cambria" w:hAnsi="Cambria"/>
              </w:rPr>
            </w:rPrChange>
          </w:rPr>
          <w:t xml:space="preserve">EF </w:t>
        </w:r>
      </w:ins>
      <w:r w:rsidRPr="00E53B18">
        <w:rPr>
          <w:rFonts w:ascii="Times New Roman" w:hAnsi="Times New Roman" w:cs="Times New Roman"/>
          <w:rPrChange w:id="621" w:author="Tri Le" w:date="2021-07-13T20:26:00Z">
            <w:rPr>
              <w:rFonts w:ascii="Cambria" w:hAnsi="Cambria"/>
            </w:rPr>
          </w:rPrChange>
        </w:rPr>
        <w:t>are discharged per day (City of Winnipeg, 2019</w:t>
      </w:r>
      <w:r w:rsidR="00884F2D" w:rsidRPr="00E53B18">
        <w:rPr>
          <w:rFonts w:ascii="Times New Roman" w:hAnsi="Times New Roman" w:cs="Times New Roman"/>
          <w:rPrChange w:id="622" w:author="Tri Le" w:date="2021-07-13T20:26:00Z">
            <w:rPr>
              <w:rFonts w:ascii="Cambria" w:hAnsi="Cambria"/>
            </w:rPr>
          </w:rPrChange>
        </w:rPr>
        <w:t>b</w:t>
      </w:r>
      <w:r w:rsidRPr="00E53B18">
        <w:rPr>
          <w:rFonts w:ascii="Times New Roman" w:hAnsi="Times New Roman" w:cs="Times New Roman"/>
          <w:rPrChange w:id="623" w:author="Tri Le" w:date="2021-07-13T20:26:00Z">
            <w:rPr>
              <w:rFonts w:ascii="Cambria" w:hAnsi="Cambria"/>
            </w:rPr>
          </w:rPrChange>
        </w:rPr>
        <w:t xml:space="preserve">). </w:t>
      </w:r>
    </w:p>
    <w:p w14:paraId="19058C6B" w14:textId="0B7AD13E" w:rsidR="001A7D2B" w:rsidRPr="00E53B18" w:rsidRDefault="00CA6469" w:rsidP="00A26807">
      <w:pPr>
        <w:spacing w:line="480" w:lineRule="auto"/>
        <w:jc w:val="both"/>
        <w:rPr>
          <w:ins w:id="624" w:author="Tri Le" w:date="2021-07-12T18:06:00Z"/>
          <w:rFonts w:ascii="Times New Roman" w:hAnsi="Times New Roman" w:cs="Times New Roman"/>
          <w:rPrChange w:id="625" w:author="Tri Le" w:date="2021-07-13T20:26:00Z">
            <w:rPr>
              <w:ins w:id="626" w:author="Tri Le" w:date="2021-07-12T18:06:00Z"/>
              <w:rFonts w:ascii="Cambria" w:hAnsi="Cambria"/>
            </w:rPr>
          </w:rPrChange>
        </w:rPr>
      </w:pPr>
      <w:r w:rsidRPr="00E53B18">
        <w:rPr>
          <w:rFonts w:ascii="Times New Roman" w:hAnsi="Times New Roman" w:cs="Times New Roman"/>
          <w:rPrChange w:id="627" w:author="Tri Le" w:date="2021-07-13T20:26:00Z">
            <w:rPr>
              <w:rFonts w:ascii="Cambria" w:hAnsi="Cambria"/>
            </w:rPr>
          </w:rPrChange>
        </w:rPr>
        <w:t xml:space="preserve">The main indicator of contamination used in wastewater treatment screening is </w:t>
      </w:r>
      <w:r w:rsidR="003634B3" w:rsidRPr="00E53B18">
        <w:rPr>
          <w:rFonts w:ascii="Times New Roman" w:hAnsi="Times New Roman" w:cs="Times New Roman"/>
          <w:i/>
          <w:rPrChange w:id="628" w:author="Tri Le" w:date="2021-07-13T20:26:00Z">
            <w:rPr>
              <w:rFonts w:ascii="Cambria" w:hAnsi="Cambria"/>
              <w:i/>
            </w:rPr>
          </w:rPrChange>
        </w:rPr>
        <w:t>E. coli</w:t>
      </w:r>
      <w:ins w:id="629" w:author="Tri Le" w:date="2021-07-12T19:57:00Z">
        <w:r w:rsidR="00E94042" w:rsidRPr="00E53B18">
          <w:rPr>
            <w:rFonts w:ascii="Times New Roman" w:hAnsi="Times New Roman" w:cs="Times New Roman"/>
            <w:rPrChange w:id="630" w:author="Tri Le" w:date="2021-07-13T20:26:00Z">
              <w:rPr>
                <w:rFonts w:ascii="Cambria" w:hAnsi="Cambria"/>
              </w:rPr>
            </w:rPrChange>
          </w:rPr>
          <w:t xml:space="preserve">, </w:t>
        </w:r>
      </w:ins>
      <w:del w:id="631" w:author="Tri Le" w:date="2021-07-12T19:57:00Z">
        <w:r w:rsidRPr="00E53B18" w:rsidDel="00E94042">
          <w:rPr>
            <w:rFonts w:ascii="Times New Roman" w:hAnsi="Times New Roman" w:cs="Times New Roman"/>
            <w:rPrChange w:id="632" w:author="Tri Le" w:date="2021-07-13T20:26:00Z">
              <w:rPr>
                <w:rFonts w:ascii="Cambria" w:hAnsi="Cambria"/>
              </w:rPr>
            </w:rPrChange>
          </w:rPr>
          <w:delText xml:space="preserve"> (</w:delText>
        </w:r>
      </w:del>
      <w:r w:rsidRPr="00E53B18">
        <w:rPr>
          <w:rFonts w:ascii="Times New Roman" w:hAnsi="Times New Roman" w:cs="Times New Roman"/>
          <w:rPrChange w:id="633" w:author="Tri Le" w:date="2021-07-13T20:26:00Z">
            <w:rPr>
              <w:rFonts w:ascii="Cambria" w:hAnsi="Cambria"/>
            </w:rPr>
          </w:rPrChange>
        </w:rPr>
        <w:t xml:space="preserve">a fecal </w:t>
      </w:r>
      <w:ins w:id="634" w:author="muyaguari@yahoo.com" w:date="2021-05-12T18:19:00Z">
        <w:r w:rsidR="00451632" w:rsidRPr="00E53B18">
          <w:rPr>
            <w:rFonts w:ascii="Times New Roman" w:hAnsi="Times New Roman" w:cs="Times New Roman"/>
            <w:rPrChange w:id="635" w:author="Tri Le" w:date="2021-07-13T20:26:00Z">
              <w:rPr>
                <w:rFonts w:ascii="Cambria" w:hAnsi="Cambria"/>
              </w:rPr>
            </w:rPrChange>
          </w:rPr>
          <w:t xml:space="preserve">coliform </w:t>
        </w:r>
      </w:ins>
      <w:r w:rsidRPr="00E53B18">
        <w:rPr>
          <w:rFonts w:ascii="Times New Roman" w:hAnsi="Times New Roman" w:cs="Times New Roman"/>
          <w:rPrChange w:id="636" w:author="Tri Le" w:date="2021-07-13T20:26:00Z">
            <w:rPr>
              <w:rFonts w:ascii="Cambria" w:hAnsi="Cambria"/>
            </w:rPr>
          </w:rPrChange>
        </w:rPr>
        <w:t>bacteri</w:t>
      </w:r>
      <w:ins w:id="637" w:author="muyaguari@yahoo.com" w:date="2021-05-12T18:19:00Z">
        <w:r w:rsidR="00451632" w:rsidRPr="00E53B18">
          <w:rPr>
            <w:rFonts w:ascii="Times New Roman" w:hAnsi="Times New Roman" w:cs="Times New Roman"/>
            <w:rPrChange w:id="638" w:author="Tri Le" w:date="2021-07-13T20:26:00Z">
              <w:rPr>
                <w:rFonts w:ascii="Cambria" w:hAnsi="Cambria"/>
              </w:rPr>
            </w:rPrChange>
          </w:rPr>
          <w:t>um</w:t>
        </w:r>
      </w:ins>
      <w:ins w:id="639" w:author="Tri Le" w:date="2021-07-13T16:48:00Z">
        <w:r w:rsidR="00A6470C" w:rsidRPr="00E53B18">
          <w:rPr>
            <w:rFonts w:ascii="Times New Roman" w:hAnsi="Times New Roman" w:cs="Times New Roman"/>
            <w:rPrChange w:id="640" w:author="Tri Le" w:date="2021-07-13T20:26:00Z">
              <w:rPr>
                <w:rFonts w:ascii="Cambria" w:hAnsi="Cambria"/>
              </w:rPr>
            </w:rPrChange>
          </w:rPr>
          <w:t xml:space="preserve"> (Hood et al</w:t>
        </w:r>
      </w:ins>
      <w:del w:id="641" w:author="muyaguari@yahoo.com" w:date="2021-05-12T18:19:00Z">
        <w:r w:rsidRPr="00E53B18" w:rsidDel="00451632">
          <w:rPr>
            <w:rFonts w:ascii="Times New Roman" w:hAnsi="Times New Roman" w:cs="Times New Roman"/>
            <w:rPrChange w:id="642" w:author="Tri Le" w:date="2021-07-13T20:26:00Z">
              <w:rPr>
                <w:rFonts w:ascii="Cambria" w:hAnsi="Cambria"/>
              </w:rPr>
            </w:rPrChange>
          </w:rPr>
          <w:delText>a</w:delText>
        </w:r>
      </w:del>
      <w:del w:id="643" w:author="Tri Le" w:date="2021-07-12T19:57:00Z">
        <w:r w:rsidRPr="00E53B18" w:rsidDel="002B56DC">
          <w:rPr>
            <w:rFonts w:ascii="Times New Roman" w:hAnsi="Times New Roman" w:cs="Times New Roman"/>
            <w:rPrChange w:id="644" w:author="Tri Le" w:date="2021-07-13T20:26:00Z">
              <w:rPr>
                <w:rFonts w:ascii="Cambria" w:hAnsi="Cambria"/>
              </w:rPr>
            </w:rPrChange>
          </w:rPr>
          <w:delText>)</w:delText>
        </w:r>
      </w:del>
      <w:r w:rsidRPr="00E53B18">
        <w:rPr>
          <w:rFonts w:ascii="Times New Roman" w:hAnsi="Times New Roman" w:cs="Times New Roman"/>
          <w:rPrChange w:id="645" w:author="Tri Le" w:date="2021-07-13T20:26:00Z">
            <w:rPr>
              <w:rFonts w:ascii="Cambria" w:hAnsi="Cambria"/>
            </w:rPr>
          </w:rPrChange>
        </w:rPr>
        <w:t>.</w:t>
      </w:r>
      <w:ins w:id="646" w:author="Tri Le" w:date="2021-07-13T16:48:00Z">
        <w:r w:rsidR="00A6470C" w:rsidRPr="00E53B18">
          <w:rPr>
            <w:rFonts w:ascii="Times New Roman" w:hAnsi="Times New Roman" w:cs="Times New Roman"/>
            <w:rPrChange w:id="647" w:author="Tri Le" w:date="2021-07-13T20:26:00Z">
              <w:rPr>
                <w:rFonts w:ascii="Cambria" w:hAnsi="Cambria"/>
              </w:rPr>
            </w:rPrChange>
          </w:rPr>
          <w:t>, 1982</w:t>
        </w:r>
      </w:ins>
      <w:ins w:id="648" w:author="Tri Le" w:date="2021-07-13T17:01:00Z">
        <w:r w:rsidR="008B5E7F" w:rsidRPr="00E53B18">
          <w:rPr>
            <w:rFonts w:ascii="Times New Roman" w:hAnsi="Times New Roman" w:cs="Times New Roman"/>
            <w:rPrChange w:id="649" w:author="Tri Le" w:date="2021-07-13T20:26:00Z">
              <w:rPr>
                <w:rFonts w:ascii="Cambria" w:hAnsi="Cambria"/>
              </w:rPr>
            </w:rPrChange>
          </w:rPr>
          <w:t xml:space="preserve"> – [</w:t>
        </w:r>
      </w:ins>
      <w:ins w:id="650" w:author="Tri Le" w:date="2021-07-13T17:02:00Z">
        <w:r w:rsidR="007F16AB" w:rsidRPr="00E53B18">
          <w:rPr>
            <w:rFonts w:ascii="Times New Roman" w:hAnsi="Times New Roman" w:cs="Times New Roman"/>
            <w:rPrChange w:id="651" w:author="Tri Le" w:date="2021-07-13T20:26:00Z">
              <w:rPr/>
            </w:rPrChange>
          </w:rPr>
          <w:fldChar w:fldCharType="begin"/>
        </w:r>
        <w:r w:rsidR="007F16AB" w:rsidRPr="00E53B18">
          <w:rPr>
            <w:rFonts w:ascii="Times New Roman" w:hAnsi="Times New Roman" w:cs="Times New Roman"/>
            <w:rPrChange w:id="652" w:author="Tri Le" w:date="2021-07-13T20:26:00Z">
              <w:rPr/>
            </w:rPrChange>
          </w:rPr>
          <w:instrText xml:space="preserve"> HYPERLINK "https://www.ncbi.nlm.nih.gov/pmc/articles/PMC242241/pdf/aem00170-0140.pdf" </w:instrText>
        </w:r>
        <w:r w:rsidR="007F16AB" w:rsidRPr="00E53B18">
          <w:rPr>
            <w:rFonts w:ascii="Times New Roman" w:hAnsi="Times New Roman" w:cs="Times New Roman"/>
            <w:rPrChange w:id="653" w:author="Tri Le" w:date="2021-07-13T20:26:00Z">
              <w:rPr/>
            </w:rPrChange>
          </w:rPr>
          <w:fldChar w:fldCharType="separate"/>
        </w:r>
        <w:r w:rsidR="007F16AB" w:rsidRPr="00E53B18">
          <w:rPr>
            <w:rStyle w:val="Hyperlink"/>
            <w:rFonts w:ascii="Times New Roman" w:hAnsi="Times New Roman" w:cs="Times New Roman"/>
            <w:rPrChange w:id="654" w:author="Tri Le" w:date="2021-07-13T20:26:00Z">
              <w:rPr>
                <w:rStyle w:val="Hyperlink"/>
              </w:rPr>
            </w:rPrChange>
          </w:rPr>
          <w:t>aem00170-0140.pdf (nih.gov)</w:t>
        </w:r>
        <w:r w:rsidR="007F16AB" w:rsidRPr="00E53B18">
          <w:rPr>
            <w:rFonts w:ascii="Times New Roman" w:hAnsi="Times New Roman" w:cs="Times New Roman"/>
            <w:rPrChange w:id="655" w:author="Tri Le" w:date="2021-07-13T20:26:00Z">
              <w:rPr/>
            </w:rPrChange>
          </w:rPr>
          <w:fldChar w:fldCharType="end"/>
        </w:r>
        <w:r w:rsidR="008B5E7F" w:rsidRPr="00E53B18">
          <w:rPr>
            <w:rFonts w:ascii="Times New Roman" w:hAnsi="Times New Roman" w:cs="Times New Roman"/>
            <w:rPrChange w:id="656" w:author="Tri Le" w:date="2021-07-13T20:26:00Z">
              <w:rPr>
                <w:rFonts w:ascii="Cambria" w:hAnsi="Cambria"/>
              </w:rPr>
            </w:rPrChange>
          </w:rPr>
          <w:t>]</w:t>
        </w:r>
      </w:ins>
      <w:ins w:id="657" w:author="Tri Le" w:date="2021-07-13T16:49:00Z">
        <w:r w:rsidR="007B0683" w:rsidRPr="00E53B18">
          <w:rPr>
            <w:rFonts w:ascii="Times New Roman" w:hAnsi="Times New Roman" w:cs="Times New Roman"/>
            <w:rPrChange w:id="658" w:author="Tri Le" w:date="2021-07-13T20:26:00Z">
              <w:rPr/>
            </w:rPrChange>
          </w:rPr>
          <w:t>)</w:t>
        </w:r>
      </w:ins>
      <w:ins w:id="659" w:author="Tri Le" w:date="2021-07-13T16:48:00Z">
        <w:r w:rsidR="00A6470C" w:rsidRPr="00E53B18">
          <w:rPr>
            <w:rFonts w:ascii="Times New Roman" w:hAnsi="Times New Roman" w:cs="Times New Roman"/>
            <w:rPrChange w:id="660" w:author="Tri Le" w:date="2021-07-13T20:26:00Z">
              <w:rPr/>
            </w:rPrChange>
          </w:rPr>
          <w:t>.</w:t>
        </w:r>
        <w:r w:rsidR="00A6470C" w:rsidRPr="00E53B18">
          <w:rPr>
            <w:rFonts w:ascii="Times New Roman" w:hAnsi="Times New Roman" w:cs="Times New Roman"/>
            <w:rPrChange w:id="661" w:author="Tri Le" w:date="2021-07-13T20:26:00Z">
              <w:rPr>
                <w:rFonts w:ascii="Cambria" w:hAnsi="Cambria"/>
              </w:rPr>
            </w:rPrChange>
          </w:rPr>
          <w:t xml:space="preserve"> </w:t>
        </w:r>
      </w:ins>
      <w:del w:id="662" w:author="Tri Le" w:date="2021-07-13T16:48:00Z">
        <w:r w:rsidRPr="00E53B18" w:rsidDel="00A6470C">
          <w:rPr>
            <w:rFonts w:ascii="Times New Roman" w:hAnsi="Times New Roman" w:cs="Times New Roman"/>
            <w:rPrChange w:id="663" w:author="Tri Le" w:date="2021-07-13T20:26:00Z">
              <w:rPr>
                <w:rFonts w:ascii="Cambria" w:hAnsi="Cambria"/>
              </w:rPr>
            </w:rPrChange>
          </w:rPr>
          <w:delText xml:space="preserve"> </w:delText>
        </w:r>
      </w:del>
      <w:ins w:id="664" w:author="Tri Le" w:date="2021-07-12T19:57:00Z">
        <w:r w:rsidR="007E4AB6" w:rsidRPr="00E53B18">
          <w:rPr>
            <w:rFonts w:ascii="Times New Roman" w:hAnsi="Times New Roman" w:cs="Times New Roman"/>
            <w:rPrChange w:id="665" w:author="Tri Le" w:date="2021-07-13T20:26:00Z">
              <w:rPr>
                <w:rFonts w:ascii="Cambria" w:hAnsi="Cambria"/>
              </w:rPr>
            </w:rPrChange>
          </w:rPr>
          <w:t>It</w:t>
        </w:r>
      </w:ins>
      <w:del w:id="666" w:author="Tri Le" w:date="2021-07-12T19:57:00Z">
        <w:r w:rsidRPr="00E53B18" w:rsidDel="007E4AB6">
          <w:rPr>
            <w:rFonts w:ascii="Times New Roman" w:hAnsi="Times New Roman" w:cs="Times New Roman"/>
            <w:i/>
            <w:rPrChange w:id="667" w:author="Tri Le" w:date="2021-07-13T20:26:00Z">
              <w:rPr>
                <w:rFonts w:ascii="Cambria" w:hAnsi="Cambria"/>
                <w:i/>
              </w:rPr>
            </w:rPrChange>
          </w:rPr>
          <w:delText>E. coli</w:delText>
        </w:r>
      </w:del>
      <w:r w:rsidRPr="00E53B18">
        <w:rPr>
          <w:rFonts w:ascii="Times New Roman" w:hAnsi="Times New Roman" w:cs="Times New Roman"/>
          <w:i/>
          <w:rPrChange w:id="668" w:author="Tri Le" w:date="2021-07-13T20:26:00Z">
            <w:rPr>
              <w:rFonts w:ascii="Cambria" w:hAnsi="Cambria"/>
              <w:i/>
            </w:rPr>
          </w:rPrChange>
        </w:rPr>
        <w:t xml:space="preserve"> </w:t>
      </w:r>
      <w:r w:rsidRPr="00E53B18">
        <w:rPr>
          <w:rFonts w:ascii="Times New Roman" w:hAnsi="Times New Roman" w:cs="Times New Roman"/>
          <w:rPrChange w:id="669" w:author="Tri Le" w:date="2021-07-13T20:26:00Z">
            <w:rPr>
              <w:rFonts w:ascii="Cambria" w:hAnsi="Cambria"/>
            </w:rPr>
          </w:rPrChange>
        </w:rPr>
        <w:t xml:space="preserve">is </w:t>
      </w:r>
      <w:del w:id="670" w:author="muyaguari@yahoo.com" w:date="2021-05-12T19:00:00Z">
        <w:r w:rsidRPr="00E53B18" w:rsidDel="008B5D81">
          <w:rPr>
            <w:rFonts w:ascii="Times New Roman" w:hAnsi="Times New Roman" w:cs="Times New Roman"/>
            <w:rPrChange w:id="671" w:author="Tri Le" w:date="2021-07-13T20:26:00Z">
              <w:rPr>
                <w:rFonts w:ascii="Cambria" w:hAnsi="Cambria"/>
              </w:rPr>
            </w:rPrChange>
          </w:rPr>
          <w:delText xml:space="preserve">abundant </w:delText>
        </w:r>
      </w:del>
      <w:ins w:id="672" w:author="muyaguari@yahoo.com" w:date="2021-05-12T19:00:00Z">
        <w:r w:rsidR="008B5D81" w:rsidRPr="00E53B18">
          <w:rPr>
            <w:rFonts w:ascii="Times New Roman" w:hAnsi="Times New Roman" w:cs="Times New Roman"/>
            <w:rPrChange w:id="673" w:author="Tri Le" w:date="2021-07-13T20:26:00Z">
              <w:rPr>
                <w:rFonts w:ascii="Cambria" w:hAnsi="Cambria"/>
              </w:rPr>
            </w:rPrChange>
          </w:rPr>
          <w:t xml:space="preserve">present </w:t>
        </w:r>
      </w:ins>
      <w:r w:rsidRPr="00E53B18">
        <w:rPr>
          <w:rFonts w:ascii="Times New Roman" w:hAnsi="Times New Roman" w:cs="Times New Roman"/>
          <w:rPrChange w:id="674" w:author="Tri Le" w:date="2021-07-13T20:26:00Z">
            <w:rPr>
              <w:rFonts w:ascii="Cambria" w:hAnsi="Cambria"/>
            </w:rPr>
          </w:rPrChange>
        </w:rPr>
        <w:t xml:space="preserve">in the </w:t>
      </w:r>
      <w:ins w:id="675" w:author="muyaguari@yahoo.com" w:date="2021-05-12T19:04:00Z">
        <w:r w:rsidR="008B5D81" w:rsidRPr="00E53B18">
          <w:rPr>
            <w:rFonts w:ascii="Times New Roman" w:hAnsi="Times New Roman" w:cs="Times New Roman"/>
            <w:rPrChange w:id="676" w:author="Tri Le" w:date="2021-07-13T20:26:00Z">
              <w:rPr>
                <w:rFonts w:ascii="Cambria" w:hAnsi="Cambria"/>
              </w:rPr>
            </w:rPrChange>
          </w:rPr>
          <w:t xml:space="preserve">gut of </w:t>
        </w:r>
      </w:ins>
      <w:r w:rsidRPr="00E53B18">
        <w:rPr>
          <w:rFonts w:ascii="Times New Roman" w:hAnsi="Times New Roman" w:cs="Times New Roman"/>
          <w:rPrChange w:id="677" w:author="Tri Le" w:date="2021-07-13T20:26:00Z">
            <w:rPr>
              <w:rFonts w:ascii="Cambria" w:hAnsi="Cambria"/>
            </w:rPr>
          </w:rPrChange>
        </w:rPr>
        <w:t>human</w:t>
      </w:r>
      <w:ins w:id="678" w:author="muyaguari@yahoo.com" w:date="2021-05-12T19:04:00Z">
        <w:r w:rsidR="008B5D81" w:rsidRPr="00E53B18">
          <w:rPr>
            <w:rFonts w:ascii="Times New Roman" w:hAnsi="Times New Roman" w:cs="Times New Roman"/>
            <w:rPrChange w:id="679" w:author="Tri Le" w:date="2021-07-13T20:26:00Z">
              <w:rPr>
                <w:rFonts w:ascii="Cambria" w:hAnsi="Cambria"/>
              </w:rPr>
            </w:rPrChange>
          </w:rPr>
          <w:t>s</w:t>
        </w:r>
      </w:ins>
      <w:r w:rsidRPr="00E53B18">
        <w:rPr>
          <w:rFonts w:ascii="Times New Roman" w:hAnsi="Times New Roman" w:cs="Times New Roman"/>
          <w:rPrChange w:id="680" w:author="Tri Le" w:date="2021-07-13T20:26:00Z">
            <w:rPr>
              <w:rFonts w:ascii="Cambria" w:hAnsi="Cambria"/>
            </w:rPr>
          </w:rPrChange>
        </w:rPr>
        <w:t xml:space="preserve"> </w:t>
      </w:r>
      <w:ins w:id="681" w:author="muyaguari@yahoo.com" w:date="2021-05-12T19:04:00Z">
        <w:r w:rsidR="008B5D81" w:rsidRPr="00E53B18">
          <w:rPr>
            <w:rFonts w:ascii="Times New Roman" w:hAnsi="Times New Roman" w:cs="Times New Roman"/>
            <w:rPrChange w:id="682" w:author="Tri Le" w:date="2021-07-13T20:26:00Z">
              <w:rPr>
                <w:rFonts w:ascii="Cambria" w:hAnsi="Cambria"/>
              </w:rPr>
            </w:rPrChange>
          </w:rPr>
          <w:t xml:space="preserve">and </w:t>
        </w:r>
      </w:ins>
      <w:del w:id="683" w:author="muyaguari@yahoo.com" w:date="2021-05-12T19:04:00Z">
        <w:r w:rsidRPr="00E53B18" w:rsidDel="008B5D81">
          <w:rPr>
            <w:rFonts w:ascii="Times New Roman" w:hAnsi="Times New Roman" w:cs="Times New Roman"/>
            <w:rPrChange w:id="684" w:author="Tri Le" w:date="2021-07-13T20:26:00Z">
              <w:rPr>
                <w:rFonts w:ascii="Cambria" w:hAnsi="Cambria"/>
              </w:rPr>
            </w:rPrChange>
          </w:rPr>
          <w:delText xml:space="preserve">gut </w:delText>
        </w:r>
      </w:del>
      <w:ins w:id="685" w:author="muyaguari@yahoo.com" w:date="2021-05-12T19:01:00Z">
        <w:r w:rsidR="008B5D81" w:rsidRPr="00E53B18">
          <w:rPr>
            <w:rFonts w:ascii="Times New Roman" w:hAnsi="Times New Roman" w:cs="Times New Roman"/>
            <w:rPrChange w:id="686" w:author="Tri Le" w:date="2021-07-13T20:26:00Z">
              <w:rPr>
                <w:rFonts w:ascii="Cambria" w:hAnsi="Cambria"/>
              </w:rPr>
            </w:rPrChange>
          </w:rPr>
          <w:t>warm-blooded animals</w:t>
        </w:r>
      </w:ins>
      <w:ins w:id="687" w:author="muyaguari@yahoo.com" w:date="2021-05-12T19:05:00Z">
        <w:r w:rsidR="008B5D81" w:rsidRPr="00E53B18">
          <w:rPr>
            <w:rFonts w:ascii="Times New Roman" w:hAnsi="Times New Roman" w:cs="Times New Roman"/>
            <w:rPrChange w:id="688" w:author="Tri Le" w:date="2021-07-13T20:26:00Z">
              <w:rPr>
                <w:rFonts w:ascii="Cambria" w:hAnsi="Cambria"/>
              </w:rPr>
            </w:rPrChange>
          </w:rPr>
          <w:t xml:space="preserve"> and </w:t>
        </w:r>
      </w:ins>
      <w:del w:id="689" w:author="muyaguari@yahoo.com" w:date="2021-05-12T19:04:00Z">
        <w:r w:rsidRPr="00E53B18" w:rsidDel="008B5D81">
          <w:rPr>
            <w:rFonts w:ascii="Times New Roman" w:hAnsi="Times New Roman" w:cs="Times New Roman"/>
            <w:rPrChange w:id="690" w:author="Tri Le" w:date="2021-07-13T20:26:00Z">
              <w:rPr>
                <w:rFonts w:ascii="Cambria" w:hAnsi="Cambria"/>
              </w:rPr>
            </w:rPrChange>
          </w:rPr>
          <w:delText xml:space="preserve">and </w:delText>
        </w:r>
      </w:del>
      <w:del w:id="691" w:author="muyaguari@yahoo.com" w:date="2021-05-12T19:00:00Z">
        <w:r w:rsidRPr="00E53B18" w:rsidDel="008B5D81">
          <w:rPr>
            <w:rFonts w:ascii="Times New Roman" w:hAnsi="Times New Roman" w:cs="Times New Roman"/>
            <w:rPrChange w:id="692" w:author="Tri Le" w:date="2021-07-13T20:26:00Z">
              <w:rPr>
                <w:rFonts w:ascii="Cambria" w:hAnsi="Cambria"/>
              </w:rPr>
            </w:rPrChange>
          </w:rPr>
          <w:delText>r</w:delText>
        </w:r>
      </w:del>
      <w:del w:id="693" w:author="muyaguari@yahoo.com" w:date="2021-05-12T19:05:00Z">
        <w:r w:rsidRPr="00E53B18" w:rsidDel="008B5D81">
          <w:rPr>
            <w:rFonts w:ascii="Times New Roman" w:hAnsi="Times New Roman" w:cs="Times New Roman"/>
            <w:rPrChange w:id="694" w:author="Tri Le" w:date="2021-07-13T20:26:00Z">
              <w:rPr>
                <w:rFonts w:ascii="Cambria" w:hAnsi="Cambria"/>
              </w:rPr>
            </w:rPrChange>
          </w:rPr>
          <w:delText xml:space="preserve">aw sewage and is therefore </w:delText>
        </w:r>
      </w:del>
      <w:ins w:id="695" w:author="muyaguari@yahoo.com" w:date="2021-05-12T19:05:00Z">
        <w:r w:rsidR="008B5D81" w:rsidRPr="00E53B18">
          <w:rPr>
            <w:rFonts w:ascii="Times New Roman" w:hAnsi="Times New Roman" w:cs="Times New Roman"/>
            <w:rPrChange w:id="696" w:author="Tri Le" w:date="2021-07-13T20:26:00Z">
              <w:rPr>
                <w:rFonts w:ascii="Cambria" w:hAnsi="Cambria"/>
              </w:rPr>
            </w:rPrChange>
          </w:rPr>
          <w:t xml:space="preserve">widely used as </w:t>
        </w:r>
      </w:ins>
      <w:ins w:id="697" w:author="Tri Le" w:date="2021-07-12T18:04:00Z">
        <w:r w:rsidR="00767D9B" w:rsidRPr="00E53B18">
          <w:rPr>
            <w:rFonts w:ascii="Times New Roman" w:hAnsi="Times New Roman" w:cs="Times New Roman"/>
            <w:rPrChange w:id="698" w:author="Tri Le" w:date="2021-07-13T20:26:00Z">
              <w:rPr>
                <w:rFonts w:ascii="Cambria" w:hAnsi="Cambria"/>
              </w:rPr>
            </w:rPrChange>
          </w:rPr>
          <w:t>the</w:t>
        </w:r>
        <w:r w:rsidR="00030C85" w:rsidRPr="00E53B18">
          <w:rPr>
            <w:rFonts w:ascii="Times New Roman" w:hAnsi="Times New Roman" w:cs="Times New Roman"/>
            <w:rPrChange w:id="699" w:author="Tri Le" w:date="2021-07-13T20:26:00Z">
              <w:rPr>
                <w:rFonts w:ascii="Cambria" w:hAnsi="Cambria"/>
              </w:rPr>
            </w:rPrChange>
          </w:rPr>
          <w:t xml:space="preserve"> </w:t>
        </w:r>
        <w:r w:rsidR="00767D9B" w:rsidRPr="00E53B18">
          <w:rPr>
            <w:rFonts w:ascii="Times New Roman" w:hAnsi="Times New Roman" w:cs="Times New Roman"/>
            <w:rPrChange w:id="700" w:author="Tri Le" w:date="2021-07-13T20:26:00Z">
              <w:rPr>
                <w:rFonts w:ascii="Cambria" w:hAnsi="Cambria"/>
              </w:rPr>
            </w:rPrChange>
          </w:rPr>
          <w:t>main indicator</w:t>
        </w:r>
      </w:ins>
      <w:del w:id="701" w:author="Tri Le" w:date="2021-07-12T18:04:00Z">
        <w:r w:rsidRPr="00E53B18" w:rsidDel="00767D9B">
          <w:rPr>
            <w:rFonts w:ascii="Times New Roman" w:hAnsi="Times New Roman" w:cs="Times New Roman"/>
            <w:rPrChange w:id="702" w:author="Tri Le" w:date="2021-07-13T20:26:00Z">
              <w:rPr>
                <w:rFonts w:ascii="Cambria" w:hAnsi="Cambria"/>
              </w:rPr>
            </w:rPrChange>
          </w:rPr>
          <w:delText>a</w:delText>
        </w:r>
      </w:del>
      <w:r w:rsidRPr="00E53B18">
        <w:rPr>
          <w:rFonts w:ascii="Times New Roman" w:hAnsi="Times New Roman" w:cs="Times New Roman"/>
          <w:rPrChange w:id="703" w:author="Tri Le" w:date="2021-07-13T20:26:00Z">
            <w:rPr>
              <w:rFonts w:ascii="Cambria" w:hAnsi="Cambria"/>
            </w:rPr>
          </w:rPrChange>
        </w:rPr>
        <w:t xml:space="preserve"> </w:t>
      </w:r>
      <w:ins w:id="704" w:author="Tri Le" w:date="2021-07-12T19:57:00Z">
        <w:r w:rsidR="00701258" w:rsidRPr="00E53B18">
          <w:rPr>
            <w:rFonts w:ascii="Times New Roman" w:hAnsi="Times New Roman" w:cs="Times New Roman"/>
            <w:rPrChange w:id="705" w:author="Tri Le" w:date="2021-07-13T20:26:00Z">
              <w:rPr>
                <w:rFonts w:ascii="Cambria" w:hAnsi="Cambria"/>
              </w:rPr>
            </w:rPrChange>
          </w:rPr>
          <w:t xml:space="preserve">of </w:t>
        </w:r>
      </w:ins>
      <w:del w:id="706" w:author="muyaguari@yahoo.com" w:date="2021-05-12T19:05:00Z">
        <w:r w:rsidRPr="00E53B18" w:rsidDel="008B5D81">
          <w:rPr>
            <w:rFonts w:ascii="Times New Roman" w:hAnsi="Times New Roman" w:cs="Times New Roman"/>
            <w:rPrChange w:id="707" w:author="Tri Le" w:date="2021-07-13T20:26:00Z">
              <w:rPr>
                <w:rFonts w:ascii="Cambria" w:hAnsi="Cambria"/>
              </w:rPr>
            </w:rPrChange>
          </w:rPr>
          <w:delText xml:space="preserve">great </w:delText>
        </w:r>
      </w:del>
      <w:del w:id="708" w:author="Tri Le" w:date="2021-07-12T18:04:00Z">
        <w:r w:rsidRPr="00E53B18" w:rsidDel="00767D9B">
          <w:rPr>
            <w:rFonts w:ascii="Times New Roman" w:hAnsi="Times New Roman" w:cs="Times New Roman"/>
            <w:rPrChange w:id="709" w:author="Tri Le" w:date="2021-07-13T20:26:00Z">
              <w:rPr>
                <w:rFonts w:ascii="Cambria" w:hAnsi="Cambria"/>
              </w:rPr>
            </w:rPrChange>
          </w:rPr>
          <w:delText xml:space="preserve">marker for the evaluation of </w:delText>
        </w:r>
      </w:del>
      <w:r w:rsidRPr="00E53B18">
        <w:rPr>
          <w:rFonts w:ascii="Times New Roman" w:hAnsi="Times New Roman" w:cs="Times New Roman"/>
          <w:rPrChange w:id="710" w:author="Tri Le" w:date="2021-07-13T20:26:00Z">
            <w:rPr>
              <w:rFonts w:ascii="Cambria" w:hAnsi="Cambria"/>
            </w:rPr>
          </w:rPrChange>
        </w:rPr>
        <w:t>fecal pollution in</w:t>
      </w:r>
      <w:ins w:id="711" w:author="muyaguari@yahoo.com" w:date="2021-05-12T19:12:00Z">
        <w:r w:rsidR="008B5D81" w:rsidRPr="00E53B18">
          <w:rPr>
            <w:rFonts w:ascii="Times New Roman" w:hAnsi="Times New Roman" w:cs="Times New Roman"/>
            <w:rPrChange w:id="712" w:author="Tri Le" w:date="2021-07-13T20:26:00Z">
              <w:rPr>
                <w:rFonts w:ascii="Cambria" w:hAnsi="Cambria"/>
              </w:rPr>
            </w:rPrChange>
          </w:rPr>
          <w:t>cluding</w:t>
        </w:r>
      </w:ins>
      <w:r w:rsidRPr="00E53B18">
        <w:rPr>
          <w:rFonts w:ascii="Times New Roman" w:hAnsi="Times New Roman" w:cs="Times New Roman"/>
          <w:rPrChange w:id="713" w:author="Tri Le" w:date="2021-07-13T20:26:00Z">
            <w:rPr>
              <w:rFonts w:ascii="Cambria" w:hAnsi="Cambria"/>
            </w:rPr>
          </w:rPrChange>
        </w:rPr>
        <w:t xml:space="preserve"> </w:t>
      </w:r>
      <w:ins w:id="714" w:author="Tri Le" w:date="2021-07-06T17:43:00Z">
        <w:r w:rsidR="000E64A7" w:rsidRPr="00E53B18">
          <w:rPr>
            <w:rFonts w:ascii="Times New Roman" w:hAnsi="Times New Roman" w:cs="Times New Roman"/>
            <w:rPrChange w:id="715" w:author="Tri Le" w:date="2021-07-13T20:26:00Z">
              <w:rPr>
                <w:rFonts w:ascii="Cambria" w:hAnsi="Cambria"/>
              </w:rPr>
            </w:rPrChange>
          </w:rPr>
          <w:t xml:space="preserve">during </w:t>
        </w:r>
      </w:ins>
      <w:r w:rsidR="00CF3656" w:rsidRPr="00E53B18">
        <w:rPr>
          <w:rFonts w:ascii="Times New Roman" w:hAnsi="Times New Roman" w:cs="Times New Roman"/>
          <w:rPrChange w:id="716" w:author="Tri Le" w:date="2021-07-13T20:26:00Z">
            <w:rPr>
              <w:rFonts w:ascii="Cambria" w:hAnsi="Cambria"/>
            </w:rPr>
          </w:rPrChange>
        </w:rPr>
        <w:t xml:space="preserve">the </w:t>
      </w:r>
      <w:r w:rsidRPr="00E53B18">
        <w:rPr>
          <w:rFonts w:ascii="Times New Roman" w:hAnsi="Times New Roman" w:cs="Times New Roman"/>
          <w:rPrChange w:id="717" w:author="Tri Le" w:date="2021-07-13T20:26:00Z">
            <w:rPr>
              <w:rFonts w:ascii="Cambria" w:hAnsi="Cambria"/>
            </w:rPr>
          </w:rPrChange>
        </w:rPr>
        <w:t>wastewater treatment process.</w:t>
      </w:r>
      <w:r w:rsidRPr="00E53B18">
        <w:rPr>
          <w:rFonts w:ascii="Times New Roman" w:hAnsi="Times New Roman" w:cs="Times New Roman"/>
          <w:i/>
          <w:rPrChange w:id="718" w:author="Tri Le" w:date="2021-07-13T20:26:00Z">
            <w:rPr>
              <w:rFonts w:ascii="Cambria" w:hAnsi="Cambria"/>
              <w:i/>
            </w:rPr>
          </w:rPrChange>
        </w:rPr>
        <w:t xml:space="preserve"> </w:t>
      </w:r>
      <w:del w:id="719" w:author="muyaguari@yahoo.com" w:date="2021-05-12T19:12:00Z">
        <w:r w:rsidRPr="00E53B18" w:rsidDel="008B5D81">
          <w:rPr>
            <w:rFonts w:ascii="Times New Roman" w:hAnsi="Times New Roman" w:cs="Times New Roman"/>
            <w:rPrChange w:id="720" w:author="Tri Le" w:date="2021-07-13T20:26:00Z">
              <w:rPr>
                <w:rFonts w:ascii="Cambria" w:hAnsi="Cambria"/>
              </w:rPr>
            </w:rPrChange>
          </w:rPr>
          <w:delText>However</w:delText>
        </w:r>
      </w:del>
      <w:ins w:id="721" w:author="muyaguari@yahoo.com" w:date="2021-05-12T19:13:00Z">
        <w:r w:rsidR="008B5D81" w:rsidRPr="00E53B18">
          <w:rPr>
            <w:rFonts w:ascii="Times New Roman" w:hAnsi="Times New Roman" w:cs="Times New Roman"/>
            <w:rPrChange w:id="722" w:author="Tri Le" w:date="2021-07-13T20:26:00Z">
              <w:rPr>
                <w:rFonts w:ascii="Cambria" w:hAnsi="Cambria"/>
              </w:rPr>
            </w:rPrChange>
          </w:rPr>
          <w:t>Nevertheless</w:t>
        </w:r>
      </w:ins>
      <w:r w:rsidRPr="00E53B18">
        <w:rPr>
          <w:rFonts w:ascii="Times New Roman" w:hAnsi="Times New Roman" w:cs="Times New Roman"/>
          <w:rPrChange w:id="723" w:author="Tri Le" w:date="2021-07-13T20:26:00Z">
            <w:rPr>
              <w:rFonts w:ascii="Cambria" w:hAnsi="Cambria"/>
            </w:rPr>
          </w:rPrChange>
        </w:rPr>
        <w:t>, the use of only fecal bacteria indicators excludes other possible pathogen</w:t>
      </w:r>
      <w:ins w:id="724" w:author="Tri Le" w:date="2021-07-12T19:58:00Z">
        <w:r w:rsidR="00CD2BE1" w:rsidRPr="00E53B18">
          <w:rPr>
            <w:rFonts w:ascii="Times New Roman" w:hAnsi="Times New Roman" w:cs="Times New Roman"/>
            <w:rPrChange w:id="725" w:author="Tri Le" w:date="2021-07-13T20:26:00Z">
              <w:rPr>
                <w:rFonts w:ascii="Cambria" w:hAnsi="Cambria"/>
              </w:rPr>
            </w:rPrChange>
          </w:rPr>
          <w:t xml:space="preserve"> groups </w:t>
        </w:r>
      </w:ins>
      <w:del w:id="726" w:author="Tri Le" w:date="2021-07-12T19:58:00Z">
        <w:r w:rsidRPr="00E53B18" w:rsidDel="00AD1598">
          <w:rPr>
            <w:rFonts w:ascii="Times New Roman" w:hAnsi="Times New Roman" w:cs="Times New Roman"/>
            <w:rPrChange w:id="727" w:author="Tri Le" w:date="2021-07-13T20:26:00Z">
              <w:rPr>
                <w:rFonts w:ascii="Cambria" w:hAnsi="Cambria"/>
              </w:rPr>
            </w:rPrChange>
          </w:rPr>
          <w:delText xml:space="preserve">ic markers </w:delText>
        </w:r>
      </w:del>
      <w:r w:rsidRPr="00E53B18">
        <w:rPr>
          <w:rFonts w:ascii="Times New Roman" w:hAnsi="Times New Roman" w:cs="Times New Roman"/>
          <w:rPrChange w:id="728" w:author="Tri Le" w:date="2021-07-13T20:26:00Z">
            <w:rPr>
              <w:rFonts w:ascii="Cambria" w:hAnsi="Cambria"/>
            </w:rPr>
          </w:rPrChange>
        </w:rPr>
        <w:t xml:space="preserve">present, such as human enteric viruses. </w:t>
      </w:r>
      <w:r w:rsidRPr="00E53B18">
        <w:rPr>
          <w:rFonts w:ascii="Times New Roman" w:hAnsi="Times New Roman" w:cs="Times New Roman"/>
          <w:rPrChange w:id="729" w:author="Tri Le" w:date="2021-07-13T20:26:00Z">
            <w:rPr>
              <w:rFonts w:ascii="Cambria" w:hAnsi="Cambria"/>
            </w:rPr>
          </w:rPrChange>
        </w:rPr>
        <w:lastRenderedPageBreak/>
        <w:t xml:space="preserve">Targeting these viruses in </w:t>
      </w:r>
      <w:del w:id="730" w:author="Tri Le" w:date="2021-07-12T18:08:00Z">
        <w:r w:rsidRPr="00E53B18" w:rsidDel="0080341B">
          <w:rPr>
            <w:rFonts w:ascii="Times New Roman" w:hAnsi="Times New Roman" w:cs="Times New Roman"/>
            <w:rPrChange w:id="731" w:author="Tri Le" w:date="2021-07-13T20:26:00Z">
              <w:rPr>
                <w:rFonts w:ascii="Cambria" w:hAnsi="Cambria"/>
              </w:rPr>
            </w:rPrChange>
          </w:rPr>
          <w:delText xml:space="preserve">effluents </w:delText>
        </w:r>
      </w:del>
      <w:ins w:id="732" w:author="Tri Le" w:date="2021-07-12T18:08:00Z">
        <w:r w:rsidR="0080341B" w:rsidRPr="00E53B18">
          <w:rPr>
            <w:rFonts w:ascii="Times New Roman" w:hAnsi="Times New Roman" w:cs="Times New Roman"/>
            <w:rPrChange w:id="733" w:author="Tri Le" w:date="2021-07-13T20:26:00Z">
              <w:rPr>
                <w:rFonts w:ascii="Cambria" w:hAnsi="Cambria"/>
              </w:rPr>
            </w:rPrChange>
          </w:rPr>
          <w:t xml:space="preserve">EF </w:t>
        </w:r>
      </w:ins>
      <w:r w:rsidRPr="00E53B18">
        <w:rPr>
          <w:rFonts w:ascii="Times New Roman" w:hAnsi="Times New Roman" w:cs="Times New Roman"/>
          <w:rPrChange w:id="734" w:author="Tri Le" w:date="2021-07-13T20:26:00Z">
            <w:rPr>
              <w:rFonts w:ascii="Cambria" w:hAnsi="Cambria"/>
            </w:rPr>
          </w:rPrChange>
        </w:rPr>
        <w:t>could be a</w:t>
      </w:r>
      <w:ins w:id="735" w:author="Miguel Uyaguari" w:date="2021-07-12T22:26:00Z">
        <w:r w:rsidR="00FD2B0F" w:rsidRPr="00E53B18">
          <w:rPr>
            <w:rFonts w:ascii="Times New Roman" w:hAnsi="Times New Roman" w:cs="Times New Roman"/>
            <w:rPrChange w:id="736" w:author="Tri Le" w:date="2021-07-13T20:26:00Z">
              <w:rPr>
                <w:rFonts w:ascii="Cambria" w:hAnsi="Cambria"/>
              </w:rPr>
            </w:rPrChange>
          </w:rPr>
          <w:t>n alternative</w:t>
        </w:r>
      </w:ins>
      <w:ins w:id="737" w:author="Miguel Uyaguari" w:date="2021-07-12T22:27:00Z">
        <w:r w:rsidR="007851C2" w:rsidRPr="00E53B18">
          <w:rPr>
            <w:rFonts w:ascii="Times New Roman" w:hAnsi="Times New Roman" w:cs="Times New Roman"/>
            <w:rPrChange w:id="738" w:author="Tri Le" w:date="2021-07-13T20:26:00Z">
              <w:rPr>
                <w:rFonts w:ascii="Cambria" w:hAnsi="Cambria"/>
              </w:rPr>
            </w:rPrChange>
          </w:rPr>
          <w:t xml:space="preserve"> </w:t>
        </w:r>
      </w:ins>
      <w:del w:id="739" w:author="Miguel Uyaguari" w:date="2021-07-12T22:26:00Z">
        <w:r w:rsidRPr="00E53B18" w:rsidDel="00FD2B0F">
          <w:rPr>
            <w:rFonts w:ascii="Times New Roman" w:hAnsi="Times New Roman" w:cs="Times New Roman"/>
            <w:rPrChange w:id="740" w:author="Tri Le" w:date="2021-07-13T20:26:00Z">
              <w:rPr>
                <w:rFonts w:ascii="Cambria" w:hAnsi="Cambria"/>
              </w:rPr>
            </w:rPrChange>
          </w:rPr>
          <w:delText xml:space="preserve"> potential </w:delText>
        </w:r>
      </w:del>
      <w:r w:rsidRPr="00E53B18">
        <w:rPr>
          <w:rFonts w:ascii="Times New Roman" w:hAnsi="Times New Roman" w:cs="Times New Roman"/>
          <w:rPrChange w:id="741" w:author="Tri Le" w:date="2021-07-13T20:26:00Z">
            <w:rPr>
              <w:rFonts w:ascii="Cambria" w:hAnsi="Cambria"/>
            </w:rPr>
          </w:rPrChange>
        </w:rPr>
        <w:t xml:space="preserve">method </w:t>
      </w:r>
      <w:del w:id="742" w:author="Tri Le" w:date="2021-07-06T17:43:00Z">
        <w:r w:rsidRPr="00E53B18" w:rsidDel="00C11588">
          <w:rPr>
            <w:rFonts w:ascii="Times New Roman" w:hAnsi="Times New Roman" w:cs="Times New Roman"/>
            <w:rPrChange w:id="743" w:author="Tri Le" w:date="2021-07-13T20:26:00Z">
              <w:rPr>
                <w:rFonts w:ascii="Cambria" w:hAnsi="Cambria"/>
              </w:rPr>
            </w:rPrChange>
          </w:rPr>
          <w:delText xml:space="preserve">used </w:delText>
        </w:r>
      </w:del>
      <w:r w:rsidRPr="00E53B18">
        <w:rPr>
          <w:rFonts w:ascii="Times New Roman" w:hAnsi="Times New Roman" w:cs="Times New Roman"/>
          <w:rPrChange w:id="744" w:author="Tri Le" w:date="2021-07-13T20:26:00Z">
            <w:rPr>
              <w:rFonts w:ascii="Cambria" w:hAnsi="Cambria"/>
            </w:rPr>
          </w:rPrChange>
        </w:rPr>
        <w:t xml:space="preserve">to monitor </w:t>
      </w:r>
      <w:ins w:id="745" w:author="Tri Le" w:date="2021-07-06T17:43:00Z">
        <w:r w:rsidR="00050FB6" w:rsidRPr="00E53B18">
          <w:rPr>
            <w:rFonts w:ascii="Times New Roman" w:hAnsi="Times New Roman" w:cs="Times New Roman"/>
            <w:rPrChange w:id="746" w:author="Tri Le" w:date="2021-07-13T20:26:00Z">
              <w:rPr>
                <w:rFonts w:ascii="Cambria" w:hAnsi="Cambria"/>
              </w:rPr>
            </w:rPrChange>
          </w:rPr>
          <w:t xml:space="preserve">the </w:t>
        </w:r>
      </w:ins>
      <w:r w:rsidRPr="00E53B18">
        <w:rPr>
          <w:rFonts w:ascii="Times New Roman" w:hAnsi="Times New Roman" w:cs="Times New Roman"/>
          <w:rPrChange w:id="747" w:author="Tri Le" w:date="2021-07-13T20:26:00Z">
            <w:rPr>
              <w:rFonts w:ascii="Cambria" w:hAnsi="Cambria"/>
            </w:rPr>
          </w:rPrChange>
        </w:rPr>
        <w:t>wastewater treatment</w:t>
      </w:r>
      <w:ins w:id="748" w:author="muyaguari@yahoo.com" w:date="2021-05-12T19:14:00Z">
        <w:r w:rsidR="008B5D81" w:rsidRPr="00E53B18">
          <w:rPr>
            <w:rFonts w:ascii="Times New Roman" w:hAnsi="Times New Roman" w:cs="Times New Roman"/>
            <w:rPrChange w:id="749" w:author="Tri Le" w:date="2021-07-13T20:26:00Z">
              <w:rPr>
                <w:rFonts w:ascii="Cambria" w:hAnsi="Cambria"/>
              </w:rPr>
            </w:rPrChange>
          </w:rPr>
          <w:t xml:space="preserve"> process</w:t>
        </w:r>
      </w:ins>
      <w:r w:rsidRPr="00E53B18">
        <w:rPr>
          <w:rFonts w:ascii="Times New Roman" w:hAnsi="Times New Roman" w:cs="Times New Roman"/>
          <w:rPrChange w:id="750" w:author="Tri Le" w:date="2021-07-13T20:26:00Z">
            <w:rPr>
              <w:rFonts w:ascii="Cambria" w:hAnsi="Cambria"/>
            </w:rPr>
          </w:rPrChange>
        </w:rPr>
        <w:t xml:space="preserve">. </w:t>
      </w:r>
      <w:ins w:id="751" w:author="muyaguari@yahoo.com" w:date="2021-05-13T13:54:00Z">
        <w:r w:rsidR="00632D6F" w:rsidRPr="00E53B18">
          <w:rPr>
            <w:rFonts w:ascii="Times New Roman" w:hAnsi="Times New Roman" w:cs="Times New Roman"/>
            <w:rPrChange w:id="752" w:author="Tri Le" w:date="2021-07-13T20:26:00Z">
              <w:rPr>
                <w:rFonts w:ascii="Cambria" w:hAnsi="Cambria"/>
              </w:rPr>
            </w:rPrChange>
          </w:rPr>
          <w:t xml:space="preserve">Within this context, </w:t>
        </w:r>
      </w:ins>
      <w:moveToRangeStart w:id="753" w:author="muyaguari@yahoo.com" w:date="2021-05-12T19:19:00Z" w:name="move71739594"/>
      <w:moveTo w:id="754" w:author="muyaguari@yahoo.com" w:date="2021-05-12T19:19:00Z">
        <w:del w:id="755" w:author="muyaguari@yahoo.com" w:date="2021-05-13T13:54:00Z">
          <w:r w:rsidR="001E4832" w:rsidRPr="00E53B18" w:rsidDel="00632D6F">
            <w:rPr>
              <w:rFonts w:ascii="Times New Roman" w:hAnsi="Times New Roman" w:cs="Times New Roman"/>
              <w:highlight w:val="green"/>
              <w:rPrChange w:id="756" w:author="Tri Le" w:date="2021-07-13T20:26:00Z">
                <w:rPr>
                  <w:rFonts w:ascii="Cambria" w:hAnsi="Cambria"/>
                </w:rPr>
              </w:rPrChange>
            </w:rPr>
            <w:delText>CrAssphage (a DNA enteric virus) and the Pepper Mild Mottle Virus (PMMV) have been found to be a dominant presence in wastewater samples.</w:delText>
          </w:r>
          <w:r w:rsidR="001E4832" w:rsidRPr="00E53B18" w:rsidDel="00632D6F">
            <w:rPr>
              <w:rFonts w:ascii="Times New Roman" w:hAnsi="Times New Roman" w:cs="Times New Roman"/>
              <w:rPrChange w:id="757" w:author="Tri Le" w:date="2021-07-13T20:26:00Z">
                <w:rPr>
                  <w:rFonts w:ascii="Cambria" w:hAnsi="Cambria"/>
                </w:rPr>
              </w:rPrChange>
            </w:rPr>
            <w:delText xml:space="preserve"> </w:delText>
          </w:r>
        </w:del>
      </w:moveTo>
      <w:moveFromRangeStart w:id="758" w:author="muyaguari@yahoo.com" w:date="2021-05-12T19:19:00Z" w:name="move71739594"/>
      <w:moveToRangeEnd w:id="753"/>
      <w:moveFrom w:id="759" w:author="muyaguari@yahoo.com" w:date="2021-05-12T19:19:00Z">
        <w:r w:rsidRPr="00E53B18" w:rsidDel="001E4832">
          <w:rPr>
            <w:rFonts w:ascii="Times New Roman" w:hAnsi="Times New Roman" w:cs="Times New Roman"/>
            <w:rPrChange w:id="760" w:author="Tri Le" w:date="2021-07-13T20:26:00Z">
              <w:rPr>
                <w:rFonts w:ascii="Cambria" w:hAnsi="Cambria"/>
              </w:rPr>
            </w:rPrChange>
          </w:rPr>
          <w:t>CrAssphage (</w:t>
        </w:r>
        <w:r w:rsidR="00D60744" w:rsidRPr="00E53B18" w:rsidDel="001E4832">
          <w:rPr>
            <w:rFonts w:ascii="Times New Roman" w:hAnsi="Times New Roman" w:cs="Times New Roman"/>
            <w:rPrChange w:id="761" w:author="Tri Le" w:date="2021-07-13T20:26:00Z">
              <w:rPr>
                <w:rFonts w:ascii="Cambria" w:hAnsi="Cambria"/>
              </w:rPr>
            </w:rPrChange>
          </w:rPr>
          <w:t xml:space="preserve">a </w:t>
        </w:r>
        <w:r w:rsidRPr="00E53B18" w:rsidDel="001E4832">
          <w:rPr>
            <w:rFonts w:ascii="Times New Roman" w:hAnsi="Times New Roman" w:cs="Times New Roman"/>
            <w:rPrChange w:id="762" w:author="Tri Le" w:date="2021-07-13T20:26:00Z">
              <w:rPr>
                <w:rFonts w:ascii="Cambria" w:hAnsi="Cambria"/>
              </w:rPr>
            </w:rPrChange>
          </w:rPr>
          <w:t xml:space="preserve">DNA enteric virus) and the Pepper Mild Mottle Virus (PMMV) have been found to be a dominant presence in wastewater samples. </w:t>
        </w:r>
      </w:moveFrom>
      <w:moveFromRangeEnd w:id="758"/>
      <w:ins w:id="763" w:author="muyaguari@yahoo.com" w:date="2021-05-13T13:54:00Z">
        <w:r w:rsidR="00632D6F" w:rsidRPr="00E53B18">
          <w:rPr>
            <w:rFonts w:ascii="Times New Roman" w:hAnsi="Times New Roman" w:cs="Times New Roman"/>
            <w:rPrChange w:id="764" w:author="Tri Le" w:date="2021-07-13T20:26:00Z">
              <w:rPr>
                <w:rFonts w:ascii="Cambria" w:hAnsi="Cambria"/>
              </w:rPr>
            </w:rPrChange>
          </w:rPr>
          <w:t>i</w:t>
        </w:r>
      </w:ins>
      <w:del w:id="765" w:author="muyaguari@yahoo.com" w:date="2021-05-13T13:54:00Z">
        <w:r w:rsidRPr="00E53B18" w:rsidDel="00632D6F">
          <w:rPr>
            <w:rFonts w:ascii="Times New Roman" w:hAnsi="Times New Roman" w:cs="Times New Roman"/>
            <w:rPrChange w:id="766" w:author="Tri Le" w:date="2021-07-13T20:26:00Z">
              <w:rPr>
                <w:rFonts w:ascii="Cambria" w:hAnsi="Cambria"/>
              </w:rPr>
            </w:rPrChange>
          </w:rPr>
          <w:delText>I</w:delText>
        </w:r>
      </w:del>
      <w:r w:rsidRPr="00E53B18">
        <w:rPr>
          <w:rFonts w:ascii="Times New Roman" w:hAnsi="Times New Roman" w:cs="Times New Roman"/>
          <w:rPrChange w:id="767" w:author="Tri Le" w:date="2021-07-13T20:26:00Z">
            <w:rPr>
              <w:rFonts w:ascii="Cambria" w:hAnsi="Cambria"/>
            </w:rPr>
          </w:rPrChange>
        </w:rPr>
        <w:t xml:space="preserve">n a study conducted by Dutilh et al. (2014), the DNA CrAssphage genome was targeted in a human fecal sample. With further bioinformatics testing, it was predicted that the CrAssphage genome is highly </w:t>
      </w:r>
      <w:del w:id="768" w:author="Tri Le" w:date="2021-07-13T19:45:00Z">
        <w:r w:rsidRPr="00E53B18" w:rsidDel="00576064">
          <w:rPr>
            <w:rFonts w:ascii="Times New Roman" w:hAnsi="Times New Roman" w:cs="Times New Roman"/>
            <w:rPrChange w:id="769" w:author="Tri Le" w:date="2021-07-13T20:26:00Z">
              <w:rPr>
                <w:rFonts w:ascii="Cambria" w:hAnsi="Cambria"/>
              </w:rPr>
            </w:rPrChange>
          </w:rPr>
          <w:delText>abundant</w:delText>
        </w:r>
      </w:del>
      <w:ins w:id="770" w:author="Tri Le" w:date="2021-07-13T19:45:00Z">
        <w:r w:rsidR="00576064" w:rsidRPr="00E53B18">
          <w:rPr>
            <w:rFonts w:ascii="Times New Roman" w:hAnsi="Times New Roman" w:cs="Times New Roman"/>
            <w:rPrChange w:id="771" w:author="Tri Le" w:date="2021-07-13T20:26:00Z">
              <w:rPr>
                <w:rFonts w:ascii="Cambria" w:hAnsi="Cambria"/>
              </w:rPr>
            </w:rPrChange>
          </w:rPr>
          <w:t>abundant,</w:t>
        </w:r>
      </w:ins>
      <w:r w:rsidRPr="00E53B18">
        <w:rPr>
          <w:rFonts w:ascii="Times New Roman" w:hAnsi="Times New Roman" w:cs="Times New Roman"/>
          <w:rPrChange w:id="772" w:author="Tri Le" w:date="2021-07-13T20:26:00Z">
            <w:rPr>
              <w:rFonts w:ascii="Cambria" w:hAnsi="Cambria"/>
            </w:rPr>
          </w:rPrChange>
        </w:rPr>
        <w:t xml:space="preserve"> and it was identified in 73% of human fecal metagenomes surveyed (Dutilh et al. 2014). In a study conducted by Zhang et al. (2006), the most abundant fecal virus they found in dry weight fecal m</w:t>
      </w:r>
      <w:r w:rsidR="005D2210" w:rsidRPr="00E53B18">
        <w:rPr>
          <w:rFonts w:ascii="Times New Roman" w:hAnsi="Times New Roman" w:cs="Times New Roman"/>
          <w:rPrChange w:id="773" w:author="Tri Le" w:date="2021-07-13T20:26:00Z">
            <w:rPr>
              <w:rFonts w:ascii="Cambria" w:hAnsi="Cambria"/>
            </w:rPr>
          </w:rPrChange>
        </w:rPr>
        <w:t>atter was the plant RNA virus, PMMV</w:t>
      </w:r>
      <w:r w:rsidRPr="00E53B18">
        <w:rPr>
          <w:rFonts w:ascii="Times New Roman" w:hAnsi="Times New Roman" w:cs="Times New Roman"/>
          <w:rPrChange w:id="774" w:author="Tri Le" w:date="2021-07-13T20:26:00Z">
            <w:rPr>
              <w:rFonts w:ascii="Cambria" w:hAnsi="Cambria"/>
            </w:rPr>
          </w:rPrChange>
        </w:rPr>
        <w:t xml:space="preserve">. </w:t>
      </w:r>
    </w:p>
    <w:p w14:paraId="2DB884FC" w14:textId="3586BBC3" w:rsidR="00CA6469" w:rsidRPr="00E53B18" w:rsidRDefault="001E4832" w:rsidP="00A26807">
      <w:pPr>
        <w:spacing w:line="480" w:lineRule="auto"/>
        <w:jc w:val="both"/>
        <w:rPr>
          <w:rFonts w:ascii="Times New Roman" w:hAnsi="Times New Roman" w:cs="Times New Roman"/>
          <w:rPrChange w:id="775" w:author="Tri Le" w:date="2021-07-13T20:26:00Z">
            <w:rPr>
              <w:rFonts w:ascii="Cambria" w:hAnsi="Cambria"/>
            </w:rPr>
          </w:rPrChange>
        </w:rPr>
      </w:pPr>
      <w:ins w:id="776" w:author="muyaguari@yahoo.com" w:date="2021-05-12T19:18:00Z">
        <w:r w:rsidRPr="00E53B18">
          <w:rPr>
            <w:rFonts w:ascii="Times New Roman" w:hAnsi="Times New Roman" w:cs="Times New Roman"/>
            <w:rPrChange w:id="777" w:author="Tri Le" w:date="2021-07-13T20:26:00Z">
              <w:rPr>
                <w:rFonts w:ascii="Cambria" w:hAnsi="Cambria"/>
              </w:rPr>
            </w:rPrChange>
          </w:rPr>
          <w:t>In the present study, s</w:t>
        </w:r>
      </w:ins>
      <w:del w:id="778" w:author="muyaguari@yahoo.com" w:date="2021-05-12T19:18:00Z">
        <w:r w:rsidR="00CA6469" w:rsidRPr="00E53B18" w:rsidDel="001E4832">
          <w:rPr>
            <w:rFonts w:ascii="Times New Roman" w:hAnsi="Times New Roman" w:cs="Times New Roman"/>
            <w:rPrChange w:id="779" w:author="Tri Le" w:date="2021-07-13T20:26:00Z">
              <w:rPr>
                <w:rFonts w:ascii="Cambria" w:hAnsi="Cambria"/>
              </w:rPr>
            </w:rPrChange>
          </w:rPr>
          <w:delText>S</w:delText>
        </w:r>
      </w:del>
      <w:r w:rsidR="00CA6469" w:rsidRPr="00E53B18">
        <w:rPr>
          <w:rFonts w:ascii="Times New Roman" w:hAnsi="Times New Roman" w:cs="Times New Roman"/>
          <w:rPrChange w:id="780" w:author="Tri Le" w:date="2021-07-13T20:26:00Z">
            <w:rPr>
              <w:rFonts w:ascii="Cambria" w:hAnsi="Cambria"/>
            </w:rPr>
          </w:rPrChange>
        </w:rPr>
        <w:t xml:space="preserve">amples of </w:t>
      </w:r>
      <w:del w:id="781" w:author="Tri Le" w:date="2021-07-12T18:07:00Z">
        <w:r w:rsidR="00CA6469" w:rsidRPr="00E53B18" w:rsidDel="002532B0">
          <w:rPr>
            <w:rFonts w:ascii="Times New Roman" w:hAnsi="Times New Roman" w:cs="Times New Roman"/>
            <w:rPrChange w:id="782" w:author="Tri Le" w:date="2021-07-13T20:26:00Z">
              <w:rPr>
                <w:rFonts w:ascii="Cambria" w:hAnsi="Cambria"/>
              </w:rPr>
            </w:rPrChange>
          </w:rPr>
          <w:delText>raw sewage</w:delText>
        </w:r>
      </w:del>
      <w:ins w:id="783" w:author="muyaguari@yahoo.com" w:date="2021-05-12T19:32:00Z">
        <w:del w:id="784" w:author="Tri Le" w:date="2021-07-12T18:07:00Z">
          <w:r w:rsidR="0051506E" w:rsidRPr="00E53B18" w:rsidDel="002532B0">
            <w:rPr>
              <w:rFonts w:ascii="Times New Roman" w:hAnsi="Times New Roman" w:cs="Times New Roman"/>
              <w:rPrChange w:id="785" w:author="Tri Le" w:date="2021-07-13T20:26:00Z">
                <w:rPr>
                  <w:rFonts w:ascii="Cambria" w:hAnsi="Cambria"/>
                </w:rPr>
              </w:rPrChange>
            </w:rPr>
            <w:delText xml:space="preserve"> (</w:delText>
          </w:r>
        </w:del>
        <w:r w:rsidR="0051506E" w:rsidRPr="00E53B18">
          <w:rPr>
            <w:rFonts w:ascii="Times New Roman" w:hAnsi="Times New Roman" w:cs="Times New Roman"/>
            <w:rPrChange w:id="786" w:author="Tri Le" w:date="2021-07-13T20:26:00Z">
              <w:rPr>
                <w:rFonts w:ascii="Cambria" w:hAnsi="Cambria"/>
              </w:rPr>
            </w:rPrChange>
          </w:rPr>
          <w:t>RS</w:t>
        </w:r>
        <w:del w:id="787" w:author="Tri Le" w:date="2021-07-12T18:07:00Z">
          <w:r w:rsidR="0051506E" w:rsidRPr="00E53B18" w:rsidDel="002532B0">
            <w:rPr>
              <w:rFonts w:ascii="Times New Roman" w:hAnsi="Times New Roman" w:cs="Times New Roman"/>
              <w:rPrChange w:id="788" w:author="Tri Le" w:date="2021-07-13T20:26:00Z">
                <w:rPr>
                  <w:rFonts w:ascii="Cambria" w:hAnsi="Cambria"/>
                </w:rPr>
              </w:rPrChange>
            </w:rPr>
            <w:delText>)</w:delText>
          </w:r>
        </w:del>
      </w:ins>
      <w:r w:rsidR="00CA6469" w:rsidRPr="00E53B18">
        <w:rPr>
          <w:rFonts w:ascii="Times New Roman" w:hAnsi="Times New Roman" w:cs="Times New Roman"/>
          <w:rPrChange w:id="789" w:author="Tri Le" w:date="2021-07-13T20:26:00Z">
            <w:rPr>
              <w:rFonts w:ascii="Cambria" w:hAnsi="Cambria"/>
            </w:rPr>
          </w:rPrChange>
        </w:rPr>
        <w:t xml:space="preserve">, </w:t>
      </w:r>
      <w:del w:id="790" w:author="Tri Le" w:date="2021-07-12T18:07:00Z">
        <w:r w:rsidR="00CA6469" w:rsidRPr="00E53B18" w:rsidDel="002532B0">
          <w:rPr>
            <w:rFonts w:ascii="Times New Roman" w:hAnsi="Times New Roman" w:cs="Times New Roman"/>
            <w:rPrChange w:id="791" w:author="Tri Le" w:date="2021-07-13T20:26:00Z">
              <w:rPr>
                <w:rFonts w:ascii="Cambria" w:hAnsi="Cambria"/>
              </w:rPr>
            </w:rPrChange>
          </w:rPr>
          <w:delText>activated sludge</w:delText>
        </w:r>
      </w:del>
      <w:ins w:id="792" w:author="muyaguari@yahoo.com" w:date="2021-05-12T19:32:00Z">
        <w:del w:id="793" w:author="Tri Le" w:date="2021-07-12T18:07:00Z">
          <w:r w:rsidR="0051506E" w:rsidRPr="00E53B18" w:rsidDel="002532B0">
            <w:rPr>
              <w:rFonts w:ascii="Times New Roman" w:hAnsi="Times New Roman" w:cs="Times New Roman"/>
              <w:rPrChange w:id="794" w:author="Tri Le" w:date="2021-07-13T20:26:00Z">
                <w:rPr>
                  <w:rFonts w:ascii="Cambria" w:hAnsi="Cambria"/>
                </w:rPr>
              </w:rPrChange>
            </w:rPr>
            <w:delText xml:space="preserve"> (</w:delText>
          </w:r>
        </w:del>
        <w:r w:rsidR="0051506E" w:rsidRPr="00E53B18">
          <w:rPr>
            <w:rFonts w:ascii="Times New Roman" w:hAnsi="Times New Roman" w:cs="Times New Roman"/>
            <w:rPrChange w:id="795" w:author="Tri Le" w:date="2021-07-13T20:26:00Z">
              <w:rPr>
                <w:rFonts w:ascii="Cambria" w:hAnsi="Cambria"/>
              </w:rPr>
            </w:rPrChange>
          </w:rPr>
          <w:t>AS</w:t>
        </w:r>
        <w:del w:id="796" w:author="Tri Le" w:date="2021-07-12T18:07:00Z">
          <w:r w:rsidR="0051506E" w:rsidRPr="00E53B18" w:rsidDel="002532B0">
            <w:rPr>
              <w:rFonts w:ascii="Times New Roman" w:hAnsi="Times New Roman" w:cs="Times New Roman"/>
              <w:rPrChange w:id="797" w:author="Tri Le" w:date="2021-07-13T20:26:00Z">
                <w:rPr>
                  <w:rFonts w:ascii="Cambria" w:hAnsi="Cambria"/>
                </w:rPr>
              </w:rPrChange>
            </w:rPr>
            <w:delText>)</w:delText>
          </w:r>
        </w:del>
      </w:ins>
      <w:ins w:id="798" w:author="Tri Le" w:date="2021-07-12T18:07:00Z">
        <w:r w:rsidR="002532B0" w:rsidRPr="00E53B18">
          <w:rPr>
            <w:rFonts w:ascii="Times New Roman" w:hAnsi="Times New Roman" w:cs="Times New Roman"/>
            <w:rPrChange w:id="799" w:author="Tri Le" w:date="2021-07-13T20:26:00Z">
              <w:rPr>
                <w:rFonts w:ascii="Cambria" w:hAnsi="Cambria"/>
              </w:rPr>
            </w:rPrChange>
          </w:rPr>
          <w:t xml:space="preserve">, </w:t>
        </w:r>
      </w:ins>
      <w:del w:id="800" w:author="Tri Le" w:date="2021-07-12T18:07:00Z">
        <w:r w:rsidR="00CA6469" w:rsidRPr="00E53B18" w:rsidDel="002532B0">
          <w:rPr>
            <w:rFonts w:ascii="Times New Roman" w:hAnsi="Times New Roman" w:cs="Times New Roman"/>
            <w:rPrChange w:id="801" w:author="Tri Le" w:date="2021-07-13T20:26:00Z">
              <w:rPr>
                <w:rFonts w:ascii="Cambria" w:hAnsi="Cambria"/>
              </w:rPr>
            </w:rPrChange>
          </w:rPr>
          <w:delText xml:space="preserve">, </w:delText>
        </w:r>
      </w:del>
      <w:del w:id="802" w:author="muyaguari@yahoo.com" w:date="2021-05-12T19:22:00Z">
        <w:r w:rsidR="00CA6469" w:rsidRPr="00E53B18" w:rsidDel="001E4832">
          <w:rPr>
            <w:rFonts w:ascii="Times New Roman" w:hAnsi="Times New Roman" w:cs="Times New Roman"/>
            <w:rPrChange w:id="803" w:author="Tri Le" w:date="2021-07-13T20:26:00Z">
              <w:rPr>
                <w:rFonts w:ascii="Cambria" w:hAnsi="Cambria"/>
              </w:rPr>
            </w:rPrChange>
          </w:rPr>
          <w:delText xml:space="preserve">and </w:delText>
        </w:r>
      </w:del>
      <w:del w:id="804" w:author="Tri Le" w:date="2021-07-12T18:07:00Z">
        <w:r w:rsidR="00CA6469" w:rsidRPr="00E53B18" w:rsidDel="002532B0">
          <w:rPr>
            <w:rFonts w:ascii="Times New Roman" w:hAnsi="Times New Roman" w:cs="Times New Roman"/>
            <w:rPrChange w:id="805" w:author="Tri Le" w:date="2021-07-13T20:26:00Z">
              <w:rPr>
                <w:rFonts w:ascii="Cambria" w:hAnsi="Cambria"/>
              </w:rPr>
            </w:rPrChange>
          </w:rPr>
          <w:delText xml:space="preserve">effluents </w:delText>
        </w:r>
      </w:del>
      <w:ins w:id="806" w:author="muyaguari@yahoo.com" w:date="2021-05-12T19:32:00Z">
        <w:del w:id="807" w:author="Tri Le" w:date="2021-07-12T18:07:00Z">
          <w:r w:rsidR="0051506E" w:rsidRPr="00E53B18" w:rsidDel="002532B0">
            <w:rPr>
              <w:rFonts w:ascii="Times New Roman" w:hAnsi="Times New Roman" w:cs="Times New Roman"/>
              <w:rPrChange w:id="808" w:author="Tri Le" w:date="2021-07-13T20:26:00Z">
                <w:rPr>
                  <w:rFonts w:ascii="Cambria" w:hAnsi="Cambria"/>
                </w:rPr>
              </w:rPrChange>
            </w:rPr>
            <w:delText>(</w:delText>
          </w:r>
        </w:del>
        <w:r w:rsidR="0051506E" w:rsidRPr="00E53B18">
          <w:rPr>
            <w:rFonts w:ascii="Times New Roman" w:hAnsi="Times New Roman" w:cs="Times New Roman"/>
            <w:rPrChange w:id="809" w:author="Tri Le" w:date="2021-07-13T20:26:00Z">
              <w:rPr>
                <w:rFonts w:ascii="Cambria" w:hAnsi="Cambria"/>
              </w:rPr>
            </w:rPrChange>
          </w:rPr>
          <w:t>EF</w:t>
        </w:r>
        <w:del w:id="810" w:author="Tri Le" w:date="2021-07-12T18:07:00Z">
          <w:r w:rsidR="0051506E" w:rsidRPr="00E53B18" w:rsidDel="002532B0">
            <w:rPr>
              <w:rFonts w:ascii="Times New Roman" w:hAnsi="Times New Roman" w:cs="Times New Roman"/>
              <w:rPrChange w:id="811" w:author="Tri Le" w:date="2021-07-13T20:26:00Z">
                <w:rPr>
                  <w:rFonts w:ascii="Cambria" w:hAnsi="Cambria"/>
                </w:rPr>
              </w:rPrChange>
            </w:rPr>
            <w:delText>)</w:delText>
          </w:r>
        </w:del>
      </w:ins>
      <w:ins w:id="812" w:author="Tri Le" w:date="2021-07-06T17:46:00Z">
        <w:r w:rsidR="00057E84" w:rsidRPr="00E53B18">
          <w:rPr>
            <w:rFonts w:ascii="Times New Roman" w:hAnsi="Times New Roman" w:cs="Times New Roman"/>
            <w:rPrChange w:id="813" w:author="Tri Le" w:date="2021-07-13T20:26:00Z">
              <w:rPr>
                <w:rFonts w:ascii="Cambria" w:hAnsi="Cambria"/>
              </w:rPr>
            </w:rPrChange>
          </w:rPr>
          <w:t>,</w:t>
        </w:r>
      </w:ins>
      <w:ins w:id="814" w:author="muyaguari@yahoo.com" w:date="2021-05-12T19:32:00Z">
        <w:r w:rsidR="0051506E" w:rsidRPr="00E53B18">
          <w:rPr>
            <w:rFonts w:ascii="Times New Roman" w:hAnsi="Times New Roman" w:cs="Times New Roman"/>
            <w:rPrChange w:id="815" w:author="Tri Le" w:date="2021-07-13T20:26:00Z">
              <w:rPr>
                <w:rFonts w:ascii="Cambria" w:hAnsi="Cambria"/>
              </w:rPr>
            </w:rPrChange>
          </w:rPr>
          <w:t xml:space="preserve"> </w:t>
        </w:r>
      </w:ins>
      <w:ins w:id="816" w:author="muyaguari@yahoo.com" w:date="2021-05-12T19:22:00Z">
        <w:r w:rsidRPr="00E53B18">
          <w:rPr>
            <w:rFonts w:ascii="Times New Roman" w:hAnsi="Times New Roman" w:cs="Times New Roman"/>
            <w:rPrChange w:id="817" w:author="Tri Le" w:date="2021-07-13T20:26:00Z">
              <w:rPr>
                <w:rFonts w:ascii="Cambria" w:hAnsi="Cambria"/>
              </w:rPr>
            </w:rPrChange>
          </w:rPr>
          <w:t>and biosolids</w:t>
        </w:r>
      </w:ins>
      <w:ins w:id="818" w:author="muyaguari@yahoo.com" w:date="2021-05-12T19:32:00Z">
        <w:r w:rsidR="0051506E" w:rsidRPr="00E53B18">
          <w:rPr>
            <w:rFonts w:ascii="Times New Roman" w:hAnsi="Times New Roman" w:cs="Times New Roman"/>
            <w:rPrChange w:id="819" w:author="Tri Le" w:date="2021-07-13T20:26:00Z">
              <w:rPr>
                <w:rFonts w:ascii="Cambria" w:hAnsi="Cambria"/>
              </w:rPr>
            </w:rPrChange>
          </w:rPr>
          <w:t>/</w:t>
        </w:r>
      </w:ins>
      <w:ins w:id="820" w:author="muyaguari@yahoo.com" w:date="2021-05-12T19:22:00Z">
        <w:r w:rsidRPr="00E53B18">
          <w:rPr>
            <w:rFonts w:ascii="Times New Roman" w:hAnsi="Times New Roman" w:cs="Times New Roman"/>
            <w:rPrChange w:id="821" w:author="Tri Le" w:date="2021-07-13T20:26:00Z">
              <w:rPr>
                <w:rFonts w:ascii="Cambria" w:hAnsi="Cambria"/>
              </w:rPr>
            </w:rPrChange>
          </w:rPr>
          <w:t>sludge cake</w:t>
        </w:r>
      </w:ins>
      <w:ins w:id="822" w:author="muyaguari@yahoo.com" w:date="2021-05-12T19:32:00Z">
        <w:r w:rsidR="0051506E" w:rsidRPr="00E53B18">
          <w:rPr>
            <w:rFonts w:ascii="Times New Roman" w:hAnsi="Times New Roman" w:cs="Times New Roman"/>
            <w:rPrChange w:id="823" w:author="Tri Le" w:date="2021-07-13T20:26:00Z">
              <w:rPr>
                <w:rFonts w:ascii="Cambria" w:hAnsi="Cambria"/>
              </w:rPr>
            </w:rPrChange>
          </w:rPr>
          <w:t xml:space="preserve"> (SC)</w:t>
        </w:r>
      </w:ins>
      <w:ins w:id="824" w:author="muyaguari@yahoo.com" w:date="2021-05-12T19:22:00Z">
        <w:r w:rsidRPr="00E53B18">
          <w:rPr>
            <w:rFonts w:ascii="Times New Roman" w:hAnsi="Times New Roman" w:cs="Times New Roman"/>
            <w:rPrChange w:id="825" w:author="Tri Le" w:date="2021-07-13T20:26:00Z">
              <w:rPr>
                <w:rFonts w:ascii="Cambria" w:hAnsi="Cambria"/>
              </w:rPr>
            </w:rPrChange>
          </w:rPr>
          <w:t xml:space="preserve"> </w:t>
        </w:r>
      </w:ins>
      <w:r w:rsidR="00CA6469" w:rsidRPr="00E53B18">
        <w:rPr>
          <w:rFonts w:ascii="Times New Roman" w:hAnsi="Times New Roman" w:cs="Times New Roman"/>
          <w:rPrChange w:id="826" w:author="Tri Le" w:date="2021-07-13T20:26:00Z">
            <w:rPr>
              <w:rFonts w:ascii="Cambria" w:hAnsi="Cambria"/>
            </w:rPr>
          </w:rPrChange>
        </w:rPr>
        <w:t xml:space="preserve">from the NESTP were collected (during </w:t>
      </w:r>
      <w:del w:id="827" w:author="muyaguari@yahoo.com" w:date="2021-05-12T19:21:00Z">
        <w:r w:rsidR="00CA6469" w:rsidRPr="00E53B18" w:rsidDel="001E4832">
          <w:rPr>
            <w:rFonts w:ascii="Times New Roman" w:hAnsi="Times New Roman" w:cs="Times New Roman"/>
            <w:rPrChange w:id="828" w:author="Tri Le" w:date="2021-07-13T20:26:00Z">
              <w:rPr>
                <w:rFonts w:ascii="Cambria" w:hAnsi="Cambria"/>
              </w:rPr>
            </w:rPrChange>
          </w:rPr>
          <w:delText xml:space="preserve">the </w:delText>
        </w:r>
      </w:del>
      <w:r w:rsidR="00CA6469" w:rsidRPr="00E53B18">
        <w:rPr>
          <w:rFonts w:ascii="Times New Roman" w:hAnsi="Times New Roman" w:cs="Times New Roman"/>
          <w:rPrChange w:id="829" w:author="Tri Le" w:date="2021-07-13T20:26:00Z">
            <w:rPr>
              <w:rFonts w:ascii="Cambria" w:hAnsi="Cambria"/>
            </w:rPr>
          </w:rPrChange>
        </w:rPr>
        <w:t xml:space="preserve">fall </w:t>
      </w:r>
      <w:ins w:id="830" w:author="muyaguari@yahoo.com" w:date="2021-05-12T19:21:00Z">
        <w:r w:rsidRPr="00E53B18">
          <w:rPr>
            <w:rFonts w:ascii="Times New Roman" w:hAnsi="Times New Roman" w:cs="Times New Roman"/>
            <w:rPrChange w:id="831" w:author="Tri Le" w:date="2021-07-13T20:26:00Z">
              <w:rPr>
                <w:rFonts w:ascii="Cambria" w:hAnsi="Cambria"/>
              </w:rPr>
            </w:rPrChange>
          </w:rPr>
          <w:t xml:space="preserve">2019 </w:t>
        </w:r>
      </w:ins>
      <w:r w:rsidR="00CA6469" w:rsidRPr="00E53B18">
        <w:rPr>
          <w:rFonts w:ascii="Times New Roman" w:hAnsi="Times New Roman" w:cs="Times New Roman"/>
          <w:rPrChange w:id="832" w:author="Tri Le" w:date="2021-07-13T20:26:00Z">
            <w:rPr>
              <w:rFonts w:ascii="Cambria" w:hAnsi="Cambria"/>
            </w:rPr>
          </w:rPrChange>
        </w:rPr>
        <w:t xml:space="preserve">and winter </w:t>
      </w:r>
      <w:ins w:id="833" w:author="muyaguari@yahoo.com" w:date="2021-05-12T19:21:00Z">
        <w:r w:rsidRPr="00E53B18">
          <w:rPr>
            <w:rFonts w:ascii="Times New Roman" w:hAnsi="Times New Roman" w:cs="Times New Roman"/>
            <w:rPrChange w:id="834" w:author="Tri Le" w:date="2021-07-13T20:26:00Z">
              <w:rPr>
                <w:rFonts w:ascii="Cambria" w:hAnsi="Cambria"/>
              </w:rPr>
            </w:rPrChange>
          </w:rPr>
          <w:t>2020</w:t>
        </w:r>
      </w:ins>
      <w:del w:id="835" w:author="muyaguari@yahoo.com" w:date="2021-05-12T19:21:00Z">
        <w:r w:rsidR="00CA6469" w:rsidRPr="00E53B18" w:rsidDel="001E4832">
          <w:rPr>
            <w:rFonts w:ascii="Times New Roman" w:hAnsi="Times New Roman" w:cs="Times New Roman"/>
            <w:rPrChange w:id="836" w:author="Tri Le" w:date="2021-07-13T20:26:00Z">
              <w:rPr>
                <w:rFonts w:ascii="Cambria" w:hAnsi="Cambria"/>
              </w:rPr>
            </w:rPrChange>
          </w:rPr>
          <w:delText>season</w:delText>
        </w:r>
      </w:del>
      <w:r w:rsidR="00CA6469" w:rsidRPr="00E53B18">
        <w:rPr>
          <w:rFonts w:ascii="Times New Roman" w:hAnsi="Times New Roman" w:cs="Times New Roman"/>
          <w:rPrChange w:id="837" w:author="Tri Le" w:date="2021-07-13T20:26:00Z">
            <w:rPr>
              <w:rFonts w:ascii="Cambria" w:hAnsi="Cambria"/>
            </w:rPr>
          </w:rPrChange>
        </w:rPr>
        <w:t xml:space="preserve">) to investigate the potential of quantitating human enteric viruses in wastewater samples as </w:t>
      </w:r>
      <w:ins w:id="838" w:author="muyaguari@yahoo.com" w:date="2021-05-12T19:21:00Z">
        <w:r w:rsidRPr="00E53B18">
          <w:rPr>
            <w:rFonts w:ascii="Times New Roman" w:hAnsi="Times New Roman" w:cs="Times New Roman"/>
            <w:rPrChange w:id="839" w:author="Tri Le" w:date="2021-07-13T20:26:00Z">
              <w:rPr>
                <w:rFonts w:ascii="Cambria" w:hAnsi="Cambria"/>
              </w:rPr>
            </w:rPrChange>
          </w:rPr>
          <w:t xml:space="preserve">complementary </w:t>
        </w:r>
      </w:ins>
      <w:del w:id="840" w:author="muyaguari@yahoo.com" w:date="2021-05-12T19:21:00Z">
        <w:r w:rsidR="00CA6469" w:rsidRPr="00E53B18" w:rsidDel="001E4832">
          <w:rPr>
            <w:rFonts w:ascii="Times New Roman" w:hAnsi="Times New Roman" w:cs="Times New Roman"/>
            <w:rPrChange w:id="841" w:author="Tri Le" w:date="2021-07-13T20:26:00Z">
              <w:rPr>
                <w:rFonts w:ascii="Cambria" w:hAnsi="Cambria"/>
              </w:rPr>
            </w:rPrChange>
          </w:rPr>
          <w:delText xml:space="preserve">a complementary </w:delText>
        </w:r>
      </w:del>
      <w:r w:rsidR="00CA6469" w:rsidRPr="00E53B18">
        <w:rPr>
          <w:rFonts w:ascii="Times New Roman" w:hAnsi="Times New Roman" w:cs="Times New Roman"/>
          <w:rPrChange w:id="842" w:author="Tri Le" w:date="2021-07-13T20:26:00Z">
            <w:rPr>
              <w:rFonts w:ascii="Cambria" w:hAnsi="Cambria"/>
            </w:rPr>
          </w:rPrChange>
        </w:rPr>
        <w:t>indicator</w:t>
      </w:r>
      <w:ins w:id="843" w:author="muyaguari@yahoo.com" w:date="2021-05-12T19:21:00Z">
        <w:r w:rsidRPr="00E53B18">
          <w:rPr>
            <w:rFonts w:ascii="Times New Roman" w:hAnsi="Times New Roman" w:cs="Times New Roman"/>
            <w:rPrChange w:id="844" w:author="Tri Le" w:date="2021-07-13T20:26:00Z">
              <w:rPr>
                <w:rFonts w:ascii="Cambria" w:hAnsi="Cambria"/>
              </w:rPr>
            </w:rPrChange>
          </w:rPr>
          <w:t>s</w:t>
        </w:r>
      </w:ins>
      <w:r w:rsidR="00CA6469" w:rsidRPr="00E53B18">
        <w:rPr>
          <w:rFonts w:ascii="Times New Roman" w:hAnsi="Times New Roman" w:cs="Times New Roman"/>
          <w:rPrChange w:id="845" w:author="Tri Le" w:date="2021-07-13T20:26:00Z">
            <w:rPr>
              <w:rFonts w:ascii="Cambria" w:hAnsi="Cambria"/>
            </w:rPr>
          </w:rPrChange>
        </w:rPr>
        <w:t xml:space="preserve"> of contamination to evaluate the processing stages of wastewater treatment. D</w:t>
      </w:r>
      <w:r w:rsidR="00D60744" w:rsidRPr="00E53B18">
        <w:rPr>
          <w:rFonts w:ascii="Times New Roman" w:hAnsi="Times New Roman" w:cs="Times New Roman"/>
          <w:rPrChange w:id="846" w:author="Tri Le" w:date="2021-07-13T20:26:00Z">
            <w:rPr>
              <w:rFonts w:ascii="Cambria" w:hAnsi="Cambria"/>
            </w:rPr>
          </w:rPrChange>
        </w:rPr>
        <w:t xml:space="preserve">NA enteric viruses </w:t>
      </w:r>
      <w:ins w:id="847" w:author="Tri Le" w:date="2021-07-12T20:04:00Z">
        <w:r w:rsidR="00490659" w:rsidRPr="00E53B18">
          <w:rPr>
            <w:rFonts w:ascii="Times New Roman" w:hAnsi="Times New Roman" w:cs="Times New Roman"/>
            <w:rPrChange w:id="848" w:author="Tri Le" w:date="2021-07-13T20:26:00Z">
              <w:rPr>
                <w:rFonts w:ascii="Cambria" w:hAnsi="Cambria"/>
              </w:rPr>
            </w:rPrChange>
          </w:rPr>
          <w:t xml:space="preserve">in this study </w:t>
        </w:r>
      </w:ins>
      <w:ins w:id="849" w:author="muyaguari@yahoo.com" w:date="2021-05-12T19:22:00Z">
        <w:r w:rsidRPr="00E53B18">
          <w:rPr>
            <w:rFonts w:ascii="Times New Roman" w:hAnsi="Times New Roman" w:cs="Times New Roman"/>
            <w:rPrChange w:id="850" w:author="Tri Le" w:date="2021-07-13T20:26:00Z">
              <w:rPr>
                <w:rFonts w:ascii="Cambria" w:hAnsi="Cambria"/>
              </w:rPr>
            </w:rPrChange>
          </w:rPr>
          <w:t xml:space="preserve">include </w:t>
        </w:r>
      </w:ins>
      <w:del w:id="851" w:author="muyaguari@yahoo.com" w:date="2021-05-12T19:22:00Z">
        <w:r w:rsidR="00D60744" w:rsidRPr="00E53B18" w:rsidDel="001E4832">
          <w:rPr>
            <w:rFonts w:ascii="Times New Roman" w:hAnsi="Times New Roman" w:cs="Times New Roman"/>
            <w:rPrChange w:id="852" w:author="Tri Le" w:date="2021-07-13T20:26:00Z">
              <w:rPr>
                <w:rFonts w:ascii="Cambria" w:hAnsi="Cambria"/>
              </w:rPr>
            </w:rPrChange>
          </w:rPr>
          <w:delText>(</w:delText>
        </w:r>
      </w:del>
      <w:r w:rsidR="00D60744" w:rsidRPr="00E53B18">
        <w:rPr>
          <w:rFonts w:ascii="Times New Roman" w:hAnsi="Times New Roman" w:cs="Times New Roman"/>
          <w:rPrChange w:id="853" w:author="Tri Le" w:date="2021-07-13T20:26:00Z">
            <w:rPr>
              <w:rFonts w:ascii="Cambria" w:hAnsi="Cambria"/>
            </w:rPr>
          </w:rPrChange>
        </w:rPr>
        <w:t>Adenovirus and</w:t>
      </w:r>
      <w:r w:rsidR="00CA6469" w:rsidRPr="00E53B18">
        <w:rPr>
          <w:rFonts w:ascii="Times New Roman" w:hAnsi="Times New Roman" w:cs="Times New Roman"/>
          <w:rPrChange w:id="854" w:author="Tri Le" w:date="2021-07-13T20:26:00Z">
            <w:rPr>
              <w:rFonts w:ascii="Cambria" w:hAnsi="Cambria"/>
            </w:rPr>
          </w:rPrChange>
        </w:rPr>
        <w:t xml:space="preserve"> CrAssphage</w:t>
      </w:r>
      <w:del w:id="855" w:author="muyaguari@yahoo.com" w:date="2021-05-12T19:22:00Z">
        <w:r w:rsidR="00CA6469" w:rsidRPr="00E53B18" w:rsidDel="001E4832">
          <w:rPr>
            <w:rFonts w:ascii="Times New Roman" w:hAnsi="Times New Roman" w:cs="Times New Roman"/>
            <w:rPrChange w:id="856" w:author="Tri Le" w:date="2021-07-13T20:26:00Z">
              <w:rPr>
                <w:rFonts w:ascii="Cambria" w:hAnsi="Cambria"/>
              </w:rPr>
            </w:rPrChange>
          </w:rPr>
          <w:delText>)</w:delText>
        </w:r>
      </w:del>
      <w:ins w:id="857" w:author="Tri Le" w:date="2021-07-12T20:04:00Z">
        <w:r w:rsidR="00854DFF" w:rsidRPr="00E53B18">
          <w:rPr>
            <w:rFonts w:ascii="Times New Roman" w:hAnsi="Times New Roman" w:cs="Times New Roman"/>
            <w:rPrChange w:id="858" w:author="Tri Le" w:date="2021-07-13T20:26:00Z">
              <w:rPr>
                <w:rFonts w:ascii="Cambria" w:hAnsi="Cambria"/>
              </w:rPr>
            </w:rPrChange>
          </w:rPr>
          <w:t xml:space="preserve">, </w:t>
        </w:r>
      </w:ins>
      <w:del w:id="859" w:author="Tri Le" w:date="2021-07-12T20:04:00Z">
        <w:r w:rsidR="00CA6469" w:rsidRPr="00E53B18" w:rsidDel="00854DFF">
          <w:rPr>
            <w:rFonts w:ascii="Times New Roman" w:hAnsi="Times New Roman" w:cs="Times New Roman"/>
            <w:rPrChange w:id="860" w:author="Tri Le" w:date="2021-07-13T20:26:00Z">
              <w:rPr>
                <w:rFonts w:ascii="Cambria" w:hAnsi="Cambria"/>
              </w:rPr>
            </w:rPrChange>
          </w:rPr>
          <w:delText xml:space="preserve">; </w:delText>
        </w:r>
      </w:del>
      <w:ins w:id="861" w:author="muyaguari@yahoo.com" w:date="2021-05-12T19:25:00Z">
        <w:r w:rsidR="0051506E" w:rsidRPr="00E53B18">
          <w:rPr>
            <w:rFonts w:ascii="Times New Roman" w:hAnsi="Times New Roman" w:cs="Times New Roman"/>
            <w:rPrChange w:id="862" w:author="Tri Le" w:date="2021-07-13T20:26:00Z">
              <w:rPr>
                <w:rFonts w:ascii="Cambria" w:hAnsi="Cambria"/>
              </w:rPr>
            </w:rPrChange>
          </w:rPr>
          <w:t xml:space="preserve">while </w:t>
        </w:r>
        <w:del w:id="863" w:author="Tri Le" w:date="2021-07-06T17:46:00Z">
          <w:r w:rsidR="0051506E" w:rsidRPr="00E53B18" w:rsidDel="00AD3047">
            <w:rPr>
              <w:rFonts w:ascii="Times New Roman" w:hAnsi="Times New Roman" w:cs="Times New Roman"/>
              <w:rPrChange w:id="864" w:author="Tri Le" w:date="2021-07-13T20:26:00Z">
                <w:rPr>
                  <w:rFonts w:ascii="Cambria" w:hAnsi="Cambria"/>
                </w:rPr>
              </w:rPrChange>
            </w:rPr>
            <w:delText xml:space="preserve">that </w:delText>
          </w:r>
        </w:del>
      </w:ins>
      <w:r w:rsidR="00CA6469" w:rsidRPr="00E53B18">
        <w:rPr>
          <w:rFonts w:ascii="Times New Roman" w:hAnsi="Times New Roman" w:cs="Times New Roman"/>
          <w:rPrChange w:id="865" w:author="Tri Le" w:date="2021-07-13T20:26:00Z">
            <w:rPr>
              <w:rFonts w:ascii="Cambria" w:hAnsi="Cambria"/>
            </w:rPr>
          </w:rPrChange>
        </w:rPr>
        <w:t xml:space="preserve">RNA enteric viruses </w:t>
      </w:r>
      <w:ins w:id="866" w:author="muyaguari@yahoo.com" w:date="2021-05-12T19:25:00Z">
        <w:r w:rsidR="0051506E" w:rsidRPr="00E53B18">
          <w:rPr>
            <w:rFonts w:ascii="Times New Roman" w:hAnsi="Times New Roman" w:cs="Times New Roman"/>
            <w:rPrChange w:id="867" w:author="Tri Le" w:date="2021-07-13T20:26:00Z">
              <w:rPr>
                <w:rFonts w:ascii="Cambria" w:hAnsi="Cambria"/>
              </w:rPr>
            </w:rPrChange>
          </w:rPr>
          <w:t xml:space="preserve">include </w:t>
        </w:r>
      </w:ins>
      <w:del w:id="868" w:author="muyaguari@yahoo.com" w:date="2021-05-12T19:25:00Z">
        <w:r w:rsidR="00CA6469" w:rsidRPr="00E53B18" w:rsidDel="0051506E">
          <w:rPr>
            <w:rFonts w:ascii="Times New Roman" w:hAnsi="Times New Roman" w:cs="Times New Roman"/>
            <w:rPrChange w:id="869" w:author="Tri Le" w:date="2021-07-13T20:26:00Z">
              <w:rPr>
                <w:rFonts w:ascii="Cambria" w:hAnsi="Cambria"/>
              </w:rPr>
            </w:rPrChange>
          </w:rPr>
          <w:delText>(</w:delText>
        </w:r>
      </w:del>
      <w:r w:rsidR="00CA6469" w:rsidRPr="00E53B18">
        <w:rPr>
          <w:rFonts w:ascii="Times New Roman" w:hAnsi="Times New Roman" w:cs="Times New Roman"/>
          <w:rPrChange w:id="870" w:author="Tri Le" w:date="2021-07-13T20:26:00Z">
            <w:rPr>
              <w:rFonts w:ascii="Cambria" w:hAnsi="Cambria"/>
            </w:rPr>
          </w:rPrChange>
        </w:rPr>
        <w:t>Pepp</w:t>
      </w:r>
      <w:r w:rsidR="00B07528" w:rsidRPr="00E53B18">
        <w:rPr>
          <w:rFonts w:ascii="Times New Roman" w:hAnsi="Times New Roman" w:cs="Times New Roman"/>
          <w:rPrChange w:id="871" w:author="Tri Le" w:date="2021-07-13T20:26:00Z">
            <w:rPr>
              <w:rFonts w:ascii="Cambria" w:hAnsi="Cambria"/>
            </w:rPr>
          </w:rPrChange>
        </w:rPr>
        <w:t xml:space="preserve">er Mild Mottle Virus </w:t>
      </w:r>
      <w:ins w:id="872" w:author="muyaguari@yahoo.com" w:date="2021-05-12T19:25:00Z">
        <w:r w:rsidR="0051506E" w:rsidRPr="00E53B18">
          <w:rPr>
            <w:rFonts w:ascii="Times New Roman" w:hAnsi="Times New Roman" w:cs="Times New Roman"/>
            <w:rPrChange w:id="873" w:author="Tri Le" w:date="2021-07-13T20:26:00Z">
              <w:rPr>
                <w:rFonts w:ascii="Cambria" w:hAnsi="Cambria"/>
              </w:rPr>
            </w:rPrChange>
          </w:rPr>
          <w:t>(</w:t>
        </w:r>
      </w:ins>
      <w:del w:id="874" w:author="muyaguari@yahoo.com" w:date="2021-05-12T19:25:00Z">
        <w:r w:rsidR="00B07528" w:rsidRPr="00E53B18" w:rsidDel="0051506E">
          <w:rPr>
            <w:rFonts w:ascii="Times New Roman" w:hAnsi="Times New Roman" w:cs="Times New Roman"/>
            <w:rPrChange w:id="875" w:author="Tri Le" w:date="2021-07-13T20:26:00Z">
              <w:rPr>
                <w:rFonts w:ascii="Cambria" w:hAnsi="Cambria"/>
              </w:rPr>
            </w:rPrChange>
          </w:rPr>
          <w:delText>[</w:delText>
        </w:r>
      </w:del>
      <w:r w:rsidR="00B07528" w:rsidRPr="00E53B18">
        <w:rPr>
          <w:rFonts w:ascii="Times New Roman" w:hAnsi="Times New Roman" w:cs="Times New Roman"/>
          <w:rPrChange w:id="876" w:author="Tri Le" w:date="2021-07-13T20:26:00Z">
            <w:rPr>
              <w:rFonts w:ascii="Cambria" w:hAnsi="Cambria"/>
            </w:rPr>
          </w:rPrChange>
        </w:rPr>
        <w:t>PMMV</w:t>
      </w:r>
      <w:ins w:id="877" w:author="muyaguari@yahoo.com" w:date="2021-05-12T19:25:00Z">
        <w:r w:rsidR="0051506E" w:rsidRPr="00E53B18">
          <w:rPr>
            <w:rFonts w:ascii="Times New Roman" w:hAnsi="Times New Roman" w:cs="Times New Roman"/>
            <w:rPrChange w:id="878" w:author="Tri Le" w:date="2021-07-13T20:26:00Z">
              <w:rPr>
                <w:rFonts w:ascii="Cambria" w:hAnsi="Cambria"/>
              </w:rPr>
            </w:rPrChange>
          </w:rPr>
          <w:t>)</w:t>
        </w:r>
      </w:ins>
      <w:del w:id="879" w:author="muyaguari@yahoo.com" w:date="2021-05-12T19:25:00Z">
        <w:r w:rsidR="00B07528" w:rsidRPr="00E53B18" w:rsidDel="0051506E">
          <w:rPr>
            <w:rFonts w:ascii="Times New Roman" w:hAnsi="Times New Roman" w:cs="Times New Roman"/>
            <w:rPrChange w:id="880" w:author="Tri Le" w:date="2021-07-13T20:26:00Z">
              <w:rPr>
                <w:rFonts w:ascii="Cambria" w:hAnsi="Cambria"/>
              </w:rPr>
            </w:rPrChange>
          </w:rPr>
          <w:delText>]</w:delText>
        </w:r>
      </w:del>
      <w:r w:rsidR="00B07528" w:rsidRPr="00E53B18">
        <w:rPr>
          <w:rFonts w:ascii="Times New Roman" w:hAnsi="Times New Roman" w:cs="Times New Roman"/>
          <w:rPrChange w:id="881" w:author="Tri Le" w:date="2021-07-13T20:26:00Z">
            <w:rPr>
              <w:rFonts w:ascii="Cambria" w:hAnsi="Cambria"/>
            </w:rPr>
          </w:rPrChange>
        </w:rPr>
        <w:t xml:space="preserve">, </w:t>
      </w:r>
      <w:ins w:id="882" w:author="Tri Le" w:date="2021-07-06T17:46:00Z">
        <w:r w:rsidR="00AD3047" w:rsidRPr="00E53B18">
          <w:rPr>
            <w:rFonts w:ascii="Times New Roman" w:hAnsi="Times New Roman" w:cs="Times New Roman"/>
            <w:rPrChange w:id="883" w:author="Tri Le" w:date="2021-07-13T20:26:00Z">
              <w:rPr>
                <w:rFonts w:ascii="Cambria" w:hAnsi="Cambria"/>
              </w:rPr>
            </w:rPrChange>
          </w:rPr>
          <w:t xml:space="preserve">Noroviruses </w:t>
        </w:r>
      </w:ins>
      <w:r w:rsidR="00B07528" w:rsidRPr="00E53B18">
        <w:rPr>
          <w:rFonts w:ascii="Times New Roman" w:hAnsi="Times New Roman" w:cs="Times New Roman"/>
          <w:rPrChange w:id="884" w:author="Tri Le" w:date="2021-07-13T20:26:00Z">
            <w:rPr>
              <w:rFonts w:ascii="Cambria" w:hAnsi="Cambria"/>
            </w:rPr>
          </w:rPrChange>
        </w:rPr>
        <w:t>GI</w:t>
      </w:r>
      <w:r w:rsidR="00CA6469" w:rsidRPr="00E53B18">
        <w:rPr>
          <w:rFonts w:ascii="Times New Roman" w:hAnsi="Times New Roman" w:cs="Times New Roman"/>
          <w:rPrChange w:id="885" w:author="Tri Le" w:date="2021-07-13T20:26:00Z">
            <w:rPr>
              <w:rFonts w:ascii="Cambria" w:hAnsi="Cambria"/>
            </w:rPr>
          </w:rPrChange>
        </w:rPr>
        <w:t xml:space="preserve"> &amp; GII</w:t>
      </w:r>
      <w:del w:id="886" w:author="Tri Le" w:date="2021-07-06T17:46:00Z">
        <w:r w:rsidR="00CA6469" w:rsidRPr="00E53B18" w:rsidDel="00AD3047">
          <w:rPr>
            <w:rFonts w:ascii="Times New Roman" w:hAnsi="Times New Roman" w:cs="Times New Roman"/>
            <w:rPrChange w:id="887" w:author="Tri Le" w:date="2021-07-13T20:26:00Z">
              <w:rPr>
                <w:rFonts w:ascii="Cambria" w:hAnsi="Cambria"/>
              </w:rPr>
            </w:rPrChange>
          </w:rPr>
          <w:delText xml:space="preserve"> Norovirus</w:delText>
        </w:r>
      </w:del>
      <w:r w:rsidR="00CA6469" w:rsidRPr="00E53B18">
        <w:rPr>
          <w:rFonts w:ascii="Times New Roman" w:hAnsi="Times New Roman" w:cs="Times New Roman"/>
          <w:rPrChange w:id="888" w:author="Tri Le" w:date="2021-07-13T20:26:00Z">
            <w:rPr>
              <w:rFonts w:ascii="Cambria" w:hAnsi="Cambria"/>
            </w:rPr>
          </w:rPrChange>
        </w:rPr>
        <w:t xml:space="preserve">, Astrovirus, </w:t>
      </w:r>
      <w:ins w:id="889" w:author="Miguel Uyaguari" w:date="2021-07-12T22:27:00Z">
        <w:r w:rsidR="007851C2" w:rsidRPr="00E53B18">
          <w:rPr>
            <w:rFonts w:ascii="Times New Roman" w:hAnsi="Times New Roman" w:cs="Times New Roman"/>
            <w:rPrChange w:id="890" w:author="Tri Le" w:date="2021-07-13T20:26:00Z">
              <w:rPr>
                <w:rFonts w:ascii="Cambria" w:hAnsi="Cambria"/>
              </w:rPr>
            </w:rPrChange>
          </w:rPr>
          <w:t>Sapovirus</w:t>
        </w:r>
      </w:ins>
      <w:ins w:id="891" w:author="Miguel Uyaguari" w:date="2021-07-12T22:28:00Z">
        <w:r w:rsidR="007851C2" w:rsidRPr="00E53B18">
          <w:rPr>
            <w:rFonts w:ascii="Times New Roman" w:hAnsi="Times New Roman" w:cs="Times New Roman"/>
            <w:rPrChange w:id="892" w:author="Tri Le" w:date="2021-07-13T20:26:00Z">
              <w:rPr>
                <w:rFonts w:ascii="Cambria" w:hAnsi="Cambria"/>
              </w:rPr>
            </w:rPrChange>
          </w:rPr>
          <w:t xml:space="preserve"> </w:t>
        </w:r>
      </w:ins>
      <w:r w:rsidR="00CA6469" w:rsidRPr="00E53B18">
        <w:rPr>
          <w:rFonts w:ascii="Times New Roman" w:hAnsi="Times New Roman" w:cs="Times New Roman"/>
          <w:rPrChange w:id="893" w:author="Tri Le" w:date="2021-07-13T20:26:00Z">
            <w:rPr>
              <w:rFonts w:ascii="Cambria" w:hAnsi="Cambria"/>
            </w:rPr>
          </w:rPrChange>
        </w:rPr>
        <w:t>and Rotavirus</w:t>
      </w:r>
      <w:ins w:id="894" w:author="muyaguari@yahoo.com" w:date="2021-05-12T19:25:00Z">
        <w:r w:rsidR="0051506E" w:rsidRPr="00E53B18">
          <w:rPr>
            <w:rFonts w:ascii="Times New Roman" w:hAnsi="Times New Roman" w:cs="Times New Roman"/>
            <w:rPrChange w:id="895" w:author="Tri Le" w:date="2021-07-13T20:26:00Z">
              <w:rPr>
                <w:rFonts w:ascii="Cambria" w:hAnsi="Cambria"/>
              </w:rPr>
            </w:rPrChange>
          </w:rPr>
          <w:t xml:space="preserve">. We also </w:t>
        </w:r>
      </w:ins>
      <w:ins w:id="896" w:author="muyaguari@yahoo.com" w:date="2021-05-12T19:26:00Z">
        <w:del w:id="897" w:author="Tri Le" w:date="2021-07-12T20:04:00Z">
          <w:r w:rsidR="0051506E" w:rsidRPr="00E53B18" w:rsidDel="00490659">
            <w:rPr>
              <w:rFonts w:ascii="Times New Roman" w:hAnsi="Times New Roman" w:cs="Times New Roman"/>
              <w:rPrChange w:id="898" w:author="Tri Le" w:date="2021-07-13T20:26:00Z">
                <w:rPr>
                  <w:rFonts w:ascii="Cambria" w:hAnsi="Cambria"/>
                </w:rPr>
              </w:rPrChange>
            </w:rPr>
            <w:delText>include</w:delText>
          </w:r>
        </w:del>
      </w:ins>
      <w:ins w:id="899" w:author="muyaguari@yahoo.com" w:date="2021-05-12T19:27:00Z">
        <w:del w:id="900" w:author="Tri Le" w:date="2021-07-12T20:04:00Z">
          <w:r w:rsidR="0051506E" w:rsidRPr="00E53B18" w:rsidDel="00490659">
            <w:rPr>
              <w:rFonts w:ascii="Times New Roman" w:hAnsi="Times New Roman" w:cs="Times New Roman"/>
              <w:rPrChange w:id="901" w:author="Tri Le" w:date="2021-07-13T20:26:00Z">
                <w:rPr>
                  <w:rFonts w:ascii="Cambria" w:hAnsi="Cambria"/>
                </w:rPr>
              </w:rPrChange>
            </w:rPr>
            <w:delText>d</w:delText>
          </w:r>
        </w:del>
      </w:ins>
      <w:ins w:id="902" w:author="Tri Le" w:date="2021-07-12T20:04:00Z">
        <w:r w:rsidR="00490659" w:rsidRPr="00E53B18">
          <w:rPr>
            <w:rFonts w:ascii="Times New Roman" w:hAnsi="Times New Roman" w:cs="Times New Roman"/>
            <w:rPrChange w:id="903" w:author="Tri Le" w:date="2021-07-13T20:26:00Z">
              <w:rPr>
                <w:rFonts w:ascii="Cambria" w:hAnsi="Cambria"/>
              </w:rPr>
            </w:rPrChange>
          </w:rPr>
          <w:t>studied the presence of</w:t>
        </w:r>
      </w:ins>
      <w:ins w:id="904" w:author="muyaguari@yahoo.com" w:date="2021-05-12T19:26:00Z">
        <w:r w:rsidR="0051506E" w:rsidRPr="00E53B18">
          <w:rPr>
            <w:rFonts w:ascii="Times New Roman" w:hAnsi="Times New Roman" w:cs="Times New Roman"/>
            <w:rPrChange w:id="905" w:author="Tri Le" w:date="2021-07-13T20:26:00Z">
              <w:rPr>
                <w:rFonts w:ascii="Cambria" w:hAnsi="Cambria"/>
              </w:rPr>
            </w:rPrChange>
          </w:rPr>
          <w:t xml:space="preserve"> a molecular marker for </w:t>
        </w:r>
        <w:r w:rsidR="0051506E" w:rsidRPr="00E53B18">
          <w:rPr>
            <w:rFonts w:ascii="Times New Roman" w:hAnsi="Times New Roman" w:cs="Times New Roman"/>
            <w:i/>
            <w:iCs/>
            <w:rPrChange w:id="906" w:author="Tri Le" w:date="2021-07-13T20:26:00Z">
              <w:rPr>
                <w:rFonts w:ascii="Cambria" w:hAnsi="Cambria"/>
              </w:rPr>
            </w:rPrChange>
          </w:rPr>
          <w:t>E. coli</w:t>
        </w:r>
        <w:r w:rsidR="0051506E" w:rsidRPr="00E53B18">
          <w:rPr>
            <w:rFonts w:ascii="Times New Roman" w:hAnsi="Times New Roman" w:cs="Times New Roman"/>
            <w:rPrChange w:id="907" w:author="Tri Le" w:date="2021-07-13T20:26:00Z">
              <w:rPr>
                <w:rFonts w:ascii="Cambria" w:hAnsi="Cambria"/>
              </w:rPr>
            </w:rPrChange>
          </w:rPr>
          <w:t>,</w:t>
        </w:r>
      </w:ins>
      <w:del w:id="908" w:author="muyaguari@yahoo.com" w:date="2021-05-12T19:25:00Z">
        <w:r w:rsidR="00CA6469" w:rsidRPr="00E53B18" w:rsidDel="0051506E">
          <w:rPr>
            <w:rFonts w:ascii="Times New Roman" w:hAnsi="Times New Roman" w:cs="Times New Roman"/>
            <w:rPrChange w:id="909" w:author="Tri Le" w:date="2021-07-13T20:26:00Z">
              <w:rPr>
                <w:rFonts w:ascii="Cambria" w:hAnsi="Cambria"/>
              </w:rPr>
            </w:rPrChange>
          </w:rPr>
          <w:delText>)</w:delText>
        </w:r>
      </w:del>
      <w:del w:id="910" w:author="muyaguari@yahoo.com" w:date="2021-05-12T19:26:00Z">
        <w:r w:rsidR="00CA6469" w:rsidRPr="00E53B18" w:rsidDel="0051506E">
          <w:rPr>
            <w:rFonts w:ascii="Times New Roman" w:hAnsi="Times New Roman" w:cs="Times New Roman"/>
            <w:rPrChange w:id="911" w:author="Tri Le" w:date="2021-07-13T20:26:00Z">
              <w:rPr>
                <w:rFonts w:ascii="Cambria" w:hAnsi="Cambria"/>
              </w:rPr>
            </w:rPrChange>
          </w:rPr>
          <w:delText>;</w:delText>
        </w:r>
      </w:del>
      <w:r w:rsidR="00CA6469" w:rsidRPr="00E53B18">
        <w:rPr>
          <w:rFonts w:ascii="Times New Roman" w:hAnsi="Times New Roman" w:cs="Times New Roman"/>
          <w:rPrChange w:id="912" w:author="Tri Le" w:date="2021-07-13T20:26:00Z">
            <w:rPr>
              <w:rFonts w:ascii="Cambria" w:hAnsi="Cambria"/>
            </w:rPr>
          </w:rPrChange>
        </w:rPr>
        <w:t xml:space="preserve"> </w:t>
      </w:r>
      <w:ins w:id="913" w:author="Tri Le" w:date="2021-07-06T17:47:00Z">
        <w:r w:rsidR="00547613" w:rsidRPr="00E53B18">
          <w:rPr>
            <w:rFonts w:ascii="Times New Roman" w:hAnsi="Times New Roman" w:cs="Times New Roman"/>
            <w:rPrChange w:id="914" w:author="Tri Le" w:date="2021-07-13T20:26:00Z">
              <w:rPr>
                <w:rFonts w:ascii="Cambria" w:hAnsi="Cambria"/>
              </w:rPr>
            </w:rPrChange>
          </w:rPr>
          <w:t xml:space="preserve">the </w:t>
        </w:r>
      </w:ins>
      <w:del w:id="915" w:author="muyaguari@yahoo.com" w:date="2021-05-12T19:26:00Z">
        <w:r w:rsidR="00CA6469" w:rsidRPr="00E53B18" w:rsidDel="0051506E">
          <w:rPr>
            <w:rFonts w:ascii="Times New Roman" w:hAnsi="Times New Roman" w:cs="Times New Roman"/>
            <w:rPrChange w:id="916" w:author="Tri Le" w:date="2021-07-13T20:26:00Z">
              <w:rPr>
                <w:rFonts w:ascii="Cambria" w:hAnsi="Cambria"/>
              </w:rPr>
            </w:rPrChange>
          </w:rPr>
          <w:delText xml:space="preserve">and gene </w:delText>
        </w:r>
      </w:del>
      <w:r w:rsidR="00CA6469" w:rsidRPr="00E53B18">
        <w:rPr>
          <w:rFonts w:ascii="Times New Roman" w:hAnsi="Times New Roman" w:cs="Times New Roman"/>
          <w:i/>
          <w:rPrChange w:id="917" w:author="Tri Le" w:date="2021-07-13T20:26:00Z">
            <w:rPr>
              <w:rFonts w:ascii="Cambria" w:hAnsi="Cambria"/>
              <w:i/>
            </w:rPr>
          </w:rPrChange>
        </w:rPr>
        <w:t>uidA</w:t>
      </w:r>
      <w:r w:rsidR="00CA6469" w:rsidRPr="00E53B18">
        <w:rPr>
          <w:rFonts w:ascii="Times New Roman" w:hAnsi="Times New Roman" w:cs="Times New Roman"/>
          <w:rPrChange w:id="918" w:author="Tri Le" w:date="2021-07-13T20:26:00Z">
            <w:rPr>
              <w:rFonts w:ascii="Cambria" w:hAnsi="Cambria"/>
            </w:rPr>
          </w:rPrChange>
        </w:rPr>
        <w:t xml:space="preserve"> </w:t>
      </w:r>
      <w:ins w:id="919" w:author="muyaguari@yahoo.com" w:date="2021-05-12T19:26:00Z">
        <w:r w:rsidR="0051506E" w:rsidRPr="00E53B18">
          <w:rPr>
            <w:rFonts w:ascii="Times New Roman" w:hAnsi="Times New Roman" w:cs="Times New Roman"/>
            <w:rPrChange w:id="920" w:author="Tri Le" w:date="2021-07-13T20:26:00Z">
              <w:rPr>
                <w:rFonts w:ascii="Cambria" w:hAnsi="Cambria"/>
              </w:rPr>
            </w:rPrChange>
          </w:rPr>
          <w:t>gene</w:t>
        </w:r>
      </w:ins>
      <w:ins w:id="921" w:author="Tri Le" w:date="2021-07-06T17:47:00Z">
        <w:r w:rsidR="00547613" w:rsidRPr="00E53B18">
          <w:rPr>
            <w:rFonts w:ascii="Times New Roman" w:hAnsi="Times New Roman" w:cs="Times New Roman"/>
            <w:rPrChange w:id="922" w:author="Tri Le" w:date="2021-07-13T20:26:00Z">
              <w:rPr>
                <w:rFonts w:ascii="Cambria" w:hAnsi="Cambria"/>
              </w:rPr>
            </w:rPrChange>
          </w:rPr>
          <w:t>,</w:t>
        </w:r>
      </w:ins>
      <w:ins w:id="923" w:author="muyaguari@yahoo.com" w:date="2021-05-12T19:26:00Z">
        <w:r w:rsidR="0051506E" w:rsidRPr="00E53B18">
          <w:rPr>
            <w:rFonts w:ascii="Times New Roman" w:hAnsi="Times New Roman" w:cs="Times New Roman"/>
            <w:rPrChange w:id="924" w:author="Tri Le" w:date="2021-07-13T20:26:00Z">
              <w:rPr>
                <w:rFonts w:ascii="Cambria" w:hAnsi="Cambria"/>
              </w:rPr>
            </w:rPrChange>
          </w:rPr>
          <w:t xml:space="preserve"> </w:t>
        </w:r>
      </w:ins>
      <w:del w:id="925" w:author="muyaguari@yahoo.com" w:date="2021-05-12T19:27:00Z">
        <w:r w:rsidR="00CA6469" w:rsidRPr="00E53B18" w:rsidDel="0051506E">
          <w:rPr>
            <w:rFonts w:ascii="Times New Roman" w:hAnsi="Times New Roman" w:cs="Times New Roman"/>
            <w:rPrChange w:id="926" w:author="Tri Le" w:date="2021-07-13T20:26:00Z">
              <w:rPr>
                <w:rFonts w:ascii="Cambria" w:hAnsi="Cambria"/>
              </w:rPr>
            </w:rPrChange>
          </w:rPr>
          <w:delText xml:space="preserve">(which is found in </w:delText>
        </w:r>
        <w:r w:rsidR="00CA6469" w:rsidRPr="00E53B18" w:rsidDel="0051506E">
          <w:rPr>
            <w:rFonts w:ascii="Times New Roman" w:hAnsi="Times New Roman" w:cs="Times New Roman"/>
            <w:i/>
            <w:rPrChange w:id="927" w:author="Tri Le" w:date="2021-07-13T20:26:00Z">
              <w:rPr>
                <w:rFonts w:ascii="Cambria" w:hAnsi="Cambria"/>
                <w:i/>
              </w:rPr>
            </w:rPrChange>
          </w:rPr>
          <w:delText>E. coli</w:delText>
        </w:r>
        <w:r w:rsidR="00CA6469" w:rsidRPr="00E53B18" w:rsidDel="0051506E">
          <w:rPr>
            <w:rFonts w:ascii="Times New Roman" w:hAnsi="Times New Roman" w:cs="Times New Roman"/>
            <w:rPrChange w:id="928" w:author="Tri Le" w:date="2021-07-13T20:26:00Z">
              <w:rPr>
                <w:rFonts w:ascii="Cambria" w:hAnsi="Cambria"/>
              </w:rPr>
            </w:rPrChange>
          </w:rPr>
          <w:delText>)</w:delText>
        </w:r>
      </w:del>
      <w:ins w:id="929" w:author="muyaguari@yahoo.com" w:date="2021-05-12T19:27:00Z">
        <w:r w:rsidR="0051506E" w:rsidRPr="00E53B18">
          <w:rPr>
            <w:rFonts w:ascii="Times New Roman" w:hAnsi="Times New Roman" w:cs="Times New Roman"/>
            <w:rPrChange w:id="930" w:author="Tri Le" w:date="2021-07-13T20:26:00Z">
              <w:rPr>
                <w:rFonts w:ascii="Cambria" w:hAnsi="Cambria"/>
              </w:rPr>
            </w:rPrChange>
          </w:rPr>
          <w:t xml:space="preserve">in the samples </w:t>
        </w:r>
      </w:ins>
      <w:del w:id="931" w:author="muyaguari@yahoo.com" w:date="2021-05-12T19:27:00Z">
        <w:r w:rsidR="00CA6469" w:rsidRPr="00E53B18" w:rsidDel="0051506E">
          <w:rPr>
            <w:rFonts w:ascii="Times New Roman" w:hAnsi="Times New Roman" w:cs="Times New Roman"/>
            <w:rPrChange w:id="932" w:author="Tri Le" w:date="2021-07-13T20:26:00Z">
              <w:rPr>
                <w:rFonts w:ascii="Cambria" w:hAnsi="Cambria"/>
              </w:rPr>
            </w:rPrChange>
          </w:rPr>
          <w:delText xml:space="preserve"> </w:delText>
        </w:r>
      </w:del>
      <w:del w:id="933" w:author="muyaguari@yahoo.com" w:date="2021-05-12T19:28:00Z">
        <w:r w:rsidR="00CA6469" w:rsidRPr="00E53B18" w:rsidDel="0051506E">
          <w:rPr>
            <w:rFonts w:ascii="Times New Roman" w:hAnsi="Times New Roman" w:cs="Times New Roman"/>
            <w:rPrChange w:id="934" w:author="Tri Le" w:date="2021-07-13T20:26:00Z">
              <w:rPr>
                <w:rFonts w:ascii="Cambria" w:hAnsi="Cambria"/>
              </w:rPr>
            </w:rPrChange>
          </w:rPr>
          <w:delText xml:space="preserve">were targeted in the samples </w:delText>
        </w:r>
      </w:del>
      <w:r w:rsidR="00CA6469" w:rsidRPr="00E53B18">
        <w:rPr>
          <w:rFonts w:ascii="Times New Roman" w:hAnsi="Times New Roman" w:cs="Times New Roman"/>
          <w:rPrChange w:id="935" w:author="Tri Le" w:date="2021-07-13T20:26:00Z">
            <w:rPr>
              <w:rFonts w:ascii="Cambria" w:hAnsi="Cambria"/>
            </w:rPr>
          </w:rPrChange>
        </w:rPr>
        <w:t xml:space="preserve">collected from </w:t>
      </w:r>
      <w:r w:rsidR="000626C5" w:rsidRPr="00E53B18">
        <w:rPr>
          <w:rFonts w:ascii="Times New Roman" w:hAnsi="Times New Roman" w:cs="Times New Roman"/>
          <w:rPrChange w:id="936" w:author="Tri Le" w:date="2021-07-13T20:26:00Z">
            <w:rPr>
              <w:rFonts w:ascii="Cambria" w:hAnsi="Cambria"/>
            </w:rPr>
          </w:rPrChange>
        </w:rPr>
        <w:t xml:space="preserve">the </w:t>
      </w:r>
      <w:r w:rsidR="00CA6469" w:rsidRPr="00E53B18">
        <w:rPr>
          <w:rFonts w:ascii="Times New Roman" w:hAnsi="Times New Roman" w:cs="Times New Roman"/>
          <w:rPrChange w:id="937" w:author="Tri Le" w:date="2021-07-13T20:26:00Z">
            <w:rPr>
              <w:rFonts w:ascii="Cambria" w:hAnsi="Cambria"/>
            </w:rPr>
          </w:rPrChange>
        </w:rPr>
        <w:t xml:space="preserve">NESTP. </w:t>
      </w:r>
    </w:p>
    <w:p w14:paraId="1AD28181" w14:textId="1EB64E90" w:rsidR="00CA6469" w:rsidRPr="00E53B18" w:rsidRDefault="00E53B18" w:rsidP="00CA6469">
      <w:pPr>
        <w:spacing w:line="480" w:lineRule="auto"/>
        <w:rPr>
          <w:rFonts w:ascii="Times New Roman" w:hAnsi="Times New Roman" w:cs="Times New Roman"/>
          <w:rPrChange w:id="938" w:author="Tri Le" w:date="2021-07-13T20:26:00Z">
            <w:rPr>
              <w:rFonts w:ascii="Cambria" w:hAnsi="Cambria"/>
            </w:rPr>
          </w:rPrChange>
        </w:rPr>
      </w:pPr>
      <w:r w:rsidRPr="00E53B18">
        <w:rPr>
          <w:rFonts w:ascii="Times New Roman" w:hAnsi="Times New Roman" w:cs="Times New Roman"/>
          <w:b/>
          <w:noProof/>
          <w:rPrChange w:id="939" w:author="Tri Le" w:date="2021-07-13T20:26:00Z">
            <w:rPr>
              <w:rFonts w:ascii="Cambria" w:hAnsi="Cambria"/>
              <w:b/>
              <w:noProof/>
            </w:rPr>
          </w:rPrChange>
        </w:rPr>
        <mc:AlternateContent>
          <mc:Choice Requires="wpg">
            <w:drawing>
              <wp:anchor distT="0" distB="0" distL="114300" distR="114300" simplePos="0" relativeHeight="251657728" behindDoc="0" locked="0" layoutInCell="1" allowOverlap="1" wp14:anchorId="334AB438" wp14:editId="3CCA6853">
                <wp:simplePos x="0" y="0"/>
                <wp:positionH relativeFrom="column">
                  <wp:posOffset>361950</wp:posOffset>
                </wp:positionH>
                <wp:positionV relativeFrom="paragraph">
                  <wp:posOffset>266911</wp:posOffset>
                </wp:positionV>
                <wp:extent cx="5377542" cy="3352800"/>
                <wp:effectExtent l="0" t="0" r="0" b="0"/>
                <wp:wrapNone/>
                <wp:docPr id="50" name="Group 50"/>
                <wp:cNvGraphicFramePr/>
                <a:graphic xmlns:a="http://schemas.openxmlformats.org/drawingml/2006/main">
                  <a:graphicData uri="http://schemas.microsoft.com/office/word/2010/wordprocessingGroup">
                    <wpg:wgp>
                      <wpg:cNvGrpSpPr/>
                      <wpg:grpSpPr>
                        <a:xfrm>
                          <a:off x="0" y="0"/>
                          <a:ext cx="5377542" cy="3352800"/>
                          <a:chOff x="0" y="0"/>
                          <a:chExt cx="5029200" cy="3200400"/>
                        </a:xfrm>
                      </wpg:grpSpPr>
                      <pic:pic xmlns:pic="http://schemas.openxmlformats.org/drawingml/2006/picture">
                        <pic:nvPicPr>
                          <pic:cNvPr id="20" name="Picture 20" descr="Macintosh HD:Users:audreygarcia:Desktop:Screen Shot 2020-03-23 at 12.17.30 PM.png"/>
                          <pic:cNvPicPr>
                            <a:picLocks noChangeAspect="1"/>
                          </pic:cNvPicPr>
                        </pic:nvPicPr>
                        <pic:blipFill rotWithShape="1">
                          <a:blip r:embed="rId12">
                            <a:extLst>
                              <a:ext uri="{28A0092B-C50C-407E-A947-70E740481C1C}">
                                <a14:useLocalDpi xmlns:a14="http://schemas.microsoft.com/office/drawing/2010/main" val="0"/>
                              </a:ext>
                            </a:extLst>
                          </a:blip>
                          <a:srcRect l="-1" t="263" r="169"/>
                          <a:stretch/>
                        </pic:blipFill>
                        <pic:spPr bwMode="auto">
                          <a:xfrm>
                            <a:off x="114300" y="0"/>
                            <a:ext cx="4822190" cy="28575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22" name="Text Box 22"/>
                        <wps:cNvSpPr txBox="1"/>
                        <wps:spPr>
                          <a:xfrm>
                            <a:off x="0" y="2857500"/>
                            <a:ext cx="5029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FAFC3CA" w14:textId="503AEA31" w:rsidR="006B32BD" w:rsidRPr="00217340" w:rsidRDefault="006B32BD">
                              <w:pPr>
                                <w:jc w:val="center"/>
                                <w:rPr>
                                  <w:rFonts w:ascii="Times New Roman" w:hAnsi="Times New Roman" w:cs="Times New Roman"/>
                                  <w:rPrChange w:id="940" w:author="Tri Le" w:date="2021-07-14T16:25:00Z">
                                    <w:rPr/>
                                  </w:rPrChange>
                                </w:rPr>
                                <w:pPrChange w:id="941" w:author="Miguel Uyaguari" w:date="2021-07-12T22:40:00Z">
                                  <w:pPr/>
                                </w:pPrChange>
                              </w:pPr>
                              <w:r w:rsidRPr="00217340">
                                <w:rPr>
                                  <w:rFonts w:ascii="Times New Roman" w:hAnsi="Times New Roman" w:cs="Times New Roman"/>
                                  <w:b/>
                                  <w:rPrChange w:id="942" w:author="Tri Le" w:date="2021-07-14T16:25:00Z">
                                    <w:rPr>
                                      <w:b/>
                                    </w:rPr>
                                  </w:rPrChange>
                                </w:rPr>
                                <w:t>Figure 1.</w:t>
                              </w:r>
                              <w:r w:rsidRPr="00217340">
                                <w:rPr>
                                  <w:rFonts w:ascii="Times New Roman" w:hAnsi="Times New Roman" w:cs="Times New Roman"/>
                                  <w:rPrChange w:id="943" w:author="Tri Le" w:date="2021-07-14T16:25:00Z">
                                    <w:rPr/>
                                  </w:rPrChange>
                                </w:rPr>
                                <w:t xml:space="preserve"> Satellite photo of the North End Sewage Treatment Plant.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4AB438" id="Group 50" o:spid="_x0000_s1026" style="position:absolute;margin-left:28.5pt;margin-top:21pt;width:423.45pt;height:264pt;z-index:251657728;mso-width-relative:margin;mso-height-relative:margin" coordsize="50292,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alt="Macintosh HD:Users:audreygarcia:Desktop:Screen Shot 2020-03-23 at 12.17.30 PM.png" style="position:absolute;left:1143;width:48221;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">
                  <v:imagedata r:id="rId13" o:title="Screen Shot 2020-03-23 at 12.17.30 PM" croptop="172f" cropleft="-1f" cropright="111f"/>
                </v:shape>
                <v:shapetype id="_x0000_t202" coordsize="21600,21600" o:spt="202" path="m,l,21600r21600,l21600,xe">
                  <v:stroke joinstyle="miter"/>
                  <v:path gradientshapeok="t" o:connecttype="rect"/>
                </v:shapetype>
                <v:shape id="Text Box 22" o:spid="_x0000_s1028" type="#_x0000_t202" style="position:absolute;top:28575;width:5029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2FAFC3CA" w14:textId="503AEA31" w:rsidR="006B32BD" w:rsidRPr="00217340" w:rsidRDefault="006B32BD">
                        <w:pPr>
                          <w:jc w:val="center"/>
                          <w:rPr>
                            <w:rFonts w:ascii="Times New Roman" w:hAnsi="Times New Roman" w:cs="Times New Roman"/>
                            <w:rPrChange w:id="944" w:author="Tri Le" w:date="2021-07-14T16:25:00Z">
                              <w:rPr/>
                            </w:rPrChange>
                          </w:rPr>
                          <w:pPrChange w:id="945" w:author="Miguel Uyaguari" w:date="2021-07-12T22:40:00Z">
                            <w:pPr/>
                          </w:pPrChange>
                        </w:pPr>
                        <w:r w:rsidRPr="00217340">
                          <w:rPr>
                            <w:rFonts w:ascii="Times New Roman" w:hAnsi="Times New Roman" w:cs="Times New Roman"/>
                            <w:b/>
                            <w:rPrChange w:id="946" w:author="Tri Le" w:date="2021-07-14T16:25:00Z">
                              <w:rPr>
                                <w:b/>
                              </w:rPr>
                            </w:rPrChange>
                          </w:rPr>
                          <w:t>Figure 1.</w:t>
                        </w:r>
                        <w:r w:rsidRPr="00217340">
                          <w:rPr>
                            <w:rFonts w:ascii="Times New Roman" w:hAnsi="Times New Roman" w:cs="Times New Roman"/>
                            <w:rPrChange w:id="947" w:author="Tri Le" w:date="2021-07-14T16:25:00Z">
                              <w:rPr/>
                            </w:rPrChange>
                          </w:rPr>
                          <w:t xml:space="preserve"> Satellite photo of the North End Sewage Treatment Plant.</w:t>
                        </w:r>
                      </w:p>
                    </w:txbxContent>
                  </v:textbox>
                </v:shape>
              </v:group>
            </w:pict>
          </mc:Fallback>
        </mc:AlternateContent>
      </w:r>
    </w:p>
    <w:p w14:paraId="18BEF00E" w14:textId="3D8875EE" w:rsidR="00CA6469" w:rsidRPr="00E53B18" w:rsidRDefault="00CA6469" w:rsidP="00CA6469">
      <w:pPr>
        <w:spacing w:line="480" w:lineRule="auto"/>
        <w:rPr>
          <w:rFonts w:ascii="Times New Roman" w:hAnsi="Times New Roman" w:cs="Times New Roman"/>
          <w:b/>
          <w:rPrChange w:id="948" w:author="Tri Le" w:date="2021-07-13T20:26:00Z">
            <w:rPr>
              <w:rFonts w:ascii="Cambria" w:hAnsi="Cambria"/>
              <w:b/>
            </w:rPr>
          </w:rPrChange>
        </w:rPr>
      </w:pPr>
    </w:p>
    <w:p w14:paraId="700C19C8" w14:textId="30132199" w:rsidR="00CA6469" w:rsidRPr="00E53B18" w:rsidRDefault="00CA6469" w:rsidP="00CA6469">
      <w:pPr>
        <w:spacing w:line="480" w:lineRule="auto"/>
        <w:rPr>
          <w:rFonts w:ascii="Times New Roman" w:hAnsi="Times New Roman" w:cs="Times New Roman"/>
          <w:b/>
          <w:rPrChange w:id="949" w:author="Tri Le" w:date="2021-07-13T20:26:00Z">
            <w:rPr>
              <w:rFonts w:ascii="Cambria" w:hAnsi="Cambria"/>
              <w:b/>
            </w:rPr>
          </w:rPrChange>
        </w:rPr>
      </w:pPr>
    </w:p>
    <w:p w14:paraId="1B45FF8D" w14:textId="39DC5589" w:rsidR="00CA6469" w:rsidRPr="00E53B18" w:rsidRDefault="00CA6469" w:rsidP="00CA6469">
      <w:pPr>
        <w:spacing w:line="480" w:lineRule="auto"/>
        <w:rPr>
          <w:rFonts w:ascii="Times New Roman" w:hAnsi="Times New Roman" w:cs="Times New Roman"/>
          <w:b/>
          <w:rPrChange w:id="950" w:author="Tri Le" w:date="2021-07-13T20:26:00Z">
            <w:rPr>
              <w:rFonts w:ascii="Cambria" w:hAnsi="Cambria"/>
              <w:b/>
            </w:rPr>
          </w:rPrChange>
        </w:rPr>
      </w:pPr>
    </w:p>
    <w:p w14:paraId="67697B4B" w14:textId="6AFFD630" w:rsidR="00CA6469" w:rsidRPr="00E53B18" w:rsidRDefault="0051506E" w:rsidP="00CA6469">
      <w:pPr>
        <w:spacing w:line="480" w:lineRule="auto"/>
        <w:rPr>
          <w:rFonts w:ascii="Times New Roman" w:hAnsi="Times New Roman" w:cs="Times New Roman"/>
          <w:b/>
          <w:rPrChange w:id="951" w:author="Tri Le" w:date="2021-07-13T20:26:00Z">
            <w:rPr>
              <w:rFonts w:ascii="Cambria" w:hAnsi="Cambria"/>
              <w:b/>
            </w:rPr>
          </w:rPrChange>
        </w:rPr>
      </w:pPr>
      <w:commentRangeStart w:id="952"/>
      <w:commentRangeEnd w:id="952"/>
      <w:r w:rsidRPr="00E53B18">
        <w:rPr>
          <w:rStyle w:val="CommentReference"/>
          <w:rFonts w:ascii="Times New Roman" w:hAnsi="Times New Roman" w:cs="Times New Roman"/>
          <w:sz w:val="24"/>
          <w:szCs w:val="24"/>
          <w:rPrChange w:id="953" w:author="Tri Le" w:date="2021-07-13T20:26:00Z">
            <w:rPr>
              <w:rStyle w:val="CommentReference"/>
            </w:rPr>
          </w:rPrChange>
        </w:rPr>
        <w:commentReference w:id="952"/>
      </w:r>
    </w:p>
    <w:p w14:paraId="13E4FC63" w14:textId="7FCAB608" w:rsidR="009D6E8F" w:rsidRPr="00E53B18" w:rsidRDefault="009D6E8F" w:rsidP="00CA6469">
      <w:pPr>
        <w:spacing w:line="480" w:lineRule="auto"/>
        <w:rPr>
          <w:rFonts w:ascii="Times New Roman" w:hAnsi="Times New Roman" w:cs="Times New Roman"/>
          <w:b/>
          <w:rPrChange w:id="954" w:author="Tri Le" w:date="2021-07-13T20:26:00Z">
            <w:rPr>
              <w:rFonts w:ascii="Cambria" w:hAnsi="Cambria"/>
              <w:b/>
            </w:rPr>
          </w:rPrChange>
        </w:rPr>
      </w:pPr>
    </w:p>
    <w:p w14:paraId="52B319C9" w14:textId="7BAF6F8D" w:rsidR="009D6E8F" w:rsidRPr="00E53B18" w:rsidRDefault="009D6E8F" w:rsidP="00CA6469">
      <w:pPr>
        <w:spacing w:line="480" w:lineRule="auto"/>
        <w:rPr>
          <w:rFonts w:ascii="Times New Roman" w:hAnsi="Times New Roman" w:cs="Times New Roman"/>
          <w:b/>
          <w:rPrChange w:id="955" w:author="Tri Le" w:date="2021-07-13T20:26:00Z">
            <w:rPr>
              <w:rFonts w:ascii="Cambria" w:hAnsi="Cambria"/>
              <w:b/>
            </w:rPr>
          </w:rPrChange>
        </w:rPr>
      </w:pPr>
    </w:p>
    <w:p w14:paraId="5E471002" w14:textId="7C601535" w:rsidR="00CA6469" w:rsidRPr="00E53B18" w:rsidRDefault="00CA6469" w:rsidP="00CA6469">
      <w:pPr>
        <w:spacing w:line="480" w:lineRule="auto"/>
        <w:rPr>
          <w:ins w:id="956" w:author="muyaguari@yahoo.com" w:date="2021-05-12T19:28:00Z"/>
          <w:rFonts w:ascii="Times New Roman" w:hAnsi="Times New Roman" w:cs="Times New Roman"/>
          <w:b/>
          <w:rPrChange w:id="957" w:author="Tri Le" w:date="2021-07-13T20:26:00Z">
            <w:rPr>
              <w:ins w:id="958" w:author="muyaguari@yahoo.com" w:date="2021-05-12T19:28:00Z"/>
              <w:rFonts w:ascii="Cambria" w:hAnsi="Cambria"/>
              <w:b/>
            </w:rPr>
          </w:rPrChange>
        </w:rPr>
      </w:pPr>
    </w:p>
    <w:p w14:paraId="0D1A80ED" w14:textId="4CD0C283" w:rsidR="0051506E" w:rsidRPr="00E53B18" w:rsidRDefault="0051506E" w:rsidP="00CA6469">
      <w:pPr>
        <w:spacing w:line="480" w:lineRule="auto"/>
        <w:rPr>
          <w:ins w:id="959" w:author="muyaguari@yahoo.com" w:date="2021-05-12T19:28:00Z"/>
          <w:rFonts w:ascii="Times New Roman" w:hAnsi="Times New Roman" w:cs="Times New Roman"/>
          <w:b/>
          <w:rPrChange w:id="960" w:author="Tri Le" w:date="2021-07-13T20:26:00Z">
            <w:rPr>
              <w:ins w:id="961" w:author="muyaguari@yahoo.com" w:date="2021-05-12T19:28:00Z"/>
              <w:rFonts w:ascii="Cambria" w:hAnsi="Cambria"/>
              <w:b/>
            </w:rPr>
          </w:rPrChange>
        </w:rPr>
      </w:pPr>
    </w:p>
    <w:p w14:paraId="7FC30130" w14:textId="77119A53" w:rsidR="0051506E" w:rsidRPr="00E53B18" w:rsidRDefault="0051506E" w:rsidP="00CA6469">
      <w:pPr>
        <w:spacing w:line="480" w:lineRule="auto"/>
        <w:rPr>
          <w:ins w:id="962" w:author="muyaguari@yahoo.com" w:date="2021-05-12T19:28:00Z"/>
          <w:rFonts w:ascii="Times New Roman" w:hAnsi="Times New Roman" w:cs="Times New Roman"/>
          <w:b/>
          <w:rPrChange w:id="963" w:author="Tri Le" w:date="2021-07-13T20:26:00Z">
            <w:rPr>
              <w:ins w:id="964" w:author="muyaguari@yahoo.com" w:date="2021-05-12T19:28:00Z"/>
              <w:rFonts w:ascii="Cambria" w:hAnsi="Cambria"/>
              <w:b/>
            </w:rPr>
          </w:rPrChange>
        </w:rPr>
      </w:pPr>
    </w:p>
    <w:p w14:paraId="795A6726" w14:textId="1C340688" w:rsidR="0051506E" w:rsidRPr="00E53B18" w:rsidDel="00E53B18" w:rsidRDefault="0051506E" w:rsidP="00CA6469">
      <w:pPr>
        <w:spacing w:line="480" w:lineRule="auto"/>
        <w:rPr>
          <w:ins w:id="965" w:author="muyaguari@yahoo.com" w:date="2021-05-12T19:28:00Z"/>
          <w:del w:id="966" w:author="Tri Le" w:date="2021-07-13T20:33:00Z"/>
          <w:rFonts w:ascii="Times New Roman" w:hAnsi="Times New Roman" w:cs="Times New Roman"/>
          <w:b/>
          <w:rPrChange w:id="967" w:author="Tri Le" w:date="2021-07-13T20:26:00Z">
            <w:rPr>
              <w:ins w:id="968" w:author="muyaguari@yahoo.com" w:date="2021-05-12T19:28:00Z"/>
              <w:del w:id="969" w:author="Tri Le" w:date="2021-07-13T20:33:00Z"/>
              <w:rFonts w:ascii="Cambria" w:hAnsi="Cambria"/>
              <w:b/>
            </w:rPr>
          </w:rPrChange>
        </w:rPr>
      </w:pPr>
    </w:p>
    <w:p w14:paraId="12EB4E46" w14:textId="4464560C" w:rsidR="0051506E" w:rsidRPr="00E53B18" w:rsidDel="00E53B18" w:rsidRDefault="0051506E" w:rsidP="00CA6469">
      <w:pPr>
        <w:spacing w:line="480" w:lineRule="auto"/>
        <w:rPr>
          <w:ins w:id="970" w:author="muyaguari@yahoo.com" w:date="2021-05-12T19:29:00Z"/>
          <w:del w:id="971" w:author="Tri Le" w:date="2021-07-13T20:33:00Z"/>
          <w:rFonts w:ascii="Times New Roman" w:hAnsi="Times New Roman" w:cs="Times New Roman"/>
          <w:b/>
          <w:rPrChange w:id="972" w:author="Tri Le" w:date="2021-07-13T20:26:00Z">
            <w:rPr>
              <w:ins w:id="973" w:author="muyaguari@yahoo.com" w:date="2021-05-12T19:29:00Z"/>
              <w:del w:id="974" w:author="Tri Le" w:date="2021-07-13T20:33:00Z"/>
              <w:rFonts w:ascii="Cambria" w:hAnsi="Cambria"/>
              <w:b/>
            </w:rPr>
          </w:rPrChange>
        </w:rPr>
      </w:pPr>
    </w:p>
    <w:p w14:paraId="5845F116" w14:textId="77777777" w:rsidR="0051506E" w:rsidRPr="00E53B18" w:rsidDel="00E53B18" w:rsidRDefault="0051506E" w:rsidP="00CA6469">
      <w:pPr>
        <w:spacing w:line="480" w:lineRule="auto"/>
        <w:rPr>
          <w:del w:id="975" w:author="Tri Le" w:date="2021-07-13T20:33:00Z"/>
          <w:rFonts w:ascii="Times New Roman" w:hAnsi="Times New Roman" w:cs="Times New Roman"/>
          <w:b/>
          <w:rPrChange w:id="976" w:author="Tri Le" w:date="2021-07-13T20:26:00Z">
            <w:rPr>
              <w:del w:id="977" w:author="Tri Le" w:date="2021-07-13T20:33:00Z"/>
              <w:rFonts w:ascii="Cambria" w:hAnsi="Cambria"/>
              <w:b/>
            </w:rPr>
          </w:rPrChange>
        </w:rPr>
      </w:pPr>
    </w:p>
    <w:p w14:paraId="673E1270" w14:textId="23DE0BAD" w:rsidR="00CA6469" w:rsidRPr="00E53B18" w:rsidRDefault="00CA6469" w:rsidP="00A26807">
      <w:pPr>
        <w:spacing w:line="480" w:lineRule="auto"/>
        <w:jc w:val="both"/>
        <w:rPr>
          <w:rFonts w:ascii="Times New Roman" w:hAnsi="Times New Roman" w:cs="Times New Roman"/>
          <w:b/>
          <w:rPrChange w:id="978" w:author="Tri Le" w:date="2021-07-13T20:26:00Z">
            <w:rPr>
              <w:rFonts w:ascii="Cambria" w:hAnsi="Cambria"/>
              <w:b/>
            </w:rPr>
          </w:rPrChange>
        </w:rPr>
      </w:pPr>
      <w:r w:rsidRPr="00E53B18">
        <w:rPr>
          <w:rFonts w:ascii="Times New Roman" w:hAnsi="Times New Roman" w:cs="Times New Roman"/>
          <w:b/>
          <w:rPrChange w:id="979" w:author="Tri Le" w:date="2021-07-13T20:26:00Z">
            <w:rPr>
              <w:rFonts w:ascii="Cambria" w:hAnsi="Cambria"/>
              <w:b/>
            </w:rPr>
          </w:rPrChange>
        </w:rPr>
        <w:t xml:space="preserve">MATERIALS AND METHODS </w:t>
      </w:r>
    </w:p>
    <w:p w14:paraId="53563A3D" w14:textId="77777777" w:rsidR="00CA6469" w:rsidRPr="00E53B18" w:rsidRDefault="00CA6469" w:rsidP="00A26807">
      <w:pPr>
        <w:spacing w:line="480" w:lineRule="auto"/>
        <w:jc w:val="both"/>
        <w:rPr>
          <w:rFonts w:ascii="Times New Roman" w:hAnsi="Times New Roman" w:cs="Times New Roman"/>
          <w:b/>
          <w:rPrChange w:id="980" w:author="Tri Le" w:date="2021-07-13T20:26:00Z">
            <w:rPr>
              <w:rFonts w:ascii="Cambria" w:hAnsi="Cambria"/>
              <w:b/>
            </w:rPr>
          </w:rPrChange>
        </w:rPr>
      </w:pPr>
      <w:r w:rsidRPr="00E53B18">
        <w:rPr>
          <w:rFonts w:ascii="Times New Roman" w:hAnsi="Times New Roman" w:cs="Times New Roman"/>
          <w:b/>
          <w:rPrChange w:id="981" w:author="Tri Le" w:date="2021-07-13T20:26:00Z">
            <w:rPr>
              <w:rFonts w:ascii="Cambria" w:hAnsi="Cambria"/>
              <w:b/>
            </w:rPr>
          </w:rPrChange>
        </w:rPr>
        <w:t>Sample Collection</w:t>
      </w:r>
    </w:p>
    <w:p w14:paraId="2E05110D" w14:textId="50CE51EE" w:rsidR="00CA6469" w:rsidRPr="00E53B18" w:rsidRDefault="009630AD" w:rsidP="00A26807">
      <w:pPr>
        <w:spacing w:line="480" w:lineRule="auto"/>
        <w:jc w:val="both"/>
        <w:rPr>
          <w:ins w:id="982" w:author="Tri Le" w:date="2021-07-12T18:59:00Z"/>
          <w:rFonts w:ascii="Times New Roman" w:hAnsi="Times New Roman" w:cs="Times New Roman"/>
          <w:rPrChange w:id="983" w:author="Tri Le" w:date="2021-07-13T20:26:00Z">
            <w:rPr>
              <w:ins w:id="984" w:author="Tri Le" w:date="2021-07-12T18:59:00Z"/>
              <w:rFonts w:ascii="Cambria" w:hAnsi="Cambria"/>
            </w:rPr>
          </w:rPrChange>
        </w:rPr>
      </w:pPr>
      <w:ins w:id="985" w:author="Miguel Uyaguari" w:date="2021-07-12T22:29:00Z">
        <w:r w:rsidRPr="00E53B18">
          <w:rPr>
            <w:rFonts w:ascii="Times New Roman" w:hAnsi="Times New Roman" w:cs="Times New Roman"/>
            <w:rPrChange w:id="986" w:author="Tri Le" w:date="2021-07-13T20:26:00Z">
              <w:rPr>
                <w:rFonts w:ascii="Cambria" w:hAnsi="Cambria"/>
              </w:rPr>
            </w:rPrChange>
          </w:rPr>
          <w:t xml:space="preserve">A liter </w:t>
        </w:r>
      </w:ins>
      <w:ins w:id="987" w:author="Tri Le" w:date="2021-07-12T18:24:00Z">
        <w:del w:id="988" w:author="Miguel Uyaguari" w:date="2021-07-12T22:29:00Z">
          <w:r w:rsidR="00D36F2C" w:rsidRPr="00E53B18" w:rsidDel="009630AD">
            <w:rPr>
              <w:rFonts w:ascii="Times New Roman" w:hAnsi="Times New Roman" w:cs="Times New Roman"/>
              <w:rPrChange w:id="989" w:author="Tri Le" w:date="2021-07-13T20:26:00Z">
                <w:rPr>
                  <w:rFonts w:ascii="Cambria" w:hAnsi="Cambria"/>
                </w:rPr>
              </w:rPrChange>
            </w:rPr>
            <w:delText xml:space="preserve">1 L </w:delText>
          </w:r>
        </w:del>
      </w:ins>
      <w:moveToRangeStart w:id="990" w:author="muyaguari@yahoo.com" w:date="2021-05-12T19:35:00Z" w:name="move71740558"/>
      <w:moveTo w:id="991" w:author="muyaguari@yahoo.com" w:date="2021-05-12T19:35:00Z">
        <w:del w:id="992" w:author="Tri Le" w:date="2021-07-12T18:24:00Z">
          <w:r w:rsidR="00A61AD4" w:rsidRPr="00E53B18" w:rsidDel="00D36F2C">
            <w:rPr>
              <w:rFonts w:ascii="Times New Roman" w:hAnsi="Times New Roman" w:cs="Times New Roman"/>
              <w:rPrChange w:id="993" w:author="Tri Le" w:date="2021-07-13T20:26:00Z">
                <w:rPr>
                  <w:rFonts w:ascii="Cambria" w:hAnsi="Cambria"/>
                </w:rPr>
              </w:rPrChange>
            </w:rPr>
            <w:delText xml:space="preserve">A liter </w:delText>
          </w:r>
        </w:del>
        <w:r w:rsidR="00A61AD4" w:rsidRPr="00E53B18">
          <w:rPr>
            <w:rFonts w:ascii="Times New Roman" w:hAnsi="Times New Roman" w:cs="Times New Roman"/>
            <w:rPrChange w:id="994" w:author="Tri Le" w:date="2021-07-13T20:26:00Z">
              <w:rPr>
                <w:rFonts w:ascii="Cambria" w:hAnsi="Cambria"/>
              </w:rPr>
            </w:rPrChange>
          </w:rPr>
          <w:t xml:space="preserve">of </w:t>
        </w:r>
        <w:del w:id="995" w:author="muyaguari@yahoo.com" w:date="2021-05-12T19:35:00Z">
          <w:r w:rsidR="00A61AD4" w:rsidRPr="00E53B18" w:rsidDel="00A61AD4">
            <w:rPr>
              <w:rFonts w:ascii="Times New Roman" w:hAnsi="Times New Roman" w:cs="Times New Roman"/>
              <w:rPrChange w:id="996" w:author="Tri Le" w:date="2021-07-13T20:26:00Z">
                <w:rPr>
                  <w:rFonts w:ascii="Cambria" w:hAnsi="Cambria"/>
                </w:rPr>
              </w:rPrChange>
            </w:rPr>
            <w:delText>raw sewage</w:delText>
          </w:r>
        </w:del>
      </w:moveTo>
      <w:ins w:id="997" w:author="muyaguari@yahoo.com" w:date="2021-05-12T19:35:00Z">
        <w:r w:rsidR="00A61AD4" w:rsidRPr="00E53B18">
          <w:rPr>
            <w:rFonts w:ascii="Times New Roman" w:hAnsi="Times New Roman" w:cs="Times New Roman"/>
            <w:rPrChange w:id="998" w:author="Tri Le" w:date="2021-07-13T20:26:00Z">
              <w:rPr>
                <w:rFonts w:ascii="Cambria" w:hAnsi="Cambria"/>
              </w:rPr>
            </w:rPrChange>
          </w:rPr>
          <w:t>RS</w:t>
        </w:r>
      </w:ins>
      <w:moveTo w:id="999" w:author="muyaguari@yahoo.com" w:date="2021-05-12T19:35:00Z">
        <w:r w:rsidR="00A61AD4" w:rsidRPr="00E53B18">
          <w:rPr>
            <w:rFonts w:ascii="Times New Roman" w:hAnsi="Times New Roman" w:cs="Times New Roman"/>
            <w:rPrChange w:id="1000" w:author="Tri Le" w:date="2021-07-13T20:26:00Z">
              <w:rPr>
                <w:rFonts w:ascii="Cambria" w:hAnsi="Cambria"/>
              </w:rPr>
            </w:rPrChange>
          </w:rPr>
          <w:t xml:space="preserve">, </w:t>
        </w:r>
        <w:del w:id="1001" w:author="muyaguari@yahoo.com" w:date="2021-05-12T19:35:00Z">
          <w:r w:rsidR="00A61AD4" w:rsidRPr="00E53B18" w:rsidDel="00A61AD4">
            <w:rPr>
              <w:rFonts w:ascii="Times New Roman" w:hAnsi="Times New Roman" w:cs="Times New Roman"/>
              <w:rPrChange w:id="1002" w:author="Tri Le" w:date="2021-07-13T20:26:00Z">
                <w:rPr>
                  <w:rFonts w:ascii="Cambria" w:hAnsi="Cambria"/>
                </w:rPr>
              </w:rPrChange>
            </w:rPr>
            <w:delText>activated sludge</w:delText>
          </w:r>
        </w:del>
      </w:moveTo>
      <w:ins w:id="1003" w:author="muyaguari@yahoo.com" w:date="2021-05-12T19:35:00Z">
        <w:r w:rsidR="00A61AD4" w:rsidRPr="00E53B18">
          <w:rPr>
            <w:rFonts w:ascii="Times New Roman" w:hAnsi="Times New Roman" w:cs="Times New Roman"/>
            <w:rPrChange w:id="1004" w:author="Tri Le" w:date="2021-07-13T20:26:00Z">
              <w:rPr>
                <w:rFonts w:ascii="Cambria" w:hAnsi="Cambria"/>
              </w:rPr>
            </w:rPrChange>
          </w:rPr>
          <w:t>AS</w:t>
        </w:r>
      </w:ins>
      <w:moveTo w:id="1005" w:author="muyaguari@yahoo.com" w:date="2021-05-12T19:35:00Z">
        <w:r w:rsidR="00A61AD4" w:rsidRPr="00E53B18">
          <w:rPr>
            <w:rFonts w:ascii="Times New Roman" w:hAnsi="Times New Roman" w:cs="Times New Roman"/>
            <w:rPrChange w:id="1006" w:author="Tri Le" w:date="2021-07-13T20:26:00Z">
              <w:rPr>
                <w:rFonts w:ascii="Cambria" w:hAnsi="Cambria"/>
              </w:rPr>
            </w:rPrChange>
          </w:rPr>
          <w:t xml:space="preserve">, </w:t>
        </w:r>
        <w:del w:id="1007" w:author="muyaguari@yahoo.com" w:date="2021-05-12T19:35:00Z">
          <w:r w:rsidR="00A61AD4" w:rsidRPr="00E53B18" w:rsidDel="00A61AD4">
            <w:rPr>
              <w:rFonts w:ascii="Times New Roman" w:hAnsi="Times New Roman" w:cs="Times New Roman"/>
              <w:rPrChange w:id="1008" w:author="Tri Le" w:date="2021-07-13T20:26:00Z">
                <w:rPr>
                  <w:rFonts w:ascii="Cambria" w:hAnsi="Cambria"/>
                </w:rPr>
              </w:rPrChange>
            </w:rPr>
            <w:delText>effluents</w:delText>
          </w:r>
        </w:del>
      </w:moveTo>
      <w:ins w:id="1009" w:author="muyaguari@yahoo.com" w:date="2021-05-12T19:35:00Z">
        <w:r w:rsidR="00A61AD4" w:rsidRPr="00E53B18">
          <w:rPr>
            <w:rFonts w:ascii="Times New Roman" w:hAnsi="Times New Roman" w:cs="Times New Roman"/>
            <w:rPrChange w:id="1010" w:author="Tri Le" w:date="2021-07-13T20:26:00Z">
              <w:rPr>
                <w:rFonts w:ascii="Cambria" w:hAnsi="Cambria"/>
              </w:rPr>
            </w:rPrChange>
          </w:rPr>
          <w:t>EF</w:t>
        </w:r>
      </w:ins>
      <w:moveTo w:id="1011" w:author="muyaguari@yahoo.com" w:date="2021-05-12T19:35:00Z">
        <w:r w:rsidR="00A61AD4" w:rsidRPr="00E53B18">
          <w:rPr>
            <w:rFonts w:ascii="Times New Roman" w:hAnsi="Times New Roman" w:cs="Times New Roman"/>
            <w:rPrChange w:id="1012" w:author="Tri Le" w:date="2021-07-13T20:26:00Z">
              <w:rPr>
                <w:rFonts w:ascii="Cambria" w:hAnsi="Cambria"/>
              </w:rPr>
            </w:rPrChange>
          </w:rPr>
          <w:t xml:space="preserve">, and </w:t>
        </w:r>
        <w:del w:id="1013" w:author="Tri Le" w:date="2021-07-12T18:24:00Z">
          <w:r w:rsidR="00A61AD4" w:rsidRPr="00E53B18" w:rsidDel="00B57583">
            <w:rPr>
              <w:rFonts w:ascii="Times New Roman" w:hAnsi="Times New Roman" w:cs="Times New Roman"/>
              <w:rPrChange w:id="1014" w:author="Tri Le" w:date="2021-07-13T20:26:00Z">
                <w:rPr>
                  <w:rFonts w:ascii="Cambria" w:hAnsi="Cambria"/>
                </w:rPr>
              </w:rPrChange>
            </w:rPr>
            <w:delText>one kilogram</w:delText>
          </w:r>
        </w:del>
      </w:moveTo>
      <w:ins w:id="1015" w:author="Tri Le" w:date="2021-07-12T18:24:00Z">
        <w:r w:rsidR="00B57583" w:rsidRPr="00E53B18">
          <w:rPr>
            <w:rFonts w:ascii="Times New Roman" w:hAnsi="Times New Roman" w:cs="Times New Roman"/>
            <w:rPrChange w:id="1016" w:author="Tri Le" w:date="2021-07-13T20:26:00Z">
              <w:rPr>
                <w:rFonts w:ascii="Cambria" w:hAnsi="Cambria"/>
              </w:rPr>
            </w:rPrChange>
          </w:rPr>
          <w:t>1 kg</w:t>
        </w:r>
      </w:ins>
      <w:moveTo w:id="1017" w:author="muyaguari@yahoo.com" w:date="2021-05-12T19:35:00Z">
        <w:r w:rsidR="00A61AD4" w:rsidRPr="00E53B18">
          <w:rPr>
            <w:rFonts w:ascii="Times New Roman" w:hAnsi="Times New Roman" w:cs="Times New Roman"/>
            <w:rPrChange w:id="1018" w:author="Tri Le" w:date="2021-07-13T20:26:00Z">
              <w:rPr>
                <w:rFonts w:ascii="Cambria" w:hAnsi="Cambria"/>
              </w:rPr>
            </w:rPrChange>
          </w:rPr>
          <w:t xml:space="preserve"> of </w:t>
        </w:r>
        <w:del w:id="1019" w:author="muyaguari@yahoo.com" w:date="2021-05-12T19:35:00Z">
          <w:r w:rsidR="00A61AD4" w:rsidRPr="00E53B18" w:rsidDel="00A61AD4">
            <w:rPr>
              <w:rFonts w:ascii="Times New Roman" w:hAnsi="Times New Roman" w:cs="Times New Roman"/>
              <w:rPrChange w:id="1020" w:author="Tri Le" w:date="2021-07-13T20:26:00Z">
                <w:rPr>
                  <w:rFonts w:ascii="Cambria" w:hAnsi="Cambria"/>
                </w:rPr>
              </w:rPrChange>
            </w:rPr>
            <w:delText>sludge cake</w:delText>
          </w:r>
        </w:del>
      </w:moveTo>
      <w:ins w:id="1021" w:author="muyaguari@yahoo.com" w:date="2021-05-12T19:35:00Z">
        <w:r w:rsidR="00A61AD4" w:rsidRPr="00E53B18">
          <w:rPr>
            <w:rFonts w:ascii="Times New Roman" w:hAnsi="Times New Roman" w:cs="Times New Roman"/>
            <w:rPrChange w:id="1022" w:author="Tri Le" w:date="2021-07-13T20:26:00Z">
              <w:rPr>
                <w:rFonts w:ascii="Cambria" w:hAnsi="Cambria"/>
              </w:rPr>
            </w:rPrChange>
          </w:rPr>
          <w:t>S</w:t>
        </w:r>
      </w:ins>
      <w:ins w:id="1023" w:author="muyaguari@yahoo.com" w:date="2021-05-12T19:36:00Z">
        <w:r w:rsidR="00A61AD4" w:rsidRPr="00E53B18">
          <w:rPr>
            <w:rFonts w:ascii="Times New Roman" w:hAnsi="Times New Roman" w:cs="Times New Roman"/>
            <w:rPrChange w:id="1024" w:author="Tri Le" w:date="2021-07-13T20:26:00Z">
              <w:rPr>
                <w:rFonts w:ascii="Cambria" w:hAnsi="Cambria"/>
              </w:rPr>
            </w:rPrChange>
          </w:rPr>
          <w:t>C</w:t>
        </w:r>
      </w:ins>
      <w:moveTo w:id="1025" w:author="muyaguari@yahoo.com" w:date="2021-05-12T19:35:00Z">
        <w:r w:rsidR="00A61AD4" w:rsidRPr="00E53B18">
          <w:rPr>
            <w:rFonts w:ascii="Times New Roman" w:hAnsi="Times New Roman" w:cs="Times New Roman"/>
            <w:rPrChange w:id="1026" w:author="Tri Le" w:date="2021-07-13T20:26:00Z">
              <w:rPr>
                <w:rFonts w:ascii="Cambria" w:hAnsi="Cambria"/>
              </w:rPr>
            </w:rPrChange>
          </w:rPr>
          <w:t xml:space="preserve"> were collected </w:t>
        </w:r>
      </w:moveTo>
      <w:ins w:id="1027" w:author="muyaguari@yahoo.com" w:date="2021-05-12T19:36:00Z">
        <w:r w:rsidR="00A61AD4" w:rsidRPr="00E53B18">
          <w:rPr>
            <w:rFonts w:ascii="Times New Roman" w:hAnsi="Times New Roman" w:cs="Times New Roman"/>
            <w:rPrChange w:id="1028" w:author="Tri Le" w:date="2021-07-13T20:26:00Z">
              <w:rPr>
                <w:rFonts w:ascii="Cambria" w:hAnsi="Cambria"/>
              </w:rPr>
            </w:rPrChange>
          </w:rPr>
          <w:t>from the NESTP during fall 2019 and winter 2020</w:t>
        </w:r>
      </w:ins>
      <w:ins w:id="1029" w:author="Tri Le" w:date="2021-07-12T18:09:00Z">
        <w:r w:rsidR="00F87BE2" w:rsidRPr="00E53B18">
          <w:rPr>
            <w:rFonts w:ascii="Times New Roman" w:hAnsi="Times New Roman" w:cs="Times New Roman"/>
            <w:rPrChange w:id="1030" w:author="Tri Le" w:date="2021-07-13T20:26:00Z">
              <w:rPr>
                <w:rFonts w:ascii="Cambria" w:hAnsi="Cambria"/>
              </w:rPr>
            </w:rPrChange>
          </w:rPr>
          <w:t xml:space="preserve">. Each sample was </w:t>
        </w:r>
      </w:ins>
      <w:ins w:id="1031" w:author="muyaguari@yahoo.com" w:date="2021-05-12T19:36:00Z">
        <w:del w:id="1032" w:author="Tri Le" w:date="2021-07-12T18:09:00Z">
          <w:r w:rsidR="00A61AD4" w:rsidRPr="00E53B18" w:rsidDel="00F87BE2">
            <w:rPr>
              <w:rFonts w:ascii="Times New Roman" w:hAnsi="Times New Roman" w:cs="Times New Roman"/>
              <w:rPrChange w:id="1033" w:author="Tri Le" w:date="2021-07-13T20:26:00Z">
                <w:rPr>
                  <w:rFonts w:ascii="Cambria" w:hAnsi="Cambria"/>
                </w:rPr>
              </w:rPrChange>
            </w:rPr>
            <w:delText xml:space="preserve">. </w:delText>
          </w:r>
        </w:del>
      </w:ins>
      <w:moveTo w:id="1034" w:author="muyaguari@yahoo.com" w:date="2021-05-12T19:35:00Z">
        <w:del w:id="1035" w:author="Tri Le" w:date="2021-07-12T18:09:00Z">
          <w:r w:rsidR="00A61AD4" w:rsidRPr="00E53B18" w:rsidDel="00F87BE2">
            <w:rPr>
              <w:rFonts w:ascii="Times New Roman" w:hAnsi="Times New Roman" w:cs="Times New Roman"/>
              <w:rPrChange w:id="1036" w:author="Tri Le" w:date="2021-07-13T20:26:00Z">
                <w:rPr>
                  <w:rFonts w:ascii="Cambria" w:hAnsi="Cambria"/>
                </w:rPr>
              </w:rPrChange>
            </w:rPr>
            <w:delText xml:space="preserve">and </w:delText>
          </w:r>
        </w:del>
        <w:r w:rsidR="00A61AD4" w:rsidRPr="00E53B18">
          <w:rPr>
            <w:rFonts w:ascii="Times New Roman" w:hAnsi="Times New Roman" w:cs="Times New Roman"/>
            <w:rPrChange w:id="1037" w:author="Tri Le" w:date="2021-07-13T20:26:00Z">
              <w:rPr>
                <w:rFonts w:ascii="Cambria" w:hAnsi="Cambria"/>
              </w:rPr>
            </w:rPrChange>
          </w:rPr>
          <w:t xml:space="preserve">sealed in a </w:t>
        </w:r>
      </w:moveTo>
      <w:ins w:id="1038" w:author="Tri Le" w:date="2021-07-12T18:24:00Z">
        <w:r w:rsidR="0099505F" w:rsidRPr="00E53B18">
          <w:rPr>
            <w:rFonts w:ascii="Times New Roman" w:hAnsi="Times New Roman" w:cs="Times New Roman"/>
            <w:rPrChange w:id="1039" w:author="Tri Le" w:date="2021-07-13T20:26:00Z">
              <w:rPr>
                <w:rFonts w:ascii="Cambria" w:hAnsi="Cambria"/>
              </w:rPr>
            </w:rPrChange>
          </w:rPr>
          <w:t>1L</w:t>
        </w:r>
      </w:ins>
      <w:moveTo w:id="1040" w:author="muyaguari@yahoo.com" w:date="2021-05-12T19:35:00Z">
        <w:del w:id="1041" w:author="Tri Le" w:date="2021-07-12T18:24:00Z">
          <w:r w:rsidR="00A61AD4" w:rsidRPr="00E53B18" w:rsidDel="0099505F">
            <w:rPr>
              <w:rFonts w:ascii="Times New Roman" w:hAnsi="Times New Roman" w:cs="Times New Roman"/>
              <w:rPrChange w:id="1042" w:author="Tri Le" w:date="2021-07-13T20:26:00Z">
                <w:rPr>
                  <w:rFonts w:ascii="Cambria" w:hAnsi="Cambria"/>
                </w:rPr>
              </w:rPrChange>
            </w:rPr>
            <w:delText>one-liter</w:delText>
          </w:r>
        </w:del>
        <w:r w:rsidR="00A61AD4" w:rsidRPr="00E53B18">
          <w:rPr>
            <w:rFonts w:ascii="Times New Roman" w:hAnsi="Times New Roman" w:cs="Times New Roman"/>
            <w:rPrChange w:id="1043" w:author="Tri Le" w:date="2021-07-13T20:26:00Z">
              <w:rPr>
                <w:rFonts w:ascii="Cambria" w:hAnsi="Cambria"/>
              </w:rPr>
            </w:rPrChange>
          </w:rPr>
          <w:t xml:space="preserve"> sterile container lined with a sterile plastic bag</w:t>
        </w:r>
        <w:del w:id="1044" w:author="muyaguari@yahoo.com" w:date="2021-05-12T19:36:00Z">
          <w:r w:rsidR="00A61AD4" w:rsidRPr="00E53B18" w:rsidDel="00A61AD4">
            <w:rPr>
              <w:rFonts w:ascii="Times New Roman" w:hAnsi="Times New Roman" w:cs="Times New Roman"/>
              <w:rPrChange w:id="1045" w:author="Tri Le" w:date="2021-07-13T20:26:00Z">
                <w:rPr>
                  <w:rFonts w:ascii="Cambria" w:hAnsi="Cambria"/>
                </w:rPr>
              </w:rPrChange>
            </w:rPr>
            <w:delText xml:space="preserve"> for each event</w:delText>
          </w:r>
        </w:del>
        <w:r w:rsidR="00A61AD4" w:rsidRPr="00E53B18">
          <w:rPr>
            <w:rFonts w:ascii="Times New Roman" w:hAnsi="Times New Roman" w:cs="Times New Roman"/>
            <w:rPrChange w:id="1046" w:author="Tri Le" w:date="2021-07-13T20:26:00Z">
              <w:rPr>
                <w:rFonts w:ascii="Cambria" w:hAnsi="Cambria"/>
              </w:rPr>
            </w:rPrChange>
          </w:rPr>
          <w:t xml:space="preserve">. </w:t>
        </w:r>
      </w:moveTo>
      <w:moveToRangeEnd w:id="990"/>
      <w:del w:id="1047" w:author="muyaguari@yahoo.com" w:date="2021-05-12T19:34:00Z">
        <w:r w:rsidR="00CA6469" w:rsidRPr="00E53B18" w:rsidDel="00A61AD4">
          <w:rPr>
            <w:rFonts w:ascii="Times New Roman" w:hAnsi="Times New Roman" w:cs="Times New Roman"/>
            <w:rPrChange w:id="1048" w:author="Tri Le" w:date="2021-07-13T20:26:00Z">
              <w:rPr>
                <w:rFonts w:ascii="Cambria" w:hAnsi="Cambria"/>
              </w:rPr>
            </w:rPrChange>
          </w:rPr>
          <w:delText>W</w:delText>
        </w:r>
      </w:del>
      <w:del w:id="1049" w:author="muyaguari@yahoo.com" w:date="2021-05-12T19:36:00Z">
        <w:r w:rsidR="00CA6469" w:rsidRPr="00E53B18" w:rsidDel="00A61AD4">
          <w:rPr>
            <w:rFonts w:ascii="Times New Roman" w:hAnsi="Times New Roman" w:cs="Times New Roman"/>
            <w:rPrChange w:id="1050" w:author="Tri Le" w:date="2021-07-13T20:26:00Z">
              <w:rPr>
                <w:rFonts w:ascii="Cambria" w:hAnsi="Cambria"/>
              </w:rPr>
            </w:rPrChange>
          </w:rPr>
          <w:delText xml:space="preserve">astewater treatment samples of </w:delText>
        </w:r>
      </w:del>
      <w:del w:id="1051" w:author="muyaguari@yahoo.com" w:date="2021-05-12T19:32:00Z">
        <w:r w:rsidR="00CA6469" w:rsidRPr="00E53B18" w:rsidDel="0051506E">
          <w:rPr>
            <w:rFonts w:ascii="Times New Roman" w:hAnsi="Times New Roman" w:cs="Times New Roman"/>
            <w:rPrChange w:id="1052" w:author="Tri Le" w:date="2021-07-13T20:26:00Z">
              <w:rPr>
                <w:rFonts w:ascii="Cambria" w:hAnsi="Cambria"/>
              </w:rPr>
            </w:rPrChange>
          </w:rPr>
          <w:delText>raw sewage</w:delText>
        </w:r>
      </w:del>
      <w:del w:id="1053" w:author="muyaguari@yahoo.com" w:date="2021-05-12T19:36:00Z">
        <w:r w:rsidR="00CA6469" w:rsidRPr="00E53B18" w:rsidDel="00A61AD4">
          <w:rPr>
            <w:rFonts w:ascii="Times New Roman" w:hAnsi="Times New Roman" w:cs="Times New Roman"/>
            <w:rPrChange w:id="1054" w:author="Tri Le" w:date="2021-07-13T20:26:00Z">
              <w:rPr>
                <w:rFonts w:ascii="Cambria" w:hAnsi="Cambria"/>
              </w:rPr>
            </w:rPrChange>
          </w:rPr>
          <w:delText xml:space="preserve">, </w:delText>
        </w:r>
      </w:del>
      <w:del w:id="1055" w:author="muyaguari@yahoo.com" w:date="2021-05-12T19:32:00Z">
        <w:r w:rsidR="00CA6469" w:rsidRPr="00E53B18" w:rsidDel="0051506E">
          <w:rPr>
            <w:rFonts w:ascii="Times New Roman" w:hAnsi="Times New Roman" w:cs="Times New Roman"/>
            <w:rPrChange w:id="1056" w:author="Tri Le" w:date="2021-07-13T20:26:00Z">
              <w:rPr>
                <w:rFonts w:ascii="Cambria" w:hAnsi="Cambria"/>
              </w:rPr>
            </w:rPrChange>
          </w:rPr>
          <w:delText>activated sludge</w:delText>
        </w:r>
      </w:del>
      <w:del w:id="1057" w:author="muyaguari@yahoo.com" w:date="2021-05-12T19:36:00Z">
        <w:r w:rsidR="00CA6469" w:rsidRPr="00E53B18" w:rsidDel="00A61AD4">
          <w:rPr>
            <w:rFonts w:ascii="Times New Roman" w:hAnsi="Times New Roman" w:cs="Times New Roman"/>
            <w:rPrChange w:id="1058" w:author="Tri Le" w:date="2021-07-13T20:26:00Z">
              <w:rPr>
                <w:rFonts w:ascii="Cambria" w:hAnsi="Cambria"/>
              </w:rPr>
            </w:rPrChange>
          </w:rPr>
          <w:delText xml:space="preserve">, </w:delText>
        </w:r>
      </w:del>
      <w:del w:id="1059" w:author="muyaguari@yahoo.com" w:date="2021-05-12T19:32:00Z">
        <w:r w:rsidR="00CA6469" w:rsidRPr="00E53B18" w:rsidDel="0051506E">
          <w:rPr>
            <w:rFonts w:ascii="Times New Roman" w:hAnsi="Times New Roman" w:cs="Times New Roman"/>
            <w:rPrChange w:id="1060" w:author="Tri Le" w:date="2021-07-13T20:26:00Z">
              <w:rPr>
                <w:rFonts w:ascii="Cambria" w:hAnsi="Cambria"/>
              </w:rPr>
            </w:rPrChange>
          </w:rPr>
          <w:delText>effluents</w:delText>
        </w:r>
      </w:del>
      <w:del w:id="1061" w:author="muyaguari@yahoo.com" w:date="2021-05-12T19:36:00Z">
        <w:r w:rsidR="00CA6469" w:rsidRPr="00E53B18" w:rsidDel="00A61AD4">
          <w:rPr>
            <w:rFonts w:ascii="Times New Roman" w:hAnsi="Times New Roman" w:cs="Times New Roman"/>
            <w:rPrChange w:id="1062" w:author="Tri Le" w:date="2021-07-13T20:26:00Z">
              <w:rPr>
                <w:rFonts w:ascii="Cambria" w:hAnsi="Cambria"/>
              </w:rPr>
            </w:rPrChange>
          </w:rPr>
          <w:delText xml:space="preserve">, and </w:delText>
        </w:r>
      </w:del>
      <w:del w:id="1063" w:author="muyaguari@yahoo.com" w:date="2021-05-12T19:32:00Z">
        <w:r w:rsidR="00CA6469" w:rsidRPr="00E53B18" w:rsidDel="0051506E">
          <w:rPr>
            <w:rFonts w:ascii="Times New Roman" w:hAnsi="Times New Roman" w:cs="Times New Roman"/>
            <w:rPrChange w:id="1064" w:author="Tri Le" w:date="2021-07-13T20:26:00Z">
              <w:rPr>
                <w:rFonts w:ascii="Cambria" w:hAnsi="Cambria"/>
              </w:rPr>
            </w:rPrChange>
          </w:rPr>
          <w:delText>sludge cake</w:delText>
        </w:r>
      </w:del>
      <w:del w:id="1065" w:author="muyaguari@yahoo.com" w:date="2021-05-12T19:36:00Z">
        <w:r w:rsidR="00CA6469" w:rsidRPr="00E53B18" w:rsidDel="00A61AD4">
          <w:rPr>
            <w:rFonts w:ascii="Times New Roman" w:hAnsi="Times New Roman" w:cs="Times New Roman"/>
            <w:rPrChange w:id="1066" w:author="Tri Le" w:date="2021-07-13T20:26:00Z">
              <w:rPr>
                <w:rFonts w:ascii="Cambria" w:hAnsi="Cambria"/>
              </w:rPr>
            </w:rPrChange>
          </w:rPr>
          <w:delText xml:space="preserve"> were collected from the NESTP during </w:delText>
        </w:r>
      </w:del>
      <w:del w:id="1067" w:author="muyaguari@yahoo.com" w:date="2021-05-12T19:33:00Z">
        <w:r w:rsidR="00CA6469" w:rsidRPr="00E53B18" w:rsidDel="00A61AD4">
          <w:rPr>
            <w:rFonts w:ascii="Times New Roman" w:hAnsi="Times New Roman" w:cs="Times New Roman"/>
            <w:rPrChange w:id="1068" w:author="Tri Le" w:date="2021-07-13T20:26:00Z">
              <w:rPr>
                <w:rFonts w:ascii="Cambria" w:hAnsi="Cambria"/>
              </w:rPr>
            </w:rPrChange>
          </w:rPr>
          <w:delText xml:space="preserve">the </w:delText>
        </w:r>
      </w:del>
      <w:del w:id="1069" w:author="muyaguari@yahoo.com" w:date="2021-05-12T19:36:00Z">
        <w:r w:rsidR="00CA6469" w:rsidRPr="00E53B18" w:rsidDel="00A61AD4">
          <w:rPr>
            <w:rFonts w:ascii="Times New Roman" w:hAnsi="Times New Roman" w:cs="Times New Roman"/>
            <w:rPrChange w:id="1070" w:author="Tri Le" w:date="2021-07-13T20:26:00Z">
              <w:rPr>
                <w:rFonts w:ascii="Cambria" w:hAnsi="Cambria"/>
              </w:rPr>
            </w:rPrChange>
          </w:rPr>
          <w:delText xml:space="preserve">fall and winter </w:delText>
        </w:r>
      </w:del>
      <w:del w:id="1071" w:author="muyaguari@yahoo.com" w:date="2021-05-12T19:33:00Z">
        <w:r w:rsidR="00CA6469" w:rsidRPr="00E53B18" w:rsidDel="00A61AD4">
          <w:rPr>
            <w:rFonts w:ascii="Times New Roman" w:hAnsi="Times New Roman" w:cs="Times New Roman"/>
            <w:rPrChange w:id="1072" w:author="Tri Le" w:date="2021-07-13T20:26:00Z">
              <w:rPr>
                <w:rFonts w:ascii="Cambria" w:hAnsi="Cambria"/>
              </w:rPr>
            </w:rPrChange>
          </w:rPr>
          <w:delText>season</w:delText>
        </w:r>
      </w:del>
      <w:del w:id="1073" w:author="muyaguari@yahoo.com" w:date="2021-05-12T19:36:00Z">
        <w:r w:rsidR="00CA6469" w:rsidRPr="00E53B18" w:rsidDel="00A61AD4">
          <w:rPr>
            <w:rFonts w:ascii="Times New Roman" w:hAnsi="Times New Roman" w:cs="Times New Roman"/>
            <w:rPrChange w:id="1074" w:author="Tri Le" w:date="2021-07-13T20:26:00Z">
              <w:rPr>
                <w:rFonts w:ascii="Cambria" w:hAnsi="Cambria"/>
              </w:rPr>
            </w:rPrChange>
          </w:rPr>
          <w:delText xml:space="preserve">. </w:delText>
        </w:r>
      </w:del>
      <w:r w:rsidR="00CA6469" w:rsidRPr="00E53B18">
        <w:rPr>
          <w:rFonts w:ascii="Times New Roman" w:hAnsi="Times New Roman" w:cs="Times New Roman"/>
          <w:rPrChange w:id="1075" w:author="Tri Le" w:date="2021-07-13T20:26:00Z">
            <w:rPr>
              <w:rFonts w:ascii="Cambria" w:hAnsi="Cambria"/>
            </w:rPr>
          </w:rPrChange>
        </w:rPr>
        <w:t>Samples were collected on October 22</w:t>
      </w:r>
      <w:r w:rsidR="00CA6469" w:rsidRPr="00E53B18">
        <w:rPr>
          <w:rFonts w:ascii="Times New Roman" w:hAnsi="Times New Roman" w:cs="Times New Roman"/>
          <w:vertAlign w:val="superscript"/>
          <w:rPrChange w:id="1076" w:author="Tri Le" w:date="2021-07-13T20:26:00Z">
            <w:rPr>
              <w:rFonts w:ascii="Cambria" w:hAnsi="Cambria"/>
              <w:vertAlign w:val="superscript"/>
            </w:rPr>
          </w:rPrChange>
        </w:rPr>
        <w:t>nd</w:t>
      </w:r>
      <w:r w:rsidR="00CA6469" w:rsidRPr="00E53B18">
        <w:rPr>
          <w:rFonts w:ascii="Times New Roman" w:hAnsi="Times New Roman" w:cs="Times New Roman"/>
          <w:rPrChange w:id="1077" w:author="Tri Le" w:date="2021-07-13T20:26:00Z">
            <w:rPr>
              <w:rFonts w:ascii="Cambria" w:hAnsi="Cambria"/>
            </w:rPr>
          </w:rPrChange>
        </w:rPr>
        <w:t>, 2019 (Event 1) and November 28</w:t>
      </w:r>
      <w:r w:rsidR="00CA6469" w:rsidRPr="00E53B18">
        <w:rPr>
          <w:rFonts w:ascii="Times New Roman" w:hAnsi="Times New Roman" w:cs="Times New Roman"/>
          <w:vertAlign w:val="superscript"/>
          <w:rPrChange w:id="1078" w:author="Tri Le" w:date="2021-07-13T20:26:00Z">
            <w:rPr>
              <w:rFonts w:ascii="Cambria" w:hAnsi="Cambria"/>
              <w:vertAlign w:val="superscript"/>
            </w:rPr>
          </w:rPrChange>
        </w:rPr>
        <w:t>th</w:t>
      </w:r>
      <w:r w:rsidR="00CA6469" w:rsidRPr="00E53B18">
        <w:rPr>
          <w:rFonts w:ascii="Times New Roman" w:hAnsi="Times New Roman" w:cs="Times New Roman"/>
          <w:rPrChange w:id="1079" w:author="Tri Le" w:date="2021-07-13T20:26:00Z">
            <w:rPr>
              <w:rFonts w:ascii="Cambria" w:hAnsi="Cambria"/>
            </w:rPr>
          </w:rPrChange>
        </w:rPr>
        <w:t>, 2019 (Event 2) in the fall season. In the winter season, samples were collected on December 18</w:t>
      </w:r>
      <w:r w:rsidR="00CA6469" w:rsidRPr="00E53B18">
        <w:rPr>
          <w:rFonts w:ascii="Times New Roman" w:hAnsi="Times New Roman" w:cs="Times New Roman"/>
          <w:vertAlign w:val="superscript"/>
          <w:rPrChange w:id="1080" w:author="Tri Le" w:date="2021-07-13T20:26:00Z">
            <w:rPr>
              <w:rFonts w:ascii="Cambria" w:hAnsi="Cambria"/>
              <w:vertAlign w:val="superscript"/>
            </w:rPr>
          </w:rPrChange>
        </w:rPr>
        <w:t>th</w:t>
      </w:r>
      <w:r w:rsidR="00CA6469" w:rsidRPr="00E53B18">
        <w:rPr>
          <w:rFonts w:ascii="Times New Roman" w:hAnsi="Times New Roman" w:cs="Times New Roman"/>
          <w:rPrChange w:id="1081" w:author="Tri Le" w:date="2021-07-13T20:26:00Z">
            <w:rPr>
              <w:rFonts w:ascii="Cambria" w:hAnsi="Cambria"/>
            </w:rPr>
          </w:rPrChange>
        </w:rPr>
        <w:t>, 2019 (Event 3) and February 6</w:t>
      </w:r>
      <w:r w:rsidR="00CA6469" w:rsidRPr="00E53B18">
        <w:rPr>
          <w:rFonts w:ascii="Times New Roman" w:hAnsi="Times New Roman" w:cs="Times New Roman"/>
          <w:vertAlign w:val="superscript"/>
          <w:rPrChange w:id="1082" w:author="Tri Le" w:date="2021-07-13T20:26:00Z">
            <w:rPr>
              <w:rFonts w:ascii="Cambria" w:hAnsi="Cambria"/>
              <w:vertAlign w:val="superscript"/>
            </w:rPr>
          </w:rPrChange>
        </w:rPr>
        <w:t>th</w:t>
      </w:r>
      <w:r w:rsidR="00CA6469" w:rsidRPr="00E53B18">
        <w:rPr>
          <w:rFonts w:ascii="Times New Roman" w:hAnsi="Times New Roman" w:cs="Times New Roman"/>
          <w:rPrChange w:id="1083" w:author="Tri Le" w:date="2021-07-13T20:26:00Z">
            <w:rPr>
              <w:rFonts w:ascii="Cambria" w:hAnsi="Cambria"/>
            </w:rPr>
          </w:rPrChange>
        </w:rPr>
        <w:t xml:space="preserve">, 2020 (Event 4). </w:t>
      </w:r>
      <w:del w:id="1084" w:author="Tri Le" w:date="2021-07-12T18:56:00Z">
        <w:r w:rsidR="00BB1A8F" w:rsidRPr="00E53B18" w:rsidDel="004E00C1">
          <w:rPr>
            <w:rFonts w:ascii="Times New Roman" w:hAnsi="Times New Roman" w:cs="Times New Roman"/>
            <w:rPrChange w:id="1085" w:author="Tri Le" w:date="2021-07-13T20:26:00Z">
              <w:rPr>
                <w:rFonts w:ascii="Cambria" w:hAnsi="Cambria"/>
              </w:rPr>
            </w:rPrChange>
          </w:rPr>
          <w:delText>S</w:delText>
        </w:r>
        <w:r w:rsidR="00CA6469" w:rsidRPr="00E53B18" w:rsidDel="004E00C1">
          <w:rPr>
            <w:rFonts w:ascii="Times New Roman" w:hAnsi="Times New Roman" w:cs="Times New Roman"/>
            <w:rPrChange w:id="1086" w:author="Tri Le" w:date="2021-07-13T20:26:00Z">
              <w:rPr>
                <w:rFonts w:ascii="Cambria" w:hAnsi="Cambria"/>
              </w:rPr>
            </w:rPrChange>
          </w:rPr>
          <w:delText>ludge cake</w:delText>
        </w:r>
      </w:del>
      <w:ins w:id="1087" w:author="Tri Le" w:date="2021-07-12T18:56:00Z">
        <w:r w:rsidR="004E00C1" w:rsidRPr="00E53B18">
          <w:rPr>
            <w:rFonts w:ascii="Times New Roman" w:hAnsi="Times New Roman" w:cs="Times New Roman"/>
            <w:rPrChange w:id="1088" w:author="Tri Le" w:date="2021-07-13T20:26:00Z">
              <w:rPr>
                <w:rFonts w:ascii="Cambria" w:hAnsi="Cambria"/>
              </w:rPr>
            </w:rPrChange>
          </w:rPr>
          <w:t>SC</w:t>
        </w:r>
      </w:ins>
      <w:r w:rsidR="00CA6469" w:rsidRPr="00E53B18">
        <w:rPr>
          <w:rFonts w:ascii="Times New Roman" w:hAnsi="Times New Roman" w:cs="Times New Roman"/>
          <w:rPrChange w:id="1089" w:author="Tri Le" w:date="2021-07-13T20:26:00Z">
            <w:rPr>
              <w:rFonts w:ascii="Cambria" w:hAnsi="Cambria"/>
            </w:rPr>
          </w:rPrChange>
        </w:rPr>
        <w:t xml:space="preserve"> </w:t>
      </w:r>
      <w:r w:rsidR="00BB1A8F" w:rsidRPr="00E53B18">
        <w:rPr>
          <w:rFonts w:ascii="Times New Roman" w:hAnsi="Times New Roman" w:cs="Times New Roman"/>
          <w:rPrChange w:id="1090" w:author="Tri Le" w:date="2021-07-13T20:26:00Z">
            <w:rPr>
              <w:rFonts w:ascii="Cambria" w:hAnsi="Cambria"/>
            </w:rPr>
          </w:rPrChange>
        </w:rPr>
        <w:t>samples were</w:t>
      </w:r>
      <w:r w:rsidR="00CA6469" w:rsidRPr="00E53B18">
        <w:rPr>
          <w:rFonts w:ascii="Times New Roman" w:hAnsi="Times New Roman" w:cs="Times New Roman"/>
          <w:rPrChange w:id="1091" w:author="Tri Le" w:date="2021-07-13T20:26:00Z">
            <w:rPr>
              <w:rFonts w:ascii="Cambria" w:hAnsi="Cambria"/>
            </w:rPr>
          </w:rPrChange>
        </w:rPr>
        <w:t xml:space="preserve"> collected on</w:t>
      </w:r>
      <w:del w:id="1092" w:author="Tri Le" w:date="2021-07-12T18:09:00Z">
        <w:r w:rsidR="00CA6469" w:rsidRPr="00E53B18" w:rsidDel="00D34190">
          <w:rPr>
            <w:rFonts w:ascii="Times New Roman" w:hAnsi="Times New Roman" w:cs="Times New Roman"/>
            <w:rPrChange w:id="1093" w:author="Tri Le" w:date="2021-07-13T20:26:00Z">
              <w:rPr>
                <w:rFonts w:ascii="Cambria" w:hAnsi="Cambria"/>
              </w:rPr>
            </w:rPrChange>
          </w:rPr>
          <w:delText xml:space="preserve"> </w:delText>
        </w:r>
      </w:del>
      <w:ins w:id="1094" w:author="Tri Le" w:date="2021-07-12T18:09:00Z">
        <w:r w:rsidR="00D34190" w:rsidRPr="00E53B18">
          <w:rPr>
            <w:rFonts w:ascii="Times New Roman" w:hAnsi="Times New Roman" w:cs="Times New Roman"/>
            <w:rPrChange w:id="1095" w:author="Tri Le" w:date="2021-07-13T20:26:00Z">
              <w:rPr>
                <w:rFonts w:ascii="Cambria" w:hAnsi="Cambria"/>
              </w:rPr>
            </w:rPrChange>
          </w:rPr>
          <w:t xml:space="preserve"> the days</w:t>
        </w:r>
      </w:ins>
      <w:ins w:id="1096" w:author="Tri Le" w:date="2021-07-12T18:10:00Z">
        <w:r w:rsidR="00D34190" w:rsidRPr="00E53B18">
          <w:rPr>
            <w:rFonts w:ascii="Times New Roman" w:hAnsi="Times New Roman" w:cs="Times New Roman"/>
            <w:rPrChange w:id="1097" w:author="Tri Le" w:date="2021-07-13T20:26:00Z">
              <w:rPr>
                <w:rFonts w:ascii="Cambria" w:hAnsi="Cambria"/>
              </w:rPr>
            </w:rPrChange>
          </w:rPr>
          <w:t xml:space="preserve"> of Events 3 and 4</w:t>
        </w:r>
      </w:ins>
      <w:del w:id="1098" w:author="Tri Le" w:date="2021-07-12T18:09:00Z">
        <w:r w:rsidR="00CA6469" w:rsidRPr="00E53B18" w:rsidDel="00D34190">
          <w:rPr>
            <w:rFonts w:ascii="Times New Roman" w:hAnsi="Times New Roman" w:cs="Times New Roman"/>
            <w:rPrChange w:id="1099" w:author="Tri Le" w:date="2021-07-13T20:26:00Z">
              <w:rPr>
                <w:rFonts w:ascii="Cambria" w:hAnsi="Cambria"/>
              </w:rPr>
            </w:rPrChange>
          </w:rPr>
          <w:delText>December 18</w:delText>
        </w:r>
        <w:r w:rsidR="00CA6469" w:rsidRPr="00E53B18" w:rsidDel="00D34190">
          <w:rPr>
            <w:rFonts w:ascii="Times New Roman" w:hAnsi="Times New Roman" w:cs="Times New Roman"/>
            <w:vertAlign w:val="superscript"/>
            <w:rPrChange w:id="1100" w:author="Tri Le" w:date="2021-07-13T20:26:00Z">
              <w:rPr>
                <w:rFonts w:ascii="Cambria" w:hAnsi="Cambria"/>
                <w:vertAlign w:val="superscript"/>
              </w:rPr>
            </w:rPrChange>
          </w:rPr>
          <w:delText>th</w:delText>
        </w:r>
        <w:r w:rsidR="00CA6469" w:rsidRPr="00E53B18" w:rsidDel="00D34190">
          <w:rPr>
            <w:rFonts w:ascii="Times New Roman" w:hAnsi="Times New Roman" w:cs="Times New Roman"/>
            <w:rPrChange w:id="1101" w:author="Tri Le" w:date="2021-07-13T20:26:00Z">
              <w:rPr>
                <w:rFonts w:ascii="Cambria" w:hAnsi="Cambria"/>
              </w:rPr>
            </w:rPrChange>
          </w:rPr>
          <w:delText>, 2019 and February 6</w:delText>
        </w:r>
        <w:r w:rsidR="00CA6469" w:rsidRPr="00E53B18" w:rsidDel="00D34190">
          <w:rPr>
            <w:rFonts w:ascii="Times New Roman" w:hAnsi="Times New Roman" w:cs="Times New Roman"/>
            <w:vertAlign w:val="superscript"/>
            <w:rPrChange w:id="1102" w:author="Tri Le" w:date="2021-07-13T20:26:00Z">
              <w:rPr>
                <w:rFonts w:ascii="Cambria" w:hAnsi="Cambria"/>
                <w:vertAlign w:val="superscript"/>
              </w:rPr>
            </w:rPrChange>
          </w:rPr>
          <w:delText>th</w:delText>
        </w:r>
        <w:r w:rsidR="00CA6469" w:rsidRPr="00E53B18" w:rsidDel="00D34190">
          <w:rPr>
            <w:rFonts w:ascii="Times New Roman" w:hAnsi="Times New Roman" w:cs="Times New Roman"/>
            <w:rPrChange w:id="1103" w:author="Tri Le" w:date="2021-07-13T20:26:00Z">
              <w:rPr>
                <w:rFonts w:ascii="Cambria" w:hAnsi="Cambria"/>
              </w:rPr>
            </w:rPrChange>
          </w:rPr>
          <w:delText>, 2020</w:delText>
        </w:r>
      </w:del>
      <w:r w:rsidR="00CA6469" w:rsidRPr="00E53B18">
        <w:rPr>
          <w:rFonts w:ascii="Times New Roman" w:hAnsi="Times New Roman" w:cs="Times New Roman"/>
          <w:rPrChange w:id="1104" w:author="Tri Le" w:date="2021-07-13T20:26:00Z">
            <w:rPr>
              <w:rFonts w:ascii="Cambria" w:hAnsi="Cambria"/>
            </w:rPr>
          </w:rPrChange>
        </w:rPr>
        <w:t xml:space="preserve">. </w:t>
      </w:r>
      <w:moveFromRangeStart w:id="1105" w:author="muyaguari@yahoo.com" w:date="2021-05-12T19:35:00Z" w:name="move71740558"/>
      <w:moveFrom w:id="1106" w:author="muyaguari@yahoo.com" w:date="2021-05-12T19:35:00Z">
        <w:r w:rsidR="00CA6469" w:rsidRPr="00E53B18" w:rsidDel="00A61AD4">
          <w:rPr>
            <w:rFonts w:ascii="Times New Roman" w:hAnsi="Times New Roman" w:cs="Times New Roman"/>
            <w:rPrChange w:id="1107" w:author="Tri Le" w:date="2021-07-13T20:26:00Z">
              <w:rPr>
                <w:rFonts w:ascii="Cambria" w:hAnsi="Cambria"/>
              </w:rPr>
            </w:rPrChange>
          </w:rPr>
          <w:t xml:space="preserve">A liter of raw sewage, activated sludge, effluents, and </w:t>
        </w:r>
        <w:r w:rsidR="00BB1A8F" w:rsidRPr="00E53B18" w:rsidDel="00A61AD4">
          <w:rPr>
            <w:rFonts w:ascii="Times New Roman" w:hAnsi="Times New Roman" w:cs="Times New Roman"/>
            <w:rPrChange w:id="1108" w:author="Tri Le" w:date="2021-07-13T20:26:00Z">
              <w:rPr>
                <w:rFonts w:ascii="Cambria" w:hAnsi="Cambria"/>
              </w:rPr>
            </w:rPrChange>
          </w:rPr>
          <w:t>one kilogram</w:t>
        </w:r>
        <w:r w:rsidR="00CA6469" w:rsidRPr="00E53B18" w:rsidDel="00A61AD4">
          <w:rPr>
            <w:rFonts w:ascii="Times New Roman" w:hAnsi="Times New Roman" w:cs="Times New Roman"/>
            <w:rPrChange w:id="1109" w:author="Tri Le" w:date="2021-07-13T20:26:00Z">
              <w:rPr>
                <w:rFonts w:ascii="Cambria" w:hAnsi="Cambria"/>
              </w:rPr>
            </w:rPrChange>
          </w:rPr>
          <w:t xml:space="preserve"> of sludge cake were collected and sealed in a one-liter </w:t>
        </w:r>
        <w:r w:rsidR="00BB1A8F" w:rsidRPr="00E53B18" w:rsidDel="00A61AD4">
          <w:rPr>
            <w:rFonts w:ascii="Times New Roman" w:hAnsi="Times New Roman" w:cs="Times New Roman"/>
            <w:rPrChange w:id="1110" w:author="Tri Le" w:date="2021-07-13T20:26:00Z">
              <w:rPr>
                <w:rFonts w:ascii="Cambria" w:hAnsi="Cambria"/>
              </w:rPr>
            </w:rPrChange>
          </w:rPr>
          <w:t xml:space="preserve">sterile </w:t>
        </w:r>
        <w:r w:rsidR="00CA6469" w:rsidRPr="00E53B18" w:rsidDel="00A61AD4">
          <w:rPr>
            <w:rFonts w:ascii="Times New Roman" w:hAnsi="Times New Roman" w:cs="Times New Roman"/>
            <w:rPrChange w:id="1111" w:author="Tri Le" w:date="2021-07-13T20:26:00Z">
              <w:rPr>
                <w:rFonts w:ascii="Cambria" w:hAnsi="Cambria"/>
              </w:rPr>
            </w:rPrChange>
          </w:rPr>
          <w:t>container lined with</w:t>
        </w:r>
        <w:r w:rsidR="00BB1A8F" w:rsidRPr="00E53B18" w:rsidDel="00A61AD4">
          <w:rPr>
            <w:rFonts w:ascii="Times New Roman" w:hAnsi="Times New Roman" w:cs="Times New Roman"/>
            <w:rPrChange w:id="1112" w:author="Tri Le" w:date="2021-07-13T20:26:00Z">
              <w:rPr>
                <w:rFonts w:ascii="Cambria" w:hAnsi="Cambria"/>
              </w:rPr>
            </w:rPrChange>
          </w:rPr>
          <w:t xml:space="preserve"> a sterile</w:t>
        </w:r>
        <w:r w:rsidR="00CA6469" w:rsidRPr="00E53B18" w:rsidDel="00A61AD4">
          <w:rPr>
            <w:rFonts w:ascii="Times New Roman" w:hAnsi="Times New Roman" w:cs="Times New Roman"/>
            <w:rPrChange w:id="1113" w:author="Tri Le" w:date="2021-07-13T20:26:00Z">
              <w:rPr>
                <w:rFonts w:ascii="Cambria" w:hAnsi="Cambria"/>
              </w:rPr>
            </w:rPrChange>
          </w:rPr>
          <w:t xml:space="preserve"> plastic</w:t>
        </w:r>
        <w:r w:rsidR="00BB1A8F" w:rsidRPr="00E53B18" w:rsidDel="00A61AD4">
          <w:rPr>
            <w:rFonts w:ascii="Times New Roman" w:hAnsi="Times New Roman" w:cs="Times New Roman"/>
            <w:rPrChange w:id="1114" w:author="Tri Le" w:date="2021-07-13T20:26:00Z">
              <w:rPr>
                <w:rFonts w:ascii="Cambria" w:hAnsi="Cambria"/>
              </w:rPr>
            </w:rPrChange>
          </w:rPr>
          <w:t xml:space="preserve"> bag</w:t>
        </w:r>
        <w:r w:rsidR="00CA6469" w:rsidRPr="00E53B18" w:rsidDel="00A61AD4">
          <w:rPr>
            <w:rFonts w:ascii="Times New Roman" w:hAnsi="Times New Roman" w:cs="Times New Roman"/>
            <w:rPrChange w:id="1115" w:author="Tri Le" w:date="2021-07-13T20:26:00Z">
              <w:rPr>
                <w:rFonts w:ascii="Cambria" w:hAnsi="Cambria"/>
              </w:rPr>
            </w:rPrChange>
          </w:rPr>
          <w:t xml:space="preserve"> for each event. </w:t>
        </w:r>
      </w:moveFrom>
      <w:moveFromRangeEnd w:id="1105"/>
      <w:r w:rsidR="00CA6469" w:rsidRPr="00E53B18">
        <w:rPr>
          <w:rFonts w:ascii="Times New Roman" w:hAnsi="Times New Roman" w:cs="Times New Roman"/>
          <w:rPrChange w:id="1116" w:author="Tri Le" w:date="2021-07-13T20:26:00Z">
            <w:rPr>
              <w:rFonts w:ascii="Cambria" w:hAnsi="Cambria"/>
            </w:rPr>
          </w:rPrChange>
        </w:rPr>
        <w:t xml:space="preserve">These samples were </w:t>
      </w:r>
      <w:del w:id="1117" w:author="muyaguari@yahoo.com" w:date="2021-05-12T19:35:00Z">
        <w:r w:rsidR="00CA6469" w:rsidRPr="00E53B18" w:rsidDel="00A61AD4">
          <w:rPr>
            <w:rFonts w:ascii="Times New Roman" w:hAnsi="Times New Roman" w:cs="Times New Roman"/>
            <w:rPrChange w:id="1118" w:author="Tri Le" w:date="2021-07-13T20:26:00Z">
              <w:rPr>
                <w:rFonts w:ascii="Cambria" w:hAnsi="Cambria"/>
              </w:rPr>
            </w:rPrChange>
          </w:rPr>
          <w:delText xml:space="preserve">refrigerated </w:delText>
        </w:r>
      </w:del>
      <w:ins w:id="1119" w:author="muyaguari@yahoo.com" w:date="2021-05-12T19:35:00Z">
        <w:r w:rsidR="00A61AD4" w:rsidRPr="00E53B18">
          <w:rPr>
            <w:rFonts w:ascii="Times New Roman" w:hAnsi="Times New Roman" w:cs="Times New Roman"/>
            <w:rPrChange w:id="1120" w:author="Tri Le" w:date="2021-07-13T20:26:00Z">
              <w:rPr>
                <w:rFonts w:ascii="Cambria" w:hAnsi="Cambria"/>
              </w:rPr>
            </w:rPrChange>
          </w:rPr>
          <w:t xml:space="preserve">kept </w:t>
        </w:r>
      </w:ins>
      <w:r w:rsidR="00CA6469" w:rsidRPr="00E53B18">
        <w:rPr>
          <w:rFonts w:ascii="Times New Roman" w:hAnsi="Times New Roman" w:cs="Times New Roman"/>
          <w:rPrChange w:id="1121" w:author="Tri Le" w:date="2021-07-13T20:26:00Z">
            <w:rPr>
              <w:rFonts w:ascii="Cambria" w:hAnsi="Cambria"/>
            </w:rPr>
          </w:rPrChange>
        </w:rPr>
        <w:t xml:space="preserve">at 4°C </w:t>
      </w:r>
      <w:del w:id="1122" w:author="muyaguari@yahoo.com" w:date="2021-05-12T19:35:00Z">
        <w:r w:rsidR="00CA6469" w:rsidRPr="00E53B18" w:rsidDel="00A61AD4">
          <w:rPr>
            <w:rFonts w:ascii="Times New Roman" w:hAnsi="Times New Roman" w:cs="Times New Roman"/>
            <w:rPrChange w:id="1123" w:author="Tri Le" w:date="2021-07-13T20:26:00Z">
              <w:rPr>
                <w:rFonts w:ascii="Cambria" w:hAnsi="Cambria"/>
              </w:rPr>
            </w:rPrChange>
          </w:rPr>
          <w:delText>before filtration</w:delText>
        </w:r>
      </w:del>
      <w:ins w:id="1124" w:author="muyaguari@yahoo.com" w:date="2021-05-12T19:35:00Z">
        <w:r w:rsidR="00A61AD4" w:rsidRPr="00E53B18">
          <w:rPr>
            <w:rFonts w:ascii="Times New Roman" w:hAnsi="Times New Roman" w:cs="Times New Roman"/>
            <w:rPrChange w:id="1125" w:author="Tri Le" w:date="2021-07-13T20:26:00Z">
              <w:rPr>
                <w:rFonts w:ascii="Cambria" w:hAnsi="Cambria"/>
              </w:rPr>
            </w:rPrChange>
          </w:rPr>
          <w:t>and processed within 24 h</w:t>
        </w:r>
      </w:ins>
      <w:ins w:id="1126" w:author="Tri Le" w:date="2021-07-06T17:49:00Z">
        <w:r w:rsidR="004A6559" w:rsidRPr="00E53B18">
          <w:rPr>
            <w:rFonts w:ascii="Times New Roman" w:hAnsi="Times New Roman" w:cs="Times New Roman"/>
            <w:rPrChange w:id="1127" w:author="Tri Le" w:date="2021-07-13T20:26:00Z">
              <w:rPr>
                <w:rFonts w:ascii="Cambria" w:hAnsi="Cambria"/>
              </w:rPr>
            </w:rPrChange>
          </w:rPr>
          <w:t xml:space="preserve"> of collection</w:t>
        </w:r>
      </w:ins>
      <w:r w:rsidR="00CA6469" w:rsidRPr="00E53B18">
        <w:rPr>
          <w:rFonts w:ascii="Times New Roman" w:hAnsi="Times New Roman" w:cs="Times New Roman"/>
          <w:rPrChange w:id="1128" w:author="Tri Le" w:date="2021-07-13T20:26:00Z">
            <w:rPr>
              <w:rFonts w:ascii="Cambria" w:hAnsi="Cambria"/>
            </w:rPr>
          </w:rPrChange>
        </w:rPr>
        <w:t xml:space="preserve">. </w:t>
      </w:r>
    </w:p>
    <w:p w14:paraId="5DC2E82C" w14:textId="77777777" w:rsidR="00A0329E" w:rsidRPr="00E53B18" w:rsidRDefault="00A0329E" w:rsidP="00A26807">
      <w:pPr>
        <w:spacing w:line="480" w:lineRule="auto"/>
        <w:jc w:val="both"/>
        <w:rPr>
          <w:rFonts w:ascii="Times New Roman" w:hAnsi="Times New Roman" w:cs="Times New Roman"/>
          <w:rPrChange w:id="1129" w:author="Tri Le" w:date="2021-07-13T20:26:00Z">
            <w:rPr>
              <w:rFonts w:ascii="Cambria" w:hAnsi="Cambria"/>
            </w:rPr>
          </w:rPrChange>
        </w:rPr>
      </w:pPr>
    </w:p>
    <w:p w14:paraId="136BDFDD" w14:textId="77777777" w:rsidR="00CA6469" w:rsidRPr="00E53B18" w:rsidRDefault="00CA6469" w:rsidP="00A26807">
      <w:pPr>
        <w:spacing w:line="480" w:lineRule="auto"/>
        <w:jc w:val="both"/>
        <w:rPr>
          <w:rFonts w:ascii="Times New Roman" w:hAnsi="Times New Roman" w:cs="Times New Roman"/>
          <w:b/>
          <w:rPrChange w:id="1130" w:author="Tri Le" w:date="2021-07-13T20:26:00Z">
            <w:rPr>
              <w:rFonts w:ascii="Cambria" w:hAnsi="Cambria"/>
              <w:b/>
            </w:rPr>
          </w:rPrChange>
        </w:rPr>
      </w:pPr>
      <w:r w:rsidRPr="00E53B18">
        <w:rPr>
          <w:rFonts w:ascii="Times New Roman" w:hAnsi="Times New Roman" w:cs="Times New Roman"/>
          <w:b/>
          <w:rPrChange w:id="1131" w:author="Tri Le" w:date="2021-07-13T20:26:00Z">
            <w:rPr>
              <w:rFonts w:ascii="Cambria" w:hAnsi="Cambria"/>
              <w:b/>
            </w:rPr>
          </w:rPrChange>
        </w:rPr>
        <w:t>Ultrafiltration of Wastewater Samples</w:t>
      </w:r>
    </w:p>
    <w:p w14:paraId="2C77E758" w14:textId="65279242" w:rsidR="00CA6469" w:rsidRPr="00E53B18" w:rsidRDefault="00CA6469" w:rsidP="00A26807">
      <w:pPr>
        <w:pStyle w:val="BasicParagraph"/>
        <w:spacing w:line="480" w:lineRule="auto"/>
        <w:jc w:val="both"/>
        <w:rPr>
          <w:rFonts w:ascii="Times New Roman" w:hAnsi="Times New Roman" w:cs="Times New Roman"/>
          <w:rPrChange w:id="1132" w:author="Tri Le" w:date="2021-07-13T20:26:00Z">
            <w:rPr>
              <w:rFonts w:ascii="Cambria" w:hAnsi="Cambria"/>
            </w:rPr>
          </w:rPrChange>
        </w:rPr>
      </w:pPr>
      <w:r w:rsidRPr="00E53B18">
        <w:rPr>
          <w:rFonts w:ascii="Times New Roman" w:hAnsi="Times New Roman" w:cs="Times New Roman"/>
          <w:rPrChange w:id="1133" w:author="Tri Le" w:date="2021-07-13T20:26:00Z">
            <w:rPr>
              <w:rFonts w:ascii="Cambria" w:hAnsi="Cambria"/>
            </w:rPr>
          </w:rPrChange>
        </w:rPr>
        <w:t>Each wastewater treatment sample (</w:t>
      </w:r>
      <w:del w:id="1134" w:author="Tri Le" w:date="2021-07-12T18:10:00Z">
        <w:r w:rsidRPr="00E53B18" w:rsidDel="00FB02B3">
          <w:rPr>
            <w:rFonts w:ascii="Times New Roman" w:hAnsi="Times New Roman" w:cs="Times New Roman"/>
            <w:rPrChange w:id="1135" w:author="Tri Le" w:date="2021-07-13T20:26:00Z">
              <w:rPr>
                <w:rFonts w:ascii="Cambria" w:hAnsi="Cambria"/>
              </w:rPr>
            </w:rPrChange>
          </w:rPr>
          <w:delText>raw sewage</w:delText>
        </w:r>
      </w:del>
      <w:ins w:id="1136" w:author="Tri Le" w:date="2021-07-12T18:10:00Z">
        <w:r w:rsidR="00FB02B3" w:rsidRPr="00E53B18">
          <w:rPr>
            <w:rFonts w:ascii="Times New Roman" w:hAnsi="Times New Roman" w:cs="Times New Roman"/>
            <w:rPrChange w:id="1137" w:author="Tri Le" w:date="2021-07-13T20:26:00Z">
              <w:rPr>
                <w:rFonts w:ascii="Cambria" w:hAnsi="Cambria"/>
              </w:rPr>
            </w:rPrChange>
          </w:rPr>
          <w:t>RS, AS</w:t>
        </w:r>
      </w:ins>
      <w:del w:id="1138" w:author="Tri Le" w:date="2021-07-12T18:10:00Z">
        <w:r w:rsidRPr="00E53B18" w:rsidDel="00FB02B3">
          <w:rPr>
            <w:rFonts w:ascii="Times New Roman" w:hAnsi="Times New Roman" w:cs="Times New Roman"/>
            <w:rPrChange w:id="1139" w:author="Tri Le" w:date="2021-07-13T20:26:00Z">
              <w:rPr>
                <w:rFonts w:ascii="Cambria" w:hAnsi="Cambria"/>
              </w:rPr>
            </w:rPrChange>
          </w:rPr>
          <w:delText>, activated sludge</w:delText>
        </w:r>
      </w:del>
      <w:r w:rsidRPr="00E53B18">
        <w:rPr>
          <w:rFonts w:ascii="Times New Roman" w:hAnsi="Times New Roman" w:cs="Times New Roman"/>
          <w:rPrChange w:id="1140" w:author="Tri Le" w:date="2021-07-13T20:26:00Z">
            <w:rPr>
              <w:rFonts w:ascii="Cambria" w:hAnsi="Cambria"/>
            </w:rPr>
          </w:rPrChange>
        </w:rPr>
        <w:t xml:space="preserve">, and </w:t>
      </w:r>
      <w:del w:id="1141" w:author="Tri Le" w:date="2021-07-12T18:10:00Z">
        <w:r w:rsidR="00F40BD3" w:rsidRPr="00E53B18" w:rsidDel="00FB02B3">
          <w:rPr>
            <w:rFonts w:ascii="Times New Roman" w:hAnsi="Times New Roman" w:cs="Times New Roman"/>
            <w:rPrChange w:id="1142" w:author="Tri Le" w:date="2021-07-13T20:26:00Z">
              <w:rPr>
                <w:rFonts w:ascii="Cambria" w:hAnsi="Cambria"/>
              </w:rPr>
            </w:rPrChange>
          </w:rPr>
          <w:delText>effluents</w:delText>
        </w:r>
      </w:del>
      <w:ins w:id="1143" w:author="Tri Le" w:date="2021-07-12T18:10:00Z">
        <w:r w:rsidR="00FB02B3" w:rsidRPr="00E53B18">
          <w:rPr>
            <w:rFonts w:ascii="Times New Roman" w:hAnsi="Times New Roman" w:cs="Times New Roman"/>
            <w:rPrChange w:id="1144" w:author="Tri Le" w:date="2021-07-13T20:26:00Z">
              <w:rPr>
                <w:rFonts w:ascii="Cambria" w:hAnsi="Cambria"/>
              </w:rPr>
            </w:rPrChange>
          </w:rPr>
          <w:t>EF</w:t>
        </w:r>
      </w:ins>
      <w:r w:rsidR="00F40BD3" w:rsidRPr="00E53B18">
        <w:rPr>
          <w:rFonts w:ascii="Times New Roman" w:hAnsi="Times New Roman" w:cs="Times New Roman"/>
          <w:rPrChange w:id="1145" w:author="Tri Le" w:date="2021-07-13T20:26:00Z">
            <w:rPr>
              <w:rFonts w:ascii="Cambria" w:hAnsi="Cambria"/>
            </w:rPr>
          </w:rPrChange>
        </w:rPr>
        <w:t xml:space="preserve">), including Millipore Milli-Q water as a negative control, </w:t>
      </w:r>
      <w:r w:rsidRPr="00E53B18">
        <w:rPr>
          <w:rFonts w:ascii="Times New Roman" w:hAnsi="Times New Roman" w:cs="Times New Roman"/>
          <w:rPrChange w:id="1146" w:author="Tri Le" w:date="2021-07-13T20:26:00Z">
            <w:rPr>
              <w:rFonts w:ascii="Cambria" w:hAnsi="Cambria"/>
            </w:rPr>
          </w:rPrChange>
        </w:rPr>
        <w:t xml:space="preserve">was first filtered via a funnel and cheesecloth </w:t>
      </w:r>
      <w:del w:id="1147" w:author="Tri Le" w:date="2021-07-06T17:49:00Z">
        <w:r w:rsidRPr="00E53B18" w:rsidDel="00961A16">
          <w:rPr>
            <w:rFonts w:ascii="Times New Roman" w:hAnsi="Times New Roman" w:cs="Times New Roman"/>
            <w:rPrChange w:id="1148" w:author="Tri Le" w:date="2021-07-13T20:26:00Z">
              <w:rPr>
                <w:rFonts w:ascii="Cambria" w:hAnsi="Cambria"/>
              </w:rPr>
            </w:rPrChange>
          </w:rPr>
          <w:delText xml:space="preserve">in order </w:delText>
        </w:r>
      </w:del>
      <w:r w:rsidRPr="00E53B18">
        <w:rPr>
          <w:rFonts w:ascii="Times New Roman" w:hAnsi="Times New Roman" w:cs="Times New Roman"/>
          <w:rPrChange w:id="1149" w:author="Tri Le" w:date="2021-07-13T20:26:00Z">
            <w:rPr>
              <w:rFonts w:ascii="Cambria" w:hAnsi="Cambria"/>
            </w:rPr>
          </w:rPrChange>
        </w:rPr>
        <w:t>to remove any solid waste or debris.</w:t>
      </w:r>
      <w:ins w:id="1150" w:author="Tri Le" w:date="2021-07-06T17:50:00Z">
        <w:r w:rsidR="0030458A" w:rsidRPr="00E53B18">
          <w:rPr>
            <w:rFonts w:ascii="Times New Roman" w:hAnsi="Times New Roman" w:cs="Times New Roman"/>
            <w:rPrChange w:id="1151" w:author="Tri Le" w:date="2021-07-13T20:26:00Z">
              <w:rPr>
                <w:rFonts w:ascii="Cambria" w:hAnsi="Cambria"/>
              </w:rPr>
            </w:rPrChange>
          </w:rPr>
          <w:t xml:space="preserve"> </w:t>
        </w:r>
      </w:ins>
      <w:del w:id="1152" w:author="Tri Le" w:date="2021-07-06T17:50:00Z">
        <w:r w:rsidRPr="00E53B18" w:rsidDel="0030458A">
          <w:rPr>
            <w:rFonts w:ascii="Times New Roman" w:hAnsi="Times New Roman" w:cs="Times New Roman"/>
            <w:rPrChange w:id="1153" w:author="Tri Le" w:date="2021-07-13T20:26:00Z">
              <w:rPr>
                <w:rFonts w:ascii="Cambria" w:hAnsi="Cambria"/>
              </w:rPr>
            </w:rPrChange>
          </w:rPr>
          <w:delText xml:space="preserve"> A </w:delText>
        </w:r>
      </w:del>
      <w:del w:id="1154" w:author="Tri Le" w:date="2021-07-06T17:49:00Z">
        <w:r w:rsidRPr="00E53B18" w:rsidDel="0030458A">
          <w:rPr>
            <w:rFonts w:ascii="Times New Roman" w:hAnsi="Times New Roman" w:cs="Times New Roman"/>
            <w:rPrChange w:id="1155" w:author="Tri Le" w:date="2021-07-13T20:26:00Z">
              <w:rPr>
                <w:rFonts w:ascii="Cambria" w:hAnsi="Cambria"/>
              </w:rPr>
            </w:rPrChange>
          </w:rPr>
          <w:delText xml:space="preserve">volume of </w:delText>
        </w:r>
      </w:del>
      <w:r w:rsidRPr="00E53B18">
        <w:rPr>
          <w:rFonts w:ascii="Times New Roman" w:hAnsi="Times New Roman" w:cs="Times New Roman"/>
          <w:rPrChange w:id="1156" w:author="Tri Le" w:date="2021-07-13T20:26:00Z">
            <w:rPr>
              <w:rFonts w:ascii="Cambria" w:hAnsi="Cambria"/>
            </w:rPr>
          </w:rPrChange>
        </w:rPr>
        <w:t>140</w:t>
      </w:r>
      <w:r w:rsidR="00CF3656" w:rsidRPr="00E53B18">
        <w:rPr>
          <w:rFonts w:ascii="Times New Roman" w:hAnsi="Times New Roman" w:cs="Times New Roman"/>
          <w:rPrChange w:id="1157" w:author="Tri Le" w:date="2021-07-13T20:26:00Z">
            <w:rPr>
              <w:rFonts w:ascii="Cambria" w:hAnsi="Cambria"/>
            </w:rPr>
          </w:rPrChange>
        </w:rPr>
        <w:t xml:space="preserve"> </w:t>
      </w:r>
      <w:r w:rsidRPr="00E53B18">
        <w:rPr>
          <w:rFonts w:ascii="Times New Roman" w:hAnsi="Times New Roman" w:cs="Times New Roman"/>
          <w:rPrChange w:id="1158" w:author="Tri Le" w:date="2021-07-13T20:26:00Z">
            <w:rPr>
              <w:rFonts w:ascii="Cambria" w:hAnsi="Cambria"/>
            </w:rPr>
          </w:rPrChange>
        </w:rPr>
        <w:t xml:space="preserve">mL of each wastewater sample was then concentrated down </w:t>
      </w:r>
      <w:del w:id="1159" w:author="muyaguari@yahoo.com" w:date="2021-05-13T08:47:00Z">
        <w:r w:rsidRPr="00E53B18" w:rsidDel="00D734F2">
          <w:rPr>
            <w:rFonts w:ascii="Times New Roman" w:hAnsi="Times New Roman" w:cs="Times New Roman"/>
            <w:rPrChange w:id="1160" w:author="Tri Le" w:date="2021-07-13T20:26:00Z">
              <w:rPr>
                <w:rFonts w:ascii="Cambria" w:hAnsi="Cambria"/>
              </w:rPr>
            </w:rPrChange>
          </w:rPr>
          <w:delText xml:space="preserve">using </w:delText>
        </w:r>
      </w:del>
      <w:ins w:id="1161" w:author="muyaguari@yahoo.com" w:date="2021-05-13T08:47:00Z">
        <w:r w:rsidR="00D734F2" w:rsidRPr="00E53B18">
          <w:rPr>
            <w:rFonts w:ascii="Times New Roman" w:hAnsi="Times New Roman" w:cs="Times New Roman"/>
            <w:rPrChange w:id="1162" w:author="Tri Le" w:date="2021-07-13T20:26:00Z">
              <w:rPr>
                <w:rFonts w:ascii="Cambria" w:hAnsi="Cambria"/>
              </w:rPr>
            </w:rPrChange>
          </w:rPr>
          <w:t xml:space="preserve">using an ultrafiltration method with </w:t>
        </w:r>
      </w:ins>
      <w:r w:rsidRPr="00E53B18">
        <w:rPr>
          <w:rFonts w:ascii="Times New Roman" w:hAnsi="Times New Roman" w:cs="Times New Roman"/>
          <w:rPrChange w:id="1163" w:author="Tri Le" w:date="2021-07-13T20:26:00Z">
            <w:rPr>
              <w:rFonts w:ascii="Cambria" w:hAnsi="Cambria"/>
            </w:rPr>
          </w:rPrChange>
        </w:rPr>
        <w:t>Centricon Plus-70 filter</w:t>
      </w:r>
      <w:ins w:id="1164" w:author="muyaguari@yahoo.com" w:date="2021-05-13T08:47:00Z">
        <w:r w:rsidR="00D734F2" w:rsidRPr="00E53B18">
          <w:rPr>
            <w:rFonts w:ascii="Times New Roman" w:hAnsi="Times New Roman" w:cs="Times New Roman"/>
            <w:rPrChange w:id="1165" w:author="Tri Le" w:date="2021-07-13T20:26:00Z">
              <w:rPr>
                <w:rFonts w:ascii="Cambria" w:hAnsi="Cambria"/>
              </w:rPr>
            </w:rPrChange>
          </w:rPr>
          <w:t xml:space="preserve"> units</w:t>
        </w:r>
      </w:ins>
      <w:del w:id="1166" w:author="muyaguari@yahoo.com" w:date="2021-05-13T08:47:00Z">
        <w:r w:rsidRPr="00E53B18" w:rsidDel="00D734F2">
          <w:rPr>
            <w:rFonts w:ascii="Times New Roman" w:hAnsi="Times New Roman" w:cs="Times New Roman"/>
            <w:rPrChange w:id="1167" w:author="Tri Le" w:date="2021-07-13T20:26:00Z">
              <w:rPr>
                <w:rFonts w:ascii="Cambria" w:hAnsi="Cambria"/>
              </w:rPr>
            </w:rPrChange>
          </w:rPr>
          <w:delText>s</w:delText>
        </w:r>
      </w:del>
      <w:r w:rsidR="0083707F" w:rsidRPr="00E53B18">
        <w:rPr>
          <w:rFonts w:ascii="Times New Roman" w:hAnsi="Times New Roman" w:cs="Times New Roman"/>
          <w:rPrChange w:id="1168" w:author="Tri Le" w:date="2021-07-13T20:26:00Z">
            <w:rPr>
              <w:rFonts w:ascii="Cambria" w:hAnsi="Cambria"/>
            </w:rPr>
          </w:rPrChange>
        </w:rPr>
        <w:t xml:space="preserve"> (</w:t>
      </w:r>
      <w:del w:id="1169" w:author="muyaguari@yahoo.com" w:date="2021-05-13T08:44:00Z">
        <w:r w:rsidR="0083707F" w:rsidRPr="00E53B18" w:rsidDel="00D734F2">
          <w:rPr>
            <w:rFonts w:ascii="Times New Roman" w:hAnsi="Times New Roman" w:cs="Times New Roman"/>
            <w:rPrChange w:id="1170" w:author="Tri Le" w:date="2021-07-13T20:26:00Z">
              <w:rPr>
                <w:rFonts w:ascii="Cambria" w:hAnsi="Cambria"/>
              </w:rPr>
            </w:rPrChange>
          </w:rPr>
          <w:delText xml:space="preserve">manufactured by </w:delText>
        </w:r>
      </w:del>
      <w:ins w:id="1171" w:author="muyaguari@yahoo.com" w:date="2021-05-13T08:45:00Z">
        <w:r w:rsidR="00D734F2" w:rsidRPr="00E53B18">
          <w:rPr>
            <w:rFonts w:ascii="Times New Roman" w:hAnsi="Times New Roman" w:cs="Times New Roman"/>
            <w:rPrChange w:id="1172" w:author="Tri Le" w:date="2021-07-13T20:26:00Z">
              <w:rPr>
                <w:rFonts w:ascii="Cambria" w:hAnsi="Cambria"/>
              </w:rPr>
            </w:rPrChange>
          </w:rPr>
          <w:t>Millipore Corporation, Billerica, MA</w:t>
        </w:r>
      </w:ins>
      <w:del w:id="1173" w:author="muyaguari@yahoo.com" w:date="2021-05-13T08:45:00Z">
        <w:r w:rsidR="0083707F" w:rsidRPr="00E53B18" w:rsidDel="00D734F2">
          <w:rPr>
            <w:rFonts w:ascii="Times New Roman" w:hAnsi="Times New Roman" w:cs="Times New Roman"/>
            <w:rPrChange w:id="1174" w:author="Tri Le" w:date="2021-07-13T20:26:00Z">
              <w:rPr>
                <w:rFonts w:ascii="Cambria" w:hAnsi="Cambria"/>
              </w:rPr>
            </w:rPrChange>
          </w:rPr>
          <w:delText>Millipore</w:delText>
        </w:r>
      </w:del>
      <w:r w:rsidR="0083707F" w:rsidRPr="00E53B18">
        <w:rPr>
          <w:rFonts w:ascii="Times New Roman" w:hAnsi="Times New Roman" w:cs="Times New Roman"/>
          <w:rPrChange w:id="1175" w:author="Tri Le" w:date="2021-07-13T20:26:00Z">
            <w:rPr>
              <w:rFonts w:ascii="Cambria" w:hAnsi="Cambria"/>
            </w:rPr>
          </w:rPrChange>
        </w:rPr>
        <w:t>)</w:t>
      </w:r>
      <w:del w:id="1176" w:author="muyaguari@yahoo.com" w:date="2021-05-13T08:47:00Z">
        <w:r w:rsidRPr="00E53B18" w:rsidDel="00D734F2">
          <w:rPr>
            <w:rFonts w:ascii="Times New Roman" w:hAnsi="Times New Roman" w:cs="Times New Roman"/>
            <w:rPrChange w:id="1177" w:author="Tri Le" w:date="2021-07-13T20:26:00Z">
              <w:rPr>
                <w:rFonts w:ascii="Cambria" w:hAnsi="Cambria"/>
              </w:rPr>
            </w:rPrChange>
          </w:rPr>
          <w:delText xml:space="preserve"> using an ultrafiltration method</w:delText>
        </w:r>
      </w:del>
      <w:r w:rsidRPr="00E53B18">
        <w:rPr>
          <w:rFonts w:ascii="Times New Roman" w:hAnsi="Times New Roman" w:cs="Times New Roman"/>
          <w:rPrChange w:id="1178" w:author="Tri Le" w:date="2021-07-13T20:26:00Z">
            <w:rPr>
              <w:rFonts w:ascii="Cambria" w:hAnsi="Cambria"/>
            </w:rPr>
          </w:rPrChange>
        </w:rPr>
        <w:t xml:space="preserve">. The steps of the ultrafiltration method were as follows. Using a </w:t>
      </w:r>
      <w:r w:rsidR="0083707F" w:rsidRPr="00E53B18">
        <w:rPr>
          <w:rFonts w:ascii="Times New Roman" w:hAnsi="Times New Roman" w:cs="Times New Roman"/>
          <w:rPrChange w:id="1179" w:author="Tri Le" w:date="2021-07-13T20:26:00Z">
            <w:rPr>
              <w:rFonts w:ascii="Cambria" w:hAnsi="Cambria"/>
            </w:rPr>
          </w:rPrChange>
        </w:rPr>
        <w:t xml:space="preserve">sterile </w:t>
      </w:r>
      <w:r w:rsidRPr="00E53B18">
        <w:rPr>
          <w:rFonts w:ascii="Times New Roman" w:hAnsi="Times New Roman" w:cs="Times New Roman"/>
          <w:rPrChange w:id="1180" w:author="Tri Le" w:date="2021-07-13T20:26:00Z">
            <w:rPr>
              <w:rFonts w:ascii="Cambria" w:hAnsi="Cambria"/>
            </w:rPr>
          </w:rPrChange>
        </w:rPr>
        <w:t xml:space="preserve">glass pipette, 70 mL of each wastewater sample was added into their correspondingly labeled sample filter cup pre-assembled with the filtrate collection cup. </w:t>
      </w:r>
      <w:del w:id="1181" w:author="Tri Le" w:date="2021-07-06T17:51:00Z">
        <w:r w:rsidRPr="00E53B18" w:rsidDel="00FD7281">
          <w:rPr>
            <w:rFonts w:ascii="Times New Roman" w:hAnsi="Times New Roman" w:cs="Times New Roman"/>
            <w:rPrChange w:id="1182" w:author="Tri Le" w:date="2021-07-13T20:26:00Z">
              <w:rPr>
                <w:rFonts w:ascii="Cambria" w:hAnsi="Cambria"/>
              </w:rPr>
            </w:rPrChange>
          </w:rPr>
          <w:delText>The</w:delText>
        </w:r>
      </w:del>
      <w:ins w:id="1183" w:author="Tri Le" w:date="2021-07-06T17:51:00Z">
        <w:r w:rsidR="00FD7281" w:rsidRPr="00E53B18">
          <w:rPr>
            <w:rFonts w:ascii="Times New Roman" w:hAnsi="Times New Roman" w:cs="Times New Roman"/>
            <w:rPrChange w:id="1184" w:author="Tri Le" w:date="2021-07-13T20:26:00Z">
              <w:rPr>
                <w:rFonts w:ascii="Cambria" w:hAnsi="Cambria"/>
              </w:rPr>
            </w:rPrChange>
          </w:rPr>
          <w:t xml:space="preserve">Each </w:t>
        </w:r>
      </w:ins>
      <w:ins w:id="1185" w:author="Tri Le" w:date="2021-07-06T17:54:00Z">
        <w:r w:rsidR="00402404" w:rsidRPr="00E53B18">
          <w:rPr>
            <w:rFonts w:ascii="Times New Roman" w:hAnsi="Times New Roman" w:cs="Times New Roman"/>
            <w:rPrChange w:id="1186" w:author="Tri Le" w:date="2021-07-13T20:26:00Z">
              <w:rPr>
                <w:rFonts w:ascii="Cambria" w:hAnsi="Cambria"/>
              </w:rPr>
            </w:rPrChange>
          </w:rPr>
          <w:t>assembly</w:t>
        </w:r>
      </w:ins>
      <w:del w:id="1187" w:author="Tri Le" w:date="2021-07-06T17:51:00Z">
        <w:r w:rsidRPr="00E53B18" w:rsidDel="00432F76">
          <w:rPr>
            <w:rFonts w:ascii="Times New Roman" w:hAnsi="Times New Roman" w:cs="Times New Roman"/>
            <w:rPrChange w:id="1188" w:author="Tri Le" w:date="2021-07-13T20:26:00Z">
              <w:rPr>
                <w:rFonts w:ascii="Cambria" w:hAnsi="Cambria"/>
              </w:rPr>
            </w:rPrChange>
          </w:rPr>
          <w:delText>y</w:delText>
        </w:r>
      </w:del>
      <w:r w:rsidRPr="00E53B18">
        <w:rPr>
          <w:rFonts w:ascii="Times New Roman" w:hAnsi="Times New Roman" w:cs="Times New Roman"/>
          <w:rPrChange w:id="1189" w:author="Tri Le" w:date="2021-07-13T20:26:00Z">
            <w:rPr>
              <w:rFonts w:ascii="Cambria" w:hAnsi="Cambria"/>
            </w:rPr>
          </w:rPrChange>
        </w:rPr>
        <w:t xml:space="preserve"> w</w:t>
      </w:r>
      <w:ins w:id="1190" w:author="Tri Le" w:date="2021-07-06T17:51:00Z">
        <w:r w:rsidR="0039667F" w:rsidRPr="00E53B18">
          <w:rPr>
            <w:rFonts w:ascii="Times New Roman" w:hAnsi="Times New Roman" w:cs="Times New Roman"/>
            <w:rPrChange w:id="1191" w:author="Tri Le" w:date="2021-07-13T20:26:00Z">
              <w:rPr>
                <w:rFonts w:ascii="Cambria" w:hAnsi="Cambria"/>
              </w:rPr>
            </w:rPrChange>
          </w:rPr>
          <w:t xml:space="preserve">as </w:t>
        </w:r>
      </w:ins>
      <w:del w:id="1192" w:author="Tri Le" w:date="2021-07-06T17:51:00Z">
        <w:r w:rsidRPr="00E53B18" w:rsidDel="0039667F">
          <w:rPr>
            <w:rFonts w:ascii="Times New Roman" w:hAnsi="Times New Roman" w:cs="Times New Roman"/>
            <w:rPrChange w:id="1193" w:author="Tri Le" w:date="2021-07-13T20:26:00Z">
              <w:rPr>
                <w:rFonts w:ascii="Cambria" w:hAnsi="Cambria"/>
              </w:rPr>
            </w:rPrChange>
          </w:rPr>
          <w:delText xml:space="preserve">ere </w:delText>
        </w:r>
      </w:del>
      <w:r w:rsidRPr="00E53B18">
        <w:rPr>
          <w:rFonts w:ascii="Times New Roman" w:hAnsi="Times New Roman" w:cs="Times New Roman"/>
          <w:rPrChange w:id="1194" w:author="Tri Le" w:date="2021-07-13T20:26:00Z">
            <w:rPr>
              <w:rFonts w:ascii="Cambria" w:hAnsi="Cambria"/>
            </w:rPr>
          </w:rPrChange>
        </w:rPr>
        <w:t>then sealed with a cap. The Centricon Plus-70</w:t>
      </w:r>
      <w:r w:rsidR="0083707F" w:rsidRPr="00E53B18">
        <w:rPr>
          <w:rFonts w:ascii="Times New Roman" w:hAnsi="Times New Roman" w:cs="Times New Roman"/>
          <w:rPrChange w:id="1195" w:author="Tri Le" w:date="2021-07-13T20:26:00Z">
            <w:rPr>
              <w:rFonts w:ascii="Cambria" w:hAnsi="Cambria"/>
            </w:rPr>
          </w:rPrChange>
        </w:rPr>
        <w:t xml:space="preserve"> assemblies were placed into a</w:t>
      </w:r>
      <w:r w:rsidRPr="00E53B18">
        <w:rPr>
          <w:rFonts w:ascii="Times New Roman" w:hAnsi="Times New Roman" w:cs="Times New Roman"/>
          <w:rPrChange w:id="1196" w:author="Tri Le" w:date="2021-07-13T20:26:00Z">
            <w:rPr>
              <w:rFonts w:ascii="Cambria" w:hAnsi="Cambria"/>
            </w:rPr>
          </w:rPrChange>
        </w:rPr>
        <w:t xml:space="preserve"> swinging buck</w:t>
      </w:r>
      <w:r w:rsidR="0083707F" w:rsidRPr="00E53B18">
        <w:rPr>
          <w:rFonts w:ascii="Times New Roman" w:hAnsi="Times New Roman" w:cs="Times New Roman"/>
          <w:rPrChange w:id="1197" w:author="Tri Le" w:date="2021-07-13T20:26:00Z">
            <w:rPr>
              <w:rFonts w:ascii="Cambria" w:hAnsi="Cambria"/>
            </w:rPr>
          </w:rPrChange>
        </w:rPr>
        <w:t>et rotor and</w:t>
      </w:r>
      <w:ins w:id="1198" w:author="Tri Le" w:date="2021-07-06T17:52:00Z">
        <w:r w:rsidR="00663E2B" w:rsidRPr="00E53B18">
          <w:rPr>
            <w:rFonts w:ascii="Times New Roman" w:hAnsi="Times New Roman" w:cs="Times New Roman"/>
            <w:rPrChange w:id="1199" w:author="Tri Le" w:date="2021-07-13T20:26:00Z">
              <w:rPr>
                <w:rFonts w:ascii="Cambria" w:hAnsi="Cambria"/>
              </w:rPr>
            </w:rPrChange>
          </w:rPr>
          <w:t xml:space="preserve"> </w:t>
        </w:r>
      </w:ins>
      <w:del w:id="1200" w:author="Tri Le" w:date="2021-07-06T17:52:00Z">
        <w:r w:rsidR="0083707F" w:rsidRPr="00E53B18" w:rsidDel="00663E2B">
          <w:rPr>
            <w:rFonts w:ascii="Times New Roman" w:hAnsi="Times New Roman" w:cs="Times New Roman"/>
            <w:rPrChange w:id="1201" w:author="Tri Le" w:date="2021-07-13T20:26:00Z">
              <w:rPr>
                <w:rFonts w:ascii="Cambria" w:hAnsi="Cambria"/>
              </w:rPr>
            </w:rPrChange>
          </w:rPr>
          <w:delText xml:space="preserve"> then</w:delText>
        </w:r>
        <w:r w:rsidRPr="00E53B18" w:rsidDel="00663E2B">
          <w:rPr>
            <w:rFonts w:ascii="Times New Roman" w:hAnsi="Times New Roman" w:cs="Times New Roman"/>
            <w:rPrChange w:id="1202" w:author="Tri Le" w:date="2021-07-13T20:26:00Z">
              <w:rPr>
                <w:rFonts w:ascii="Cambria" w:hAnsi="Cambria"/>
              </w:rPr>
            </w:rPrChange>
          </w:rPr>
          <w:delText xml:space="preserve"> </w:delText>
        </w:r>
      </w:del>
      <w:r w:rsidRPr="00E53B18">
        <w:rPr>
          <w:rFonts w:ascii="Times New Roman" w:hAnsi="Times New Roman" w:cs="Times New Roman"/>
          <w:rPrChange w:id="1203" w:author="Tri Le" w:date="2021-07-13T20:26:00Z">
            <w:rPr>
              <w:rFonts w:ascii="Cambria" w:hAnsi="Cambria"/>
            </w:rPr>
          </w:rPrChange>
        </w:rPr>
        <w:t>centrifuge</w:t>
      </w:r>
      <w:r w:rsidR="0083707F" w:rsidRPr="00E53B18">
        <w:rPr>
          <w:rFonts w:ascii="Times New Roman" w:hAnsi="Times New Roman" w:cs="Times New Roman"/>
          <w:rPrChange w:id="1204" w:author="Tri Le" w:date="2021-07-13T20:26:00Z">
            <w:rPr>
              <w:rFonts w:ascii="Cambria" w:hAnsi="Cambria"/>
            </w:rPr>
          </w:rPrChange>
        </w:rPr>
        <w:t xml:space="preserve">d at 3000 x g for 30 minutes at </w:t>
      </w:r>
      <w:r w:rsidRPr="00E53B18">
        <w:rPr>
          <w:rFonts w:ascii="Times New Roman" w:hAnsi="Times New Roman" w:cs="Times New Roman"/>
          <w:rPrChange w:id="1205" w:author="Tri Le" w:date="2021-07-13T20:26:00Z">
            <w:rPr>
              <w:rFonts w:ascii="Cambria" w:hAnsi="Cambria"/>
            </w:rPr>
          </w:rPrChange>
        </w:rPr>
        <w:t xml:space="preserve">20°C. </w:t>
      </w:r>
      <w:del w:id="1206" w:author="Tri Le" w:date="2021-07-06T17:54:00Z">
        <w:r w:rsidR="0083707F" w:rsidRPr="00E53B18" w:rsidDel="00EC1E59">
          <w:rPr>
            <w:rFonts w:ascii="Times New Roman" w:hAnsi="Times New Roman" w:cs="Times New Roman"/>
            <w:rPrChange w:id="1207" w:author="Tri Le" w:date="2021-07-13T20:26:00Z">
              <w:rPr>
                <w:rFonts w:ascii="Cambria" w:hAnsi="Cambria"/>
              </w:rPr>
            </w:rPrChange>
          </w:rPr>
          <w:delText>Then</w:delText>
        </w:r>
      </w:del>
      <w:ins w:id="1208" w:author="Tri Le" w:date="2021-07-06T17:54:00Z">
        <w:r w:rsidR="00EC1E59" w:rsidRPr="00E53B18">
          <w:rPr>
            <w:rFonts w:ascii="Times New Roman" w:hAnsi="Times New Roman" w:cs="Times New Roman"/>
            <w:rPrChange w:id="1209" w:author="Tri Le" w:date="2021-07-13T20:26:00Z">
              <w:rPr>
                <w:rFonts w:ascii="Cambria" w:hAnsi="Cambria"/>
              </w:rPr>
            </w:rPrChange>
          </w:rPr>
          <w:t>Subs</w:t>
        </w:r>
      </w:ins>
      <w:ins w:id="1210" w:author="Tri Le" w:date="2021-07-06T17:55:00Z">
        <w:r w:rsidR="00EC1E59" w:rsidRPr="00E53B18">
          <w:rPr>
            <w:rFonts w:ascii="Times New Roman" w:hAnsi="Times New Roman" w:cs="Times New Roman"/>
            <w:rPrChange w:id="1211" w:author="Tri Le" w:date="2021-07-13T20:26:00Z">
              <w:rPr>
                <w:rFonts w:ascii="Cambria" w:hAnsi="Cambria"/>
              </w:rPr>
            </w:rPrChange>
          </w:rPr>
          <w:t>equently</w:t>
        </w:r>
      </w:ins>
      <w:r w:rsidR="0083707F" w:rsidRPr="00E53B18">
        <w:rPr>
          <w:rFonts w:ascii="Times New Roman" w:hAnsi="Times New Roman" w:cs="Times New Roman"/>
          <w:rPrChange w:id="1212" w:author="Tri Le" w:date="2021-07-13T20:26:00Z">
            <w:rPr>
              <w:rFonts w:ascii="Cambria" w:hAnsi="Cambria"/>
            </w:rPr>
          </w:rPrChange>
        </w:rPr>
        <w:t xml:space="preserve">, the </w:t>
      </w:r>
      <w:r w:rsidRPr="00E53B18">
        <w:rPr>
          <w:rFonts w:ascii="Times New Roman" w:hAnsi="Times New Roman" w:cs="Times New Roman"/>
          <w:rPrChange w:id="1213" w:author="Tri Le" w:date="2021-07-13T20:26:00Z">
            <w:rPr>
              <w:rFonts w:ascii="Cambria" w:hAnsi="Cambria"/>
            </w:rPr>
          </w:rPrChange>
        </w:rPr>
        <w:t>filtrate was discarded</w:t>
      </w:r>
      <w:ins w:id="1214" w:author="Tri Le" w:date="2021-07-12T18:11:00Z">
        <w:r w:rsidR="0075749E" w:rsidRPr="00E53B18">
          <w:rPr>
            <w:rFonts w:ascii="Times New Roman" w:hAnsi="Times New Roman" w:cs="Times New Roman"/>
            <w:rPrChange w:id="1215" w:author="Tri Le" w:date="2021-07-13T20:26:00Z">
              <w:rPr>
                <w:rFonts w:ascii="Cambria" w:hAnsi="Cambria"/>
              </w:rPr>
            </w:rPrChange>
          </w:rPr>
          <w:t xml:space="preserve">, </w:t>
        </w:r>
      </w:ins>
      <w:del w:id="1216" w:author="Tri Le" w:date="2021-07-12T18:11:00Z">
        <w:r w:rsidRPr="00E53B18" w:rsidDel="0075749E">
          <w:rPr>
            <w:rFonts w:ascii="Times New Roman" w:hAnsi="Times New Roman" w:cs="Times New Roman"/>
            <w:rPrChange w:id="1217" w:author="Tri Le" w:date="2021-07-13T20:26:00Z">
              <w:rPr>
                <w:rFonts w:ascii="Cambria" w:hAnsi="Cambria"/>
              </w:rPr>
            </w:rPrChange>
          </w:rPr>
          <w:delText xml:space="preserve"> </w:delText>
        </w:r>
      </w:del>
      <w:r w:rsidRPr="00E53B18">
        <w:rPr>
          <w:rFonts w:ascii="Times New Roman" w:hAnsi="Times New Roman" w:cs="Times New Roman"/>
          <w:rPrChange w:id="1218" w:author="Tri Le" w:date="2021-07-13T20:26:00Z">
            <w:rPr>
              <w:rFonts w:ascii="Cambria" w:hAnsi="Cambria"/>
            </w:rPr>
          </w:rPrChange>
        </w:rPr>
        <w:t xml:space="preserve">and the remaining 70 mL of the samples was added into their correspondingly labeled sample filter cup pre-assembled with the filtrate collection cup. </w:t>
      </w:r>
      <w:r w:rsidR="0083707F" w:rsidRPr="00E53B18">
        <w:rPr>
          <w:rFonts w:ascii="Times New Roman" w:hAnsi="Times New Roman" w:cs="Times New Roman"/>
          <w:rPrChange w:id="1219" w:author="Tri Le" w:date="2021-07-13T20:26:00Z">
            <w:rPr>
              <w:rFonts w:ascii="Cambria" w:hAnsi="Cambria"/>
            </w:rPr>
          </w:rPrChange>
        </w:rPr>
        <w:t xml:space="preserve">Samples were spun down using the </w:t>
      </w:r>
      <w:r w:rsidRPr="00E53B18">
        <w:rPr>
          <w:rFonts w:ascii="Times New Roman" w:hAnsi="Times New Roman" w:cs="Times New Roman"/>
          <w:rPrChange w:id="1220" w:author="Tri Le" w:date="2021-07-13T20:26:00Z">
            <w:rPr>
              <w:rFonts w:ascii="Cambria" w:hAnsi="Cambria"/>
            </w:rPr>
          </w:rPrChange>
        </w:rPr>
        <w:t xml:space="preserve">same speed and temperature </w:t>
      </w:r>
      <w:ins w:id="1221" w:author="Tri Le" w:date="2021-07-06T17:55:00Z">
        <w:r w:rsidR="0010696F" w:rsidRPr="00E53B18">
          <w:rPr>
            <w:rFonts w:ascii="Times New Roman" w:hAnsi="Times New Roman" w:cs="Times New Roman"/>
            <w:rPrChange w:id="1222" w:author="Tri Le" w:date="2021-07-13T20:26:00Z">
              <w:rPr>
                <w:rFonts w:ascii="Cambria" w:hAnsi="Cambria"/>
              </w:rPr>
            </w:rPrChange>
          </w:rPr>
          <w:t xml:space="preserve">for </w:t>
        </w:r>
      </w:ins>
      <w:del w:id="1223" w:author="Tri Le" w:date="2021-07-06T17:55:00Z">
        <w:r w:rsidR="00F40BD3" w:rsidRPr="00E53B18" w:rsidDel="0010696F">
          <w:rPr>
            <w:rFonts w:ascii="Times New Roman" w:hAnsi="Times New Roman" w:cs="Times New Roman"/>
            <w:rPrChange w:id="1224" w:author="Tri Le" w:date="2021-07-13T20:26:00Z">
              <w:rPr>
                <w:rFonts w:ascii="Cambria" w:hAnsi="Cambria"/>
              </w:rPr>
            </w:rPrChange>
          </w:rPr>
          <w:delText xml:space="preserve">with the </w:delText>
        </w:r>
        <w:r w:rsidR="0083707F" w:rsidRPr="00E53B18" w:rsidDel="0010696F">
          <w:rPr>
            <w:rFonts w:ascii="Times New Roman" w:hAnsi="Times New Roman" w:cs="Times New Roman"/>
            <w:rPrChange w:id="1225" w:author="Tri Le" w:date="2021-07-13T20:26:00Z">
              <w:rPr>
                <w:rFonts w:ascii="Cambria" w:hAnsi="Cambria"/>
              </w:rPr>
            </w:rPrChange>
          </w:rPr>
          <w:delText>time</w:delText>
        </w:r>
        <w:r w:rsidRPr="00E53B18" w:rsidDel="00593FC1">
          <w:rPr>
            <w:rFonts w:ascii="Times New Roman" w:hAnsi="Times New Roman" w:cs="Times New Roman"/>
            <w:rPrChange w:id="1226" w:author="Tri Le" w:date="2021-07-13T20:26:00Z">
              <w:rPr>
                <w:rFonts w:ascii="Cambria" w:hAnsi="Cambria"/>
              </w:rPr>
            </w:rPrChange>
          </w:rPr>
          <w:delText xml:space="preserve"> duration </w:delText>
        </w:r>
        <w:r w:rsidRPr="00E53B18" w:rsidDel="0010696F">
          <w:rPr>
            <w:rFonts w:ascii="Times New Roman" w:hAnsi="Times New Roman" w:cs="Times New Roman"/>
            <w:rPrChange w:id="1227" w:author="Tri Le" w:date="2021-07-13T20:26:00Z">
              <w:rPr>
                <w:rFonts w:ascii="Cambria" w:hAnsi="Cambria"/>
              </w:rPr>
            </w:rPrChange>
          </w:rPr>
          <w:delText xml:space="preserve">set to </w:delText>
        </w:r>
      </w:del>
      <w:r w:rsidRPr="00E53B18">
        <w:rPr>
          <w:rFonts w:ascii="Times New Roman" w:hAnsi="Times New Roman" w:cs="Times New Roman"/>
          <w:rPrChange w:id="1228" w:author="Tri Le" w:date="2021-07-13T20:26:00Z">
            <w:rPr>
              <w:rFonts w:ascii="Cambria" w:hAnsi="Cambria"/>
            </w:rPr>
          </w:rPrChange>
        </w:rPr>
        <w:t xml:space="preserve">45 minutes. </w:t>
      </w:r>
      <w:r w:rsidRPr="00E53B18">
        <w:rPr>
          <w:rFonts w:ascii="Times New Roman" w:hAnsi="Times New Roman" w:cs="Times New Roman"/>
          <w:rPrChange w:id="1229" w:author="Tri Le" w:date="2021-07-13T20:26:00Z">
            <w:rPr>
              <w:rFonts w:ascii="Cambria" w:hAnsi="Cambria"/>
            </w:rPr>
          </w:rPrChange>
        </w:rPr>
        <w:lastRenderedPageBreak/>
        <w:t xml:space="preserve">After centrifugation, the sample filter cup was separated from the filtrate collection cup. The concentration collection cup was then turned upside down and placed on top of the sample filter cup. The device was carefully inverted and placed into the centrifuge. </w:t>
      </w:r>
      <w:r w:rsidR="0083707F" w:rsidRPr="00E53B18">
        <w:rPr>
          <w:rFonts w:ascii="Times New Roman" w:hAnsi="Times New Roman" w:cs="Times New Roman"/>
          <w:rPrChange w:id="1230" w:author="Tri Le" w:date="2021-07-13T20:26:00Z">
            <w:rPr>
              <w:rFonts w:ascii="Cambria" w:hAnsi="Cambria"/>
            </w:rPr>
          </w:rPrChange>
        </w:rPr>
        <w:t>Centricon Plus-70 filter</w:t>
      </w:r>
      <w:ins w:id="1231" w:author="muyaguari@yahoo.com" w:date="2021-05-13T08:53:00Z">
        <w:r w:rsidR="00932C09" w:rsidRPr="00E53B18">
          <w:rPr>
            <w:rFonts w:ascii="Times New Roman" w:hAnsi="Times New Roman" w:cs="Times New Roman"/>
            <w:rPrChange w:id="1232" w:author="Tri Le" w:date="2021-07-13T20:26:00Z">
              <w:rPr>
                <w:rFonts w:ascii="Cambria" w:hAnsi="Cambria"/>
              </w:rPr>
            </w:rPrChange>
          </w:rPr>
          <w:t xml:space="preserve"> units</w:t>
        </w:r>
      </w:ins>
      <w:del w:id="1233" w:author="muyaguari@yahoo.com" w:date="2021-05-13T08:53:00Z">
        <w:r w:rsidR="0083707F" w:rsidRPr="00E53B18" w:rsidDel="00932C09">
          <w:rPr>
            <w:rFonts w:ascii="Times New Roman" w:hAnsi="Times New Roman" w:cs="Times New Roman"/>
            <w:rPrChange w:id="1234" w:author="Tri Le" w:date="2021-07-13T20:26:00Z">
              <w:rPr>
                <w:rFonts w:ascii="Cambria" w:hAnsi="Cambria"/>
              </w:rPr>
            </w:rPrChange>
          </w:rPr>
          <w:delText>s</w:delText>
        </w:r>
      </w:del>
      <w:r w:rsidR="0083707F" w:rsidRPr="00E53B18">
        <w:rPr>
          <w:rFonts w:ascii="Times New Roman" w:hAnsi="Times New Roman" w:cs="Times New Roman"/>
          <w:rPrChange w:id="1235" w:author="Tri Le" w:date="2021-07-13T20:26:00Z">
            <w:rPr>
              <w:rFonts w:ascii="Cambria" w:hAnsi="Cambria"/>
            </w:rPr>
          </w:rPrChange>
        </w:rPr>
        <w:t xml:space="preserve"> were centrifuged at</w:t>
      </w:r>
      <w:r w:rsidRPr="00E53B18">
        <w:rPr>
          <w:rFonts w:ascii="Times New Roman" w:hAnsi="Times New Roman" w:cs="Times New Roman"/>
          <w:rPrChange w:id="1236" w:author="Tri Le" w:date="2021-07-13T20:26:00Z">
            <w:rPr>
              <w:rFonts w:ascii="Cambria" w:hAnsi="Cambria"/>
            </w:rPr>
          </w:rPrChange>
        </w:rPr>
        <w:t xml:space="preserve"> 800 x g for 2 minutes</w:t>
      </w:r>
      <w:r w:rsidR="0083707F" w:rsidRPr="00E53B18">
        <w:rPr>
          <w:rFonts w:ascii="Times New Roman" w:hAnsi="Times New Roman" w:cs="Times New Roman"/>
          <w:rPrChange w:id="1237" w:author="Tri Le" w:date="2021-07-13T20:26:00Z">
            <w:rPr>
              <w:rFonts w:ascii="Cambria" w:hAnsi="Cambria"/>
            </w:rPr>
          </w:rPrChange>
        </w:rPr>
        <w:t xml:space="preserve"> at 20°C</w:t>
      </w:r>
      <w:r w:rsidRPr="00E53B18">
        <w:rPr>
          <w:rFonts w:ascii="Times New Roman" w:hAnsi="Times New Roman" w:cs="Times New Roman"/>
          <w:rPrChange w:id="1238" w:author="Tri Le" w:date="2021-07-13T20:26:00Z">
            <w:rPr>
              <w:rFonts w:ascii="Cambria" w:hAnsi="Cambria"/>
            </w:rPr>
          </w:rPrChange>
        </w:rPr>
        <w:t xml:space="preserve">. After this step, the concentrated sample was collected from the concentration cup via a </w:t>
      </w:r>
      <w:r w:rsidR="0083707F" w:rsidRPr="00E53B18">
        <w:rPr>
          <w:rFonts w:ascii="Times New Roman" w:hAnsi="Times New Roman" w:cs="Times New Roman"/>
          <w:rPrChange w:id="1239" w:author="Tri Le" w:date="2021-07-13T20:26:00Z">
            <w:rPr>
              <w:rFonts w:ascii="Cambria" w:hAnsi="Cambria"/>
            </w:rPr>
          </w:rPrChange>
        </w:rPr>
        <w:t>micro</w:t>
      </w:r>
      <w:r w:rsidRPr="00E53B18">
        <w:rPr>
          <w:rFonts w:ascii="Times New Roman" w:hAnsi="Times New Roman" w:cs="Times New Roman"/>
          <w:rPrChange w:id="1240" w:author="Tri Le" w:date="2021-07-13T20:26:00Z">
            <w:rPr>
              <w:rFonts w:ascii="Cambria" w:hAnsi="Cambria"/>
            </w:rPr>
          </w:rPrChange>
        </w:rPr>
        <w:t>pipet</w:t>
      </w:r>
      <w:r w:rsidR="0083707F" w:rsidRPr="00E53B18">
        <w:rPr>
          <w:rFonts w:ascii="Times New Roman" w:hAnsi="Times New Roman" w:cs="Times New Roman"/>
          <w:rPrChange w:id="1241" w:author="Tri Le" w:date="2021-07-13T20:26:00Z">
            <w:rPr>
              <w:rFonts w:ascii="Cambria" w:hAnsi="Cambria"/>
            </w:rPr>
          </w:rPrChange>
        </w:rPr>
        <w:t>te</w:t>
      </w:r>
      <w:r w:rsidRPr="00E53B18">
        <w:rPr>
          <w:rFonts w:ascii="Times New Roman" w:hAnsi="Times New Roman" w:cs="Times New Roman"/>
          <w:rPrChange w:id="1242" w:author="Tri Le" w:date="2021-07-13T20:26:00Z">
            <w:rPr>
              <w:rFonts w:ascii="Cambria" w:hAnsi="Cambria"/>
            </w:rPr>
          </w:rPrChange>
        </w:rPr>
        <w:t xml:space="preserve">. The final volume was measured for each wastewater sample. If needed, </w:t>
      </w:r>
      <w:del w:id="1243" w:author="Miguel Uyaguari" w:date="2021-07-12T22:37:00Z">
        <w:r w:rsidRPr="00E53B18" w:rsidDel="00B61A40">
          <w:rPr>
            <w:rFonts w:ascii="Times New Roman" w:hAnsi="Times New Roman" w:cs="Times New Roman"/>
            <w:rPrChange w:id="1244" w:author="Tri Le" w:date="2021-07-13T20:26:00Z">
              <w:rPr>
                <w:rFonts w:ascii="Cambria" w:hAnsi="Cambria"/>
              </w:rPr>
            </w:rPrChange>
          </w:rPr>
          <w:delText xml:space="preserve">TRIS </w:delText>
        </w:r>
      </w:del>
      <w:ins w:id="1245" w:author="Miguel Uyaguari" w:date="2021-07-12T22:38:00Z">
        <w:r w:rsidR="00B61A40" w:rsidRPr="00E53B18">
          <w:rPr>
            <w:rFonts w:ascii="Times New Roman" w:hAnsi="Times New Roman" w:cs="Times New Roman"/>
            <w:rPrChange w:id="1246" w:author="Tri Le" w:date="2021-07-13T20:26:00Z">
              <w:rPr>
                <w:rFonts w:ascii="Cambria" w:hAnsi="Cambria"/>
              </w:rPr>
            </w:rPrChange>
          </w:rPr>
          <w:t xml:space="preserve">10 mM Tris-HCl, pH 8.5 </w:t>
        </w:r>
      </w:ins>
      <w:r w:rsidRPr="00E53B18">
        <w:rPr>
          <w:rFonts w:ascii="Times New Roman" w:hAnsi="Times New Roman" w:cs="Times New Roman"/>
          <w:rPrChange w:id="1247" w:author="Tri Le" w:date="2021-07-13T20:26:00Z">
            <w:rPr>
              <w:rFonts w:ascii="Cambria" w:hAnsi="Cambria"/>
            </w:rPr>
          </w:rPrChange>
        </w:rPr>
        <w:t xml:space="preserve">buffer </w:t>
      </w:r>
      <w:ins w:id="1248" w:author="Miguel Uyaguari" w:date="2021-07-12T22:39:00Z">
        <w:r w:rsidR="008206AF" w:rsidRPr="00E53B18">
          <w:rPr>
            <w:rFonts w:ascii="Times New Roman" w:hAnsi="Times New Roman" w:cs="Times New Roman"/>
            <w:rPrChange w:id="1249" w:author="Tri Le" w:date="2021-07-13T20:26:00Z">
              <w:rPr>
                <w:rFonts w:ascii="Cambria" w:hAnsi="Cambria"/>
              </w:rPr>
            </w:rPrChange>
          </w:rPr>
          <w:t xml:space="preserve">(Qiagen Sciences, Maryland, MD) </w:t>
        </w:r>
      </w:ins>
      <w:r w:rsidRPr="00E53B18">
        <w:rPr>
          <w:rFonts w:ascii="Times New Roman" w:hAnsi="Times New Roman" w:cs="Times New Roman"/>
          <w:rPrChange w:id="1250" w:author="Tri Le" w:date="2021-07-13T20:26:00Z">
            <w:rPr>
              <w:rFonts w:ascii="Cambria" w:hAnsi="Cambria"/>
            </w:rPr>
          </w:rPrChange>
        </w:rPr>
        <w:t xml:space="preserve">was added to the concentrate to make up a total volume of 250 μL. If the final volume of the concentrate was over 250 μL, </w:t>
      </w:r>
      <w:del w:id="1251" w:author="Miguel Uyaguari" w:date="2021-07-12T22:36:00Z">
        <w:r w:rsidRPr="00E53B18" w:rsidDel="00B61A40">
          <w:rPr>
            <w:rFonts w:ascii="Times New Roman" w:hAnsi="Times New Roman" w:cs="Times New Roman"/>
            <w:rPrChange w:id="1252" w:author="Tri Le" w:date="2021-07-13T20:26:00Z">
              <w:rPr>
                <w:rFonts w:ascii="Cambria" w:hAnsi="Cambria"/>
              </w:rPr>
            </w:rPrChange>
          </w:rPr>
          <w:delText xml:space="preserve">TRIS </w:delText>
        </w:r>
      </w:del>
      <w:ins w:id="1253" w:author="Miguel Uyaguari" w:date="2021-07-12T22:36:00Z">
        <w:r w:rsidR="00B61A40" w:rsidRPr="00E53B18">
          <w:rPr>
            <w:rFonts w:ascii="Times New Roman" w:hAnsi="Times New Roman" w:cs="Times New Roman"/>
            <w:rPrChange w:id="1254" w:author="Tri Le" w:date="2021-07-13T20:26:00Z">
              <w:rPr>
                <w:rFonts w:ascii="Cambria" w:hAnsi="Cambria"/>
              </w:rPr>
            </w:rPrChange>
          </w:rPr>
          <w:t>Tr</w:t>
        </w:r>
      </w:ins>
      <w:ins w:id="1255" w:author="Miguel Uyaguari" w:date="2021-07-12T22:37:00Z">
        <w:r w:rsidR="00B61A40" w:rsidRPr="00E53B18">
          <w:rPr>
            <w:rFonts w:ascii="Times New Roman" w:hAnsi="Times New Roman" w:cs="Times New Roman"/>
            <w:rPrChange w:id="1256" w:author="Tri Le" w:date="2021-07-13T20:26:00Z">
              <w:rPr>
                <w:rFonts w:ascii="Cambria" w:hAnsi="Cambria"/>
              </w:rPr>
            </w:rPrChange>
          </w:rPr>
          <w:t>is</w:t>
        </w:r>
      </w:ins>
      <w:ins w:id="1257" w:author="Miguel Uyaguari" w:date="2021-07-12T22:39:00Z">
        <w:r w:rsidR="00B61A40" w:rsidRPr="00E53B18">
          <w:rPr>
            <w:rFonts w:ascii="Times New Roman" w:hAnsi="Times New Roman" w:cs="Times New Roman"/>
            <w:rPrChange w:id="1258" w:author="Tri Le" w:date="2021-07-13T20:26:00Z">
              <w:rPr>
                <w:rFonts w:ascii="Cambria" w:hAnsi="Cambria"/>
              </w:rPr>
            </w:rPrChange>
          </w:rPr>
          <w:t xml:space="preserve"> buffer</w:t>
        </w:r>
      </w:ins>
      <w:ins w:id="1259" w:author="Miguel Uyaguari" w:date="2021-07-12T22:36:00Z">
        <w:r w:rsidR="00B61A40" w:rsidRPr="00E53B18">
          <w:rPr>
            <w:rFonts w:ascii="Times New Roman" w:hAnsi="Times New Roman" w:cs="Times New Roman"/>
            <w:rPrChange w:id="1260" w:author="Tri Le" w:date="2021-07-13T20:26:00Z">
              <w:rPr>
                <w:rFonts w:ascii="Cambria" w:hAnsi="Cambria"/>
              </w:rPr>
            </w:rPrChange>
          </w:rPr>
          <w:t xml:space="preserve"> </w:t>
        </w:r>
      </w:ins>
      <w:r w:rsidRPr="00E53B18">
        <w:rPr>
          <w:rFonts w:ascii="Times New Roman" w:hAnsi="Times New Roman" w:cs="Times New Roman"/>
          <w:rPrChange w:id="1261" w:author="Tri Le" w:date="2021-07-13T20:26:00Z">
            <w:rPr>
              <w:rFonts w:ascii="Cambria" w:hAnsi="Cambria"/>
            </w:rPr>
          </w:rPrChange>
        </w:rPr>
        <w:t xml:space="preserve">was not added. </w:t>
      </w:r>
      <w:r w:rsidRPr="00E53B18">
        <w:rPr>
          <w:rFonts w:ascii="Times New Roman" w:hAnsi="Times New Roman" w:cs="Times New Roman"/>
          <w:highlight w:val="green"/>
          <w:rPrChange w:id="1262" w:author="Tri Le" w:date="2021-07-13T20:26:00Z">
            <w:rPr>
              <w:rFonts w:ascii="Cambria" w:hAnsi="Cambria"/>
            </w:rPr>
          </w:rPrChange>
        </w:rPr>
        <w:t xml:space="preserve">Aliquots containing 250 μL were made and stored at </w:t>
      </w:r>
      <w:commentRangeStart w:id="1263"/>
      <w:del w:id="1264" w:author="Miguel Uyaguari" w:date="2021-07-12T22:35:00Z">
        <w:r w:rsidRPr="00E53B18" w:rsidDel="00C32A64">
          <w:rPr>
            <w:rFonts w:ascii="Times New Roman" w:hAnsi="Times New Roman" w:cs="Times New Roman"/>
            <w:highlight w:val="green"/>
            <w:rPrChange w:id="1265" w:author="Tri Le" w:date="2021-07-13T20:26:00Z">
              <w:rPr>
                <w:rFonts w:ascii="Cambria" w:hAnsi="Cambria"/>
              </w:rPr>
            </w:rPrChange>
          </w:rPr>
          <w:delText>-</w:delText>
        </w:r>
      </w:del>
      <w:ins w:id="1266" w:author="Miguel Uyaguari" w:date="2021-07-12T22:35:00Z">
        <w:r w:rsidR="00C32A64" w:rsidRPr="00E53B18">
          <w:rPr>
            <w:rFonts w:ascii="Times New Roman" w:hAnsi="Times New Roman" w:cs="Times New Roman"/>
            <w:highlight w:val="green"/>
            <w:rPrChange w:id="1267" w:author="Tri Le" w:date="2021-07-13T20:26:00Z">
              <w:rPr>
                <w:rFonts w:ascii="Cambria" w:hAnsi="Cambria"/>
                <w:highlight w:val="green"/>
              </w:rPr>
            </w:rPrChange>
          </w:rPr>
          <w:t>4</w:t>
        </w:r>
      </w:ins>
      <w:del w:id="1268" w:author="Miguel Uyaguari" w:date="2021-07-12T22:35:00Z">
        <w:r w:rsidRPr="00E53B18" w:rsidDel="00C32A64">
          <w:rPr>
            <w:rFonts w:ascii="Times New Roman" w:hAnsi="Times New Roman" w:cs="Times New Roman"/>
            <w:highlight w:val="green"/>
            <w:rPrChange w:id="1269" w:author="Tri Le" w:date="2021-07-13T20:26:00Z">
              <w:rPr>
                <w:rFonts w:ascii="Cambria" w:hAnsi="Cambria"/>
              </w:rPr>
            </w:rPrChange>
          </w:rPr>
          <w:delText>70</w:delText>
        </w:r>
      </w:del>
      <w:r w:rsidRPr="00E53B18">
        <w:rPr>
          <w:rFonts w:ascii="Times New Roman" w:hAnsi="Times New Roman" w:cs="Times New Roman"/>
          <w:highlight w:val="green"/>
          <w:rPrChange w:id="1270" w:author="Tri Le" w:date="2021-07-13T20:26:00Z">
            <w:rPr>
              <w:rFonts w:ascii="Cambria" w:hAnsi="Cambria"/>
            </w:rPr>
          </w:rPrChange>
        </w:rPr>
        <w:t xml:space="preserve">°C </w:t>
      </w:r>
      <w:del w:id="1271" w:author="Miguel Uyaguari" w:date="2021-07-12T22:35:00Z">
        <w:r w:rsidRPr="00E53B18" w:rsidDel="00C32A64">
          <w:rPr>
            <w:rFonts w:ascii="Times New Roman" w:hAnsi="Times New Roman" w:cs="Times New Roman"/>
            <w:highlight w:val="green"/>
            <w:rPrChange w:id="1272" w:author="Tri Le" w:date="2021-07-13T20:26:00Z">
              <w:rPr>
                <w:rFonts w:ascii="Cambria" w:hAnsi="Cambria"/>
              </w:rPr>
            </w:rPrChange>
          </w:rPr>
          <w:delText>until later use</w:delText>
        </w:r>
      </w:del>
      <w:ins w:id="1273" w:author="Miguel Uyaguari" w:date="2021-07-12T22:35:00Z">
        <w:r w:rsidR="00C32A64" w:rsidRPr="00E53B18">
          <w:rPr>
            <w:rFonts w:ascii="Times New Roman" w:hAnsi="Times New Roman" w:cs="Times New Roman"/>
            <w:highlight w:val="green"/>
            <w:rPrChange w:id="1274" w:author="Tri Le" w:date="2021-07-13T20:26:00Z">
              <w:rPr>
                <w:rFonts w:ascii="Cambria" w:hAnsi="Cambria"/>
                <w:highlight w:val="green"/>
              </w:rPr>
            </w:rPrChange>
          </w:rPr>
          <w:t>and processed</w:t>
        </w:r>
      </w:ins>
      <w:ins w:id="1275" w:author="Miguel Uyaguari" w:date="2021-07-12T22:36:00Z">
        <w:r w:rsidR="00B61A40" w:rsidRPr="00E53B18">
          <w:rPr>
            <w:rFonts w:ascii="Times New Roman" w:hAnsi="Times New Roman" w:cs="Times New Roman"/>
            <w:highlight w:val="green"/>
            <w:rPrChange w:id="1276" w:author="Tri Le" w:date="2021-07-13T20:26:00Z">
              <w:rPr>
                <w:rFonts w:ascii="Cambria" w:hAnsi="Cambria"/>
                <w:highlight w:val="green"/>
              </w:rPr>
            </w:rPrChange>
          </w:rPr>
          <w:t xml:space="preserve"> within 24h</w:t>
        </w:r>
      </w:ins>
      <w:r w:rsidRPr="00E53B18">
        <w:rPr>
          <w:rFonts w:ascii="Times New Roman" w:hAnsi="Times New Roman" w:cs="Times New Roman"/>
          <w:highlight w:val="green"/>
          <w:rPrChange w:id="1277" w:author="Tri Le" w:date="2021-07-13T20:26:00Z">
            <w:rPr>
              <w:rFonts w:ascii="Cambria" w:hAnsi="Cambria"/>
            </w:rPr>
          </w:rPrChange>
        </w:rPr>
        <w:t>.</w:t>
      </w:r>
      <w:r w:rsidRPr="00E53B18">
        <w:rPr>
          <w:rFonts w:ascii="Times New Roman" w:hAnsi="Times New Roman" w:cs="Times New Roman"/>
          <w:rPrChange w:id="1278" w:author="Tri Le" w:date="2021-07-13T20:26:00Z">
            <w:rPr>
              <w:rFonts w:ascii="Cambria" w:hAnsi="Cambria"/>
            </w:rPr>
          </w:rPrChange>
        </w:rPr>
        <w:t xml:space="preserve"> </w:t>
      </w:r>
      <w:commentRangeEnd w:id="1263"/>
      <w:r w:rsidR="00932C09" w:rsidRPr="00E53B18">
        <w:rPr>
          <w:rStyle w:val="CommentReference"/>
          <w:rFonts w:ascii="Times New Roman" w:hAnsi="Times New Roman" w:cs="Times New Roman"/>
          <w:color w:val="auto"/>
          <w:sz w:val="24"/>
          <w:szCs w:val="24"/>
          <w:rPrChange w:id="1279" w:author="Tri Le" w:date="2021-07-13T20:26:00Z">
            <w:rPr>
              <w:rStyle w:val="CommentReference"/>
              <w:rFonts w:asciiTheme="minorHAnsi" w:hAnsiTheme="minorHAnsi" w:cstheme="minorBidi"/>
              <w:color w:val="auto"/>
            </w:rPr>
          </w:rPrChange>
        </w:rPr>
        <w:commentReference w:id="1263"/>
      </w:r>
    </w:p>
    <w:p w14:paraId="77004657" w14:textId="77777777" w:rsidR="000B1B3D" w:rsidRPr="00E53B18" w:rsidRDefault="000B1B3D" w:rsidP="00A26807">
      <w:pPr>
        <w:pStyle w:val="BasicParagraph"/>
        <w:spacing w:line="480" w:lineRule="auto"/>
        <w:jc w:val="both"/>
        <w:rPr>
          <w:ins w:id="1280" w:author="Tri Le" w:date="2021-07-12T18:58:00Z"/>
          <w:rFonts w:ascii="Times New Roman" w:hAnsi="Times New Roman" w:cs="Times New Roman"/>
          <w:b/>
          <w:rPrChange w:id="1281" w:author="Tri Le" w:date="2021-07-13T20:26:00Z">
            <w:rPr>
              <w:ins w:id="1282" w:author="Tri Le" w:date="2021-07-12T18:58:00Z"/>
              <w:rFonts w:ascii="Cambria" w:hAnsi="Cambria"/>
              <w:b/>
            </w:rPr>
          </w:rPrChange>
        </w:rPr>
      </w:pPr>
    </w:p>
    <w:p w14:paraId="0EF2EE71" w14:textId="3BB3ACFD" w:rsidR="00CA6469" w:rsidRPr="00E53B18" w:rsidRDefault="00CA6469" w:rsidP="00A26807">
      <w:pPr>
        <w:pStyle w:val="BasicParagraph"/>
        <w:spacing w:line="480" w:lineRule="auto"/>
        <w:jc w:val="both"/>
        <w:rPr>
          <w:rFonts w:ascii="Times New Roman" w:hAnsi="Times New Roman" w:cs="Times New Roman"/>
          <w:b/>
          <w:rPrChange w:id="1283" w:author="Tri Le" w:date="2021-07-13T20:26:00Z">
            <w:rPr>
              <w:rFonts w:ascii="Cambria" w:hAnsi="Cambria"/>
              <w:b/>
            </w:rPr>
          </w:rPrChange>
        </w:rPr>
      </w:pPr>
      <w:r w:rsidRPr="00E53B18">
        <w:rPr>
          <w:rFonts w:ascii="Times New Roman" w:hAnsi="Times New Roman" w:cs="Times New Roman"/>
          <w:b/>
          <w:rPrChange w:id="1284" w:author="Tri Le" w:date="2021-07-13T20:26:00Z">
            <w:rPr>
              <w:rFonts w:ascii="Cambria" w:hAnsi="Cambria"/>
              <w:b/>
            </w:rPr>
          </w:rPrChange>
        </w:rPr>
        <w:t xml:space="preserve">Sludge Cake Preparation for Ultrafiltration </w:t>
      </w:r>
    </w:p>
    <w:p w14:paraId="71C68E3A" w14:textId="6C3E2308" w:rsidR="00137E50" w:rsidRPr="00E53B18" w:rsidRDefault="0083707F" w:rsidP="00A26807">
      <w:pPr>
        <w:pStyle w:val="BasicParagraph"/>
        <w:spacing w:line="480" w:lineRule="auto"/>
        <w:jc w:val="both"/>
        <w:rPr>
          <w:rFonts w:ascii="Times New Roman" w:hAnsi="Times New Roman" w:cs="Times New Roman"/>
          <w:rPrChange w:id="1285" w:author="Tri Le" w:date="2021-07-13T20:26:00Z">
            <w:rPr>
              <w:rFonts w:ascii="Cambria" w:hAnsi="Cambria"/>
            </w:rPr>
          </w:rPrChange>
        </w:rPr>
      </w:pPr>
      <w:r w:rsidRPr="00E53B18">
        <w:rPr>
          <w:rFonts w:ascii="Times New Roman" w:hAnsi="Times New Roman" w:cs="Times New Roman"/>
          <w:rPrChange w:id="1286" w:author="Tri Le" w:date="2021-07-13T20:26:00Z">
            <w:rPr>
              <w:rFonts w:ascii="Cambria" w:hAnsi="Cambria"/>
            </w:rPr>
          </w:rPrChange>
        </w:rPr>
        <w:t xml:space="preserve">To remove cells from the </w:t>
      </w:r>
      <w:del w:id="1287" w:author="Tri Le" w:date="2021-07-12T18:56:00Z">
        <w:r w:rsidRPr="00E53B18" w:rsidDel="007421FB">
          <w:rPr>
            <w:rFonts w:ascii="Times New Roman" w:hAnsi="Times New Roman" w:cs="Times New Roman"/>
            <w:rPrChange w:id="1288" w:author="Tri Le" w:date="2021-07-13T20:26:00Z">
              <w:rPr>
                <w:rFonts w:ascii="Cambria" w:hAnsi="Cambria"/>
              </w:rPr>
            </w:rPrChange>
          </w:rPr>
          <w:delText>sludge cake</w:delText>
        </w:r>
      </w:del>
      <w:ins w:id="1289" w:author="Tri Le" w:date="2021-07-12T18:56:00Z">
        <w:r w:rsidR="007421FB" w:rsidRPr="00E53B18">
          <w:rPr>
            <w:rFonts w:ascii="Times New Roman" w:hAnsi="Times New Roman" w:cs="Times New Roman"/>
            <w:rPrChange w:id="1290" w:author="Tri Le" w:date="2021-07-13T20:26:00Z">
              <w:rPr>
                <w:rFonts w:ascii="Cambria" w:hAnsi="Cambria"/>
              </w:rPr>
            </w:rPrChange>
          </w:rPr>
          <w:t>SC</w:t>
        </w:r>
      </w:ins>
      <w:r w:rsidRPr="00E53B18">
        <w:rPr>
          <w:rFonts w:ascii="Times New Roman" w:hAnsi="Times New Roman" w:cs="Times New Roman"/>
          <w:rPrChange w:id="1291" w:author="Tri Le" w:date="2021-07-13T20:26:00Z">
            <w:rPr>
              <w:rFonts w:ascii="Cambria" w:hAnsi="Cambria"/>
            </w:rPr>
          </w:rPrChange>
        </w:rPr>
        <w:t xml:space="preserve"> sample</w:t>
      </w:r>
      <w:ins w:id="1292" w:author="Tri Le" w:date="2021-07-06T17:57:00Z">
        <w:r w:rsidR="003F748A" w:rsidRPr="00E53B18">
          <w:rPr>
            <w:rFonts w:ascii="Times New Roman" w:hAnsi="Times New Roman" w:cs="Times New Roman"/>
            <w:rPrChange w:id="1293" w:author="Tri Le" w:date="2021-07-13T20:26:00Z">
              <w:rPr>
                <w:rFonts w:ascii="Cambria" w:hAnsi="Cambria"/>
              </w:rPr>
            </w:rPrChange>
          </w:rPr>
          <w:t>s</w:t>
        </w:r>
      </w:ins>
      <w:r w:rsidRPr="00E53B18">
        <w:rPr>
          <w:rFonts w:ascii="Times New Roman" w:hAnsi="Times New Roman" w:cs="Times New Roman"/>
          <w:rPrChange w:id="1294" w:author="Tri Le" w:date="2021-07-13T20:26:00Z">
            <w:rPr>
              <w:rFonts w:ascii="Cambria" w:hAnsi="Cambria"/>
            </w:rPr>
          </w:rPrChange>
        </w:rPr>
        <w:t xml:space="preserve">, </w:t>
      </w:r>
      <w:del w:id="1295" w:author="muyaguari@yahoo.com" w:date="2021-05-13T09:27:00Z">
        <w:r w:rsidRPr="00E53B18" w:rsidDel="00AC2D19">
          <w:rPr>
            <w:rFonts w:ascii="Times New Roman" w:hAnsi="Times New Roman" w:cs="Times New Roman"/>
            <w:rPrChange w:id="1296" w:author="Tri Le" w:date="2021-07-13T20:26:00Z">
              <w:rPr>
                <w:rFonts w:ascii="Cambria" w:hAnsi="Cambria"/>
              </w:rPr>
            </w:rPrChange>
          </w:rPr>
          <w:delText>a x</w:delText>
        </w:r>
      </w:del>
      <w:r w:rsidRPr="00E53B18">
        <w:rPr>
          <w:rFonts w:ascii="Times New Roman" w:hAnsi="Times New Roman" w:cs="Times New Roman"/>
          <w:rPrChange w:id="1297" w:author="Tri Le" w:date="2021-07-13T20:26:00Z">
            <w:rPr>
              <w:rFonts w:ascii="Cambria" w:hAnsi="Cambria"/>
            </w:rPr>
          </w:rPrChange>
        </w:rPr>
        <w:t>1</w:t>
      </w:r>
      <w:ins w:id="1298" w:author="muyaguari@yahoo.com" w:date="2021-05-13T09:27:00Z">
        <w:r w:rsidR="00AC2D19" w:rsidRPr="00E53B18">
          <w:rPr>
            <w:rFonts w:ascii="Times New Roman" w:hAnsi="Times New Roman" w:cs="Times New Roman"/>
            <w:rPrChange w:id="1299" w:author="Tri Le" w:date="2021-07-13T20:26:00Z">
              <w:rPr>
                <w:rFonts w:ascii="Cambria" w:hAnsi="Cambria"/>
              </w:rPr>
            </w:rPrChange>
          </w:rPr>
          <w:t>X</w:t>
        </w:r>
      </w:ins>
      <w:r w:rsidRPr="00E53B18">
        <w:rPr>
          <w:rFonts w:ascii="Times New Roman" w:hAnsi="Times New Roman" w:cs="Times New Roman"/>
          <w:rPrChange w:id="1300" w:author="Tri Le" w:date="2021-07-13T20:26:00Z">
            <w:rPr>
              <w:rFonts w:ascii="Cambria" w:hAnsi="Cambria"/>
            </w:rPr>
          </w:rPrChange>
        </w:rPr>
        <w:t xml:space="preserve"> phosphate-buffered solution (PBS) </w:t>
      </w:r>
      <w:del w:id="1301" w:author="muyaguari@yahoo.com" w:date="2021-05-13T09:27:00Z">
        <w:r w:rsidRPr="00E53B18" w:rsidDel="00AC2D19">
          <w:rPr>
            <w:rFonts w:ascii="Times New Roman" w:hAnsi="Times New Roman" w:cs="Times New Roman"/>
            <w:rPrChange w:id="1302" w:author="Tri Le" w:date="2021-07-13T20:26:00Z">
              <w:rPr>
                <w:rFonts w:ascii="Cambria" w:hAnsi="Cambria"/>
              </w:rPr>
            </w:rPrChange>
          </w:rPr>
          <w:delText xml:space="preserve">and </w:delText>
        </w:r>
      </w:del>
      <w:ins w:id="1303" w:author="muyaguari@yahoo.com" w:date="2021-05-13T09:39:00Z">
        <w:r w:rsidR="00AC2D19" w:rsidRPr="00E53B18">
          <w:rPr>
            <w:rFonts w:ascii="Times New Roman" w:hAnsi="Times New Roman" w:cs="Times New Roman"/>
            <w:rPrChange w:id="1304" w:author="Tri Le" w:date="2021-07-13T20:26:00Z">
              <w:rPr>
                <w:rFonts w:ascii="Cambria" w:hAnsi="Cambria"/>
              </w:rPr>
            </w:rPrChange>
          </w:rPr>
          <w:t>and</w:t>
        </w:r>
      </w:ins>
      <w:ins w:id="1305" w:author="muyaguari@yahoo.com" w:date="2021-05-13T09:27:00Z">
        <w:r w:rsidR="00AC2D19" w:rsidRPr="00E53B18">
          <w:rPr>
            <w:rFonts w:ascii="Times New Roman" w:hAnsi="Times New Roman" w:cs="Times New Roman"/>
            <w:rPrChange w:id="1306" w:author="Tri Le" w:date="2021-07-13T20:26:00Z">
              <w:rPr>
                <w:rFonts w:ascii="Cambria" w:hAnsi="Cambria"/>
              </w:rPr>
            </w:rPrChange>
          </w:rPr>
          <w:t xml:space="preserve"> </w:t>
        </w:r>
      </w:ins>
      <w:r w:rsidRPr="00E53B18">
        <w:rPr>
          <w:rFonts w:ascii="Times New Roman" w:hAnsi="Times New Roman" w:cs="Times New Roman"/>
          <w:rPrChange w:id="1307" w:author="Tri Le" w:date="2021-07-13T20:26:00Z">
            <w:rPr>
              <w:rFonts w:ascii="Cambria" w:hAnsi="Cambria"/>
            </w:rPr>
          </w:rPrChange>
        </w:rPr>
        <w:t>0.01% Tween pH 7.4 w</w:t>
      </w:r>
      <w:ins w:id="1308" w:author="Tri Le" w:date="2021-07-06T17:57:00Z">
        <w:r w:rsidR="00B74724" w:rsidRPr="00E53B18">
          <w:rPr>
            <w:rFonts w:ascii="Times New Roman" w:hAnsi="Times New Roman" w:cs="Times New Roman"/>
            <w:rPrChange w:id="1309" w:author="Tri Le" w:date="2021-07-13T20:26:00Z">
              <w:rPr>
                <w:rFonts w:ascii="Cambria" w:hAnsi="Cambria"/>
              </w:rPr>
            </w:rPrChange>
          </w:rPr>
          <w:t>ere</w:t>
        </w:r>
      </w:ins>
      <w:del w:id="1310" w:author="Tri Le" w:date="2021-07-06T17:57:00Z">
        <w:r w:rsidRPr="00E53B18" w:rsidDel="00B74724">
          <w:rPr>
            <w:rFonts w:ascii="Times New Roman" w:hAnsi="Times New Roman" w:cs="Times New Roman"/>
            <w:rPrChange w:id="1311" w:author="Tri Le" w:date="2021-07-13T20:26:00Z">
              <w:rPr>
                <w:rFonts w:ascii="Cambria" w:hAnsi="Cambria"/>
              </w:rPr>
            </w:rPrChange>
          </w:rPr>
          <w:delText>as</w:delText>
        </w:r>
      </w:del>
      <w:r w:rsidRPr="00E53B18">
        <w:rPr>
          <w:rFonts w:ascii="Times New Roman" w:hAnsi="Times New Roman" w:cs="Times New Roman"/>
          <w:rPrChange w:id="1312" w:author="Tri Le" w:date="2021-07-13T20:26:00Z">
            <w:rPr>
              <w:rFonts w:ascii="Cambria" w:hAnsi="Cambria"/>
            </w:rPr>
          </w:rPrChange>
        </w:rPr>
        <w:t xml:space="preserve"> used.</w:t>
      </w:r>
      <w:r w:rsidR="00137E50" w:rsidRPr="00E53B18">
        <w:rPr>
          <w:rFonts w:ascii="Times New Roman" w:hAnsi="Times New Roman" w:cs="Times New Roman"/>
          <w:rPrChange w:id="1313" w:author="Tri Le" w:date="2021-07-13T20:26:00Z">
            <w:rPr>
              <w:rFonts w:ascii="Cambria" w:hAnsi="Cambria"/>
            </w:rPr>
          </w:rPrChange>
        </w:rPr>
        <w:t xml:space="preserve"> Approximately 30 </w:t>
      </w:r>
      <w:del w:id="1314" w:author="Tri Le" w:date="2021-07-12T20:07:00Z">
        <w:r w:rsidR="00137E50" w:rsidRPr="00E53B18" w:rsidDel="00960527">
          <w:rPr>
            <w:rFonts w:ascii="Times New Roman" w:hAnsi="Times New Roman" w:cs="Times New Roman"/>
            <w:rPrChange w:id="1315" w:author="Tri Le" w:date="2021-07-13T20:26:00Z">
              <w:rPr>
                <w:rFonts w:ascii="Cambria" w:hAnsi="Cambria"/>
              </w:rPr>
            </w:rPrChange>
          </w:rPr>
          <w:delText xml:space="preserve">grams </w:delText>
        </w:r>
      </w:del>
      <w:ins w:id="1316" w:author="Tri Le" w:date="2021-07-12T20:07:00Z">
        <w:r w:rsidR="00960527" w:rsidRPr="00E53B18">
          <w:rPr>
            <w:rFonts w:ascii="Times New Roman" w:hAnsi="Times New Roman" w:cs="Times New Roman"/>
            <w:rPrChange w:id="1317" w:author="Tri Le" w:date="2021-07-13T20:26:00Z">
              <w:rPr>
                <w:rFonts w:ascii="Cambria" w:hAnsi="Cambria"/>
              </w:rPr>
            </w:rPrChange>
          </w:rPr>
          <w:t xml:space="preserve">g </w:t>
        </w:r>
      </w:ins>
      <w:r w:rsidR="00137E50" w:rsidRPr="00E53B18">
        <w:rPr>
          <w:rFonts w:ascii="Times New Roman" w:hAnsi="Times New Roman" w:cs="Times New Roman"/>
          <w:rPrChange w:id="1318" w:author="Tri Le" w:date="2021-07-13T20:26:00Z">
            <w:rPr>
              <w:rFonts w:ascii="Cambria" w:hAnsi="Cambria"/>
            </w:rPr>
          </w:rPrChange>
        </w:rPr>
        <w:t xml:space="preserve">of </w:t>
      </w:r>
      <w:del w:id="1319" w:author="Tri Le" w:date="2021-07-12T18:56:00Z">
        <w:r w:rsidR="00137E50" w:rsidRPr="00E53B18" w:rsidDel="009A5CD6">
          <w:rPr>
            <w:rFonts w:ascii="Times New Roman" w:hAnsi="Times New Roman" w:cs="Times New Roman"/>
            <w:rPrChange w:id="1320" w:author="Tri Le" w:date="2021-07-13T20:26:00Z">
              <w:rPr>
                <w:rFonts w:ascii="Cambria" w:hAnsi="Cambria"/>
              </w:rPr>
            </w:rPrChange>
          </w:rPr>
          <w:delText>sludge cake</w:delText>
        </w:r>
      </w:del>
      <w:ins w:id="1321" w:author="Tri Le" w:date="2021-07-12T18:56:00Z">
        <w:r w:rsidR="009A5CD6" w:rsidRPr="00E53B18">
          <w:rPr>
            <w:rFonts w:ascii="Times New Roman" w:hAnsi="Times New Roman" w:cs="Times New Roman"/>
            <w:rPrChange w:id="1322" w:author="Tri Le" w:date="2021-07-13T20:26:00Z">
              <w:rPr>
                <w:rFonts w:ascii="Cambria" w:hAnsi="Cambria"/>
              </w:rPr>
            </w:rPrChange>
          </w:rPr>
          <w:t>SC</w:t>
        </w:r>
      </w:ins>
      <w:r w:rsidR="00137E50" w:rsidRPr="00E53B18">
        <w:rPr>
          <w:rFonts w:ascii="Times New Roman" w:hAnsi="Times New Roman" w:cs="Times New Roman"/>
          <w:rPrChange w:id="1323" w:author="Tri Le" w:date="2021-07-13T20:26:00Z">
            <w:rPr>
              <w:rFonts w:ascii="Cambria" w:hAnsi="Cambria"/>
            </w:rPr>
          </w:rPrChange>
        </w:rPr>
        <w:t xml:space="preserve"> sample per sampling event (Events 3 and 4) </w:t>
      </w:r>
      <w:del w:id="1324" w:author="Tri Le" w:date="2021-07-06T17:59:00Z">
        <w:r w:rsidR="00137E50" w:rsidRPr="00E53B18" w:rsidDel="00B4751C">
          <w:rPr>
            <w:rFonts w:ascii="Times New Roman" w:hAnsi="Times New Roman" w:cs="Times New Roman"/>
            <w:rPrChange w:id="1325" w:author="Tri Le" w:date="2021-07-13T20:26:00Z">
              <w:rPr>
                <w:rFonts w:ascii="Cambria" w:hAnsi="Cambria"/>
              </w:rPr>
            </w:rPrChange>
          </w:rPr>
          <w:delText xml:space="preserve">were </w:delText>
        </w:r>
      </w:del>
      <w:ins w:id="1326" w:author="Tri Le" w:date="2021-07-06T17:59:00Z">
        <w:r w:rsidR="00B4751C" w:rsidRPr="00E53B18">
          <w:rPr>
            <w:rFonts w:ascii="Times New Roman" w:hAnsi="Times New Roman" w:cs="Times New Roman"/>
            <w:rPrChange w:id="1327" w:author="Tri Le" w:date="2021-07-13T20:26:00Z">
              <w:rPr>
                <w:rFonts w:ascii="Cambria" w:hAnsi="Cambria"/>
              </w:rPr>
            </w:rPrChange>
          </w:rPr>
          <w:t xml:space="preserve">was </w:t>
        </w:r>
      </w:ins>
      <w:r w:rsidR="00137E50" w:rsidRPr="00E53B18">
        <w:rPr>
          <w:rFonts w:ascii="Times New Roman" w:hAnsi="Times New Roman" w:cs="Times New Roman"/>
          <w:rPrChange w:id="1328" w:author="Tri Le" w:date="2021-07-13T20:26:00Z">
            <w:rPr>
              <w:rFonts w:ascii="Cambria" w:hAnsi="Cambria"/>
            </w:rPr>
          </w:rPrChange>
        </w:rPr>
        <w:t xml:space="preserve">collected and divided into six </w:t>
      </w:r>
      <w:ins w:id="1329" w:author="muyaguari@yahoo.com" w:date="2021-05-13T10:59:00Z">
        <w:r w:rsidR="00524EC8" w:rsidRPr="00E53B18">
          <w:rPr>
            <w:rFonts w:ascii="Times New Roman" w:hAnsi="Times New Roman" w:cs="Times New Roman"/>
            <w:rPrChange w:id="1330" w:author="Tri Le" w:date="2021-07-13T20:26:00Z">
              <w:rPr>
                <w:rFonts w:ascii="Cambria" w:hAnsi="Cambria"/>
              </w:rPr>
            </w:rPrChange>
          </w:rPr>
          <w:t>F</w:t>
        </w:r>
      </w:ins>
      <w:del w:id="1331" w:author="muyaguari@yahoo.com" w:date="2021-05-13T10:59:00Z">
        <w:r w:rsidR="00137E50" w:rsidRPr="00E53B18" w:rsidDel="00524EC8">
          <w:rPr>
            <w:rFonts w:ascii="Times New Roman" w:hAnsi="Times New Roman" w:cs="Times New Roman"/>
            <w:rPrChange w:id="1332" w:author="Tri Le" w:date="2021-07-13T20:26:00Z">
              <w:rPr>
                <w:rFonts w:ascii="Cambria" w:hAnsi="Cambria"/>
              </w:rPr>
            </w:rPrChange>
          </w:rPr>
          <w:delText>f</w:delText>
        </w:r>
      </w:del>
      <w:r w:rsidR="00137E50" w:rsidRPr="00E53B18">
        <w:rPr>
          <w:rFonts w:ascii="Times New Roman" w:hAnsi="Times New Roman" w:cs="Times New Roman"/>
          <w:rPrChange w:id="1333" w:author="Tri Le" w:date="2021-07-13T20:26:00Z">
            <w:rPr>
              <w:rFonts w:ascii="Cambria" w:hAnsi="Cambria"/>
            </w:rPr>
          </w:rPrChange>
        </w:rPr>
        <w:t xml:space="preserve">alcon tubes for each event (~5-6 </w:t>
      </w:r>
      <w:del w:id="1334" w:author="Tri Le" w:date="2021-07-12T20:07:00Z">
        <w:r w:rsidR="00137E50" w:rsidRPr="00E53B18" w:rsidDel="00960527">
          <w:rPr>
            <w:rFonts w:ascii="Times New Roman" w:hAnsi="Times New Roman" w:cs="Times New Roman"/>
            <w:rPrChange w:id="1335" w:author="Tri Le" w:date="2021-07-13T20:26:00Z">
              <w:rPr>
                <w:rFonts w:ascii="Cambria" w:hAnsi="Cambria"/>
              </w:rPr>
            </w:rPrChange>
          </w:rPr>
          <w:delText xml:space="preserve">grams </w:delText>
        </w:r>
      </w:del>
      <w:ins w:id="1336" w:author="Tri Le" w:date="2021-07-12T20:07:00Z">
        <w:r w:rsidR="00960527" w:rsidRPr="00E53B18">
          <w:rPr>
            <w:rFonts w:ascii="Times New Roman" w:hAnsi="Times New Roman" w:cs="Times New Roman"/>
            <w:rPrChange w:id="1337" w:author="Tri Le" w:date="2021-07-13T20:26:00Z">
              <w:rPr>
                <w:rFonts w:ascii="Cambria" w:hAnsi="Cambria"/>
              </w:rPr>
            </w:rPrChange>
          </w:rPr>
          <w:t xml:space="preserve">g </w:t>
        </w:r>
      </w:ins>
      <w:r w:rsidR="00137E50" w:rsidRPr="00E53B18">
        <w:rPr>
          <w:rFonts w:ascii="Times New Roman" w:hAnsi="Times New Roman" w:cs="Times New Roman"/>
          <w:rPrChange w:id="1338" w:author="Tri Le" w:date="2021-07-13T20:26:00Z">
            <w:rPr>
              <w:rFonts w:ascii="Cambria" w:hAnsi="Cambria"/>
            </w:rPr>
          </w:rPrChange>
        </w:rPr>
        <w:t xml:space="preserve">per tube). Approximately 30 mL of PBS </w:t>
      </w:r>
      <w:del w:id="1339" w:author="Tri Le" w:date="2021-07-06T17:59:00Z">
        <w:r w:rsidR="00137E50" w:rsidRPr="00E53B18" w:rsidDel="006E3708">
          <w:rPr>
            <w:rFonts w:ascii="Times New Roman" w:hAnsi="Times New Roman" w:cs="Times New Roman"/>
            <w:rPrChange w:id="1340" w:author="Tri Le" w:date="2021-07-13T20:26:00Z">
              <w:rPr>
                <w:rFonts w:ascii="Cambria" w:hAnsi="Cambria"/>
              </w:rPr>
            </w:rPrChange>
          </w:rPr>
          <w:delText xml:space="preserve">were </w:delText>
        </w:r>
      </w:del>
      <w:ins w:id="1341" w:author="Tri Le" w:date="2021-07-06T17:59:00Z">
        <w:r w:rsidR="006E3708" w:rsidRPr="00E53B18">
          <w:rPr>
            <w:rFonts w:ascii="Times New Roman" w:hAnsi="Times New Roman" w:cs="Times New Roman"/>
            <w:rPrChange w:id="1342" w:author="Tri Le" w:date="2021-07-13T20:26:00Z">
              <w:rPr>
                <w:rFonts w:ascii="Cambria" w:hAnsi="Cambria"/>
              </w:rPr>
            </w:rPrChange>
          </w:rPr>
          <w:t xml:space="preserve">was </w:t>
        </w:r>
      </w:ins>
      <w:r w:rsidR="00137E50" w:rsidRPr="00E53B18">
        <w:rPr>
          <w:rFonts w:ascii="Times New Roman" w:hAnsi="Times New Roman" w:cs="Times New Roman"/>
          <w:rPrChange w:id="1343" w:author="Tri Le" w:date="2021-07-13T20:26:00Z">
            <w:rPr>
              <w:rFonts w:ascii="Cambria" w:hAnsi="Cambria"/>
            </w:rPr>
          </w:rPrChange>
        </w:rPr>
        <w:t xml:space="preserve">added to each tube. </w:t>
      </w:r>
      <w:r w:rsidR="00CA6469" w:rsidRPr="00E53B18">
        <w:rPr>
          <w:rFonts w:ascii="Times New Roman" w:hAnsi="Times New Roman" w:cs="Times New Roman"/>
          <w:rPrChange w:id="1344" w:author="Tri Le" w:date="2021-07-13T20:26:00Z">
            <w:rPr>
              <w:rFonts w:ascii="Cambria" w:hAnsi="Cambria"/>
            </w:rPr>
          </w:rPrChange>
        </w:rPr>
        <w:t xml:space="preserve">The </w:t>
      </w:r>
      <w:del w:id="1345" w:author="muyaguari@yahoo.com" w:date="2021-05-13T09:58:00Z">
        <w:r w:rsidR="00CA6469" w:rsidRPr="00E53B18" w:rsidDel="00AC2D19">
          <w:rPr>
            <w:rFonts w:ascii="Times New Roman" w:hAnsi="Times New Roman" w:cs="Times New Roman"/>
            <w:rPrChange w:id="1346" w:author="Tri Le" w:date="2021-07-13T20:26:00Z">
              <w:rPr>
                <w:rFonts w:ascii="Cambria" w:hAnsi="Cambria"/>
              </w:rPr>
            </w:rPrChange>
          </w:rPr>
          <w:delText xml:space="preserve">12 </w:delText>
        </w:r>
      </w:del>
      <w:ins w:id="1347" w:author="muyaguari@yahoo.com" w:date="2021-05-13T10:59:00Z">
        <w:r w:rsidR="00524EC8" w:rsidRPr="00E53B18">
          <w:rPr>
            <w:rFonts w:ascii="Times New Roman" w:hAnsi="Times New Roman" w:cs="Times New Roman"/>
            <w:rPrChange w:id="1348" w:author="Tri Le" w:date="2021-07-13T20:26:00Z">
              <w:rPr>
                <w:rFonts w:ascii="Cambria" w:hAnsi="Cambria"/>
              </w:rPr>
            </w:rPrChange>
          </w:rPr>
          <w:t>F</w:t>
        </w:r>
      </w:ins>
      <w:del w:id="1349" w:author="muyaguari@yahoo.com" w:date="2021-05-13T10:59:00Z">
        <w:r w:rsidR="00CA6469" w:rsidRPr="00E53B18" w:rsidDel="00524EC8">
          <w:rPr>
            <w:rFonts w:ascii="Times New Roman" w:hAnsi="Times New Roman" w:cs="Times New Roman"/>
            <w:rPrChange w:id="1350" w:author="Tri Le" w:date="2021-07-13T20:26:00Z">
              <w:rPr>
                <w:rFonts w:ascii="Cambria" w:hAnsi="Cambria"/>
              </w:rPr>
            </w:rPrChange>
          </w:rPr>
          <w:delText>f</w:delText>
        </w:r>
      </w:del>
      <w:r w:rsidR="00CA6469" w:rsidRPr="00E53B18">
        <w:rPr>
          <w:rFonts w:ascii="Times New Roman" w:hAnsi="Times New Roman" w:cs="Times New Roman"/>
          <w:rPrChange w:id="1351" w:author="Tri Le" w:date="2021-07-13T20:26:00Z">
            <w:rPr>
              <w:rFonts w:ascii="Cambria" w:hAnsi="Cambria"/>
            </w:rPr>
          </w:rPrChange>
        </w:rPr>
        <w:t xml:space="preserve">alcon tubes filled with </w:t>
      </w:r>
      <w:del w:id="1352" w:author="Tri Le" w:date="2021-07-12T18:57:00Z">
        <w:r w:rsidR="00CA6469" w:rsidRPr="00E53B18" w:rsidDel="009A5CD6">
          <w:rPr>
            <w:rFonts w:ascii="Times New Roman" w:hAnsi="Times New Roman" w:cs="Times New Roman"/>
            <w:rPrChange w:id="1353" w:author="Tri Le" w:date="2021-07-13T20:26:00Z">
              <w:rPr>
                <w:rFonts w:ascii="Cambria" w:hAnsi="Cambria"/>
              </w:rPr>
            </w:rPrChange>
          </w:rPr>
          <w:delText>sludge cake</w:delText>
        </w:r>
      </w:del>
      <w:ins w:id="1354" w:author="Tri Le" w:date="2021-07-12T18:57:00Z">
        <w:r w:rsidR="009A5CD6" w:rsidRPr="00E53B18">
          <w:rPr>
            <w:rFonts w:ascii="Times New Roman" w:hAnsi="Times New Roman" w:cs="Times New Roman"/>
            <w:rPrChange w:id="1355" w:author="Tri Le" w:date="2021-07-13T20:26:00Z">
              <w:rPr>
                <w:rFonts w:ascii="Cambria" w:hAnsi="Cambria"/>
              </w:rPr>
            </w:rPrChange>
          </w:rPr>
          <w:t>SC</w:t>
        </w:r>
      </w:ins>
      <w:r w:rsidR="00CA6469" w:rsidRPr="00E53B18">
        <w:rPr>
          <w:rFonts w:ascii="Times New Roman" w:hAnsi="Times New Roman" w:cs="Times New Roman"/>
          <w:rPrChange w:id="1356" w:author="Tri Le" w:date="2021-07-13T20:26:00Z">
            <w:rPr>
              <w:rFonts w:ascii="Cambria" w:hAnsi="Cambria"/>
            </w:rPr>
          </w:rPrChange>
        </w:rPr>
        <w:t xml:space="preserve"> samples were homogenized by vortexing them </w:t>
      </w:r>
      <w:ins w:id="1357" w:author="muyaguari@yahoo.com" w:date="2021-05-13T10:45:00Z">
        <w:r w:rsidR="00AC2D19" w:rsidRPr="00E53B18">
          <w:rPr>
            <w:rFonts w:ascii="Times New Roman" w:hAnsi="Times New Roman" w:cs="Times New Roman"/>
            <w:rPrChange w:id="1358" w:author="Tri Le" w:date="2021-07-13T20:26:00Z">
              <w:rPr>
                <w:rFonts w:ascii="Cambria" w:hAnsi="Cambria"/>
              </w:rPr>
            </w:rPrChange>
          </w:rPr>
          <w:t xml:space="preserve">at constant agitation </w:t>
        </w:r>
      </w:ins>
      <w:r w:rsidR="00CA6469" w:rsidRPr="00E53B18">
        <w:rPr>
          <w:rFonts w:ascii="Times New Roman" w:hAnsi="Times New Roman" w:cs="Times New Roman"/>
          <w:rPrChange w:id="1359" w:author="Tri Le" w:date="2021-07-13T20:26:00Z">
            <w:rPr>
              <w:rFonts w:ascii="Cambria" w:hAnsi="Cambria"/>
            </w:rPr>
          </w:rPrChange>
        </w:rPr>
        <w:t xml:space="preserve">for 15 minutes at 2500 </w:t>
      </w:r>
      <w:del w:id="1360" w:author="muyaguari@yahoo.com" w:date="2021-05-13T09:58:00Z">
        <w:r w:rsidR="00CA6469" w:rsidRPr="00E53B18" w:rsidDel="00AC2D19">
          <w:rPr>
            <w:rFonts w:ascii="Times New Roman" w:hAnsi="Times New Roman" w:cs="Times New Roman"/>
            <w:rPrChange w:id="1361" w:author="Tri Le" w:date="2021-07-13T20:26:00Z">
              <w:rPr>
                <w:rFonts w:ascii="Cambria" w:hAnsi="Cambria"/>
              </w:rPr>
            </w:rPrChange>
          </w:rPr>
          <w:delText>x g</w:delText>
        </w:r>
      </w:del>
      <w:ins w:id="1362" w:author="muyaguari@yahoo.com" w:date="2021-05-13T09:58:00Z">
        <w:r w:rsidR="00AC2D19" w:rsidRPr="00E53B18">
          <w:rPr>
            <w:rFonts w:ascii="Times New Roman" w:hAnsi="Times New Roman" w:cs="Times New Roman"/>
            <w:rPrChange w:id="1363" w:author="Tri Le" w:date="2021-07-13T20:26:00Z">
              <w:rPr>
                <w:rFonts w:ascii="Cambria" w:hAnsi="Cambria"/>
              </w:rPr>
            </w:rPrChange>
          </w:rPr>
          <w:t>rpm</w:t>
        </w:r>
      </w:ins>
      <w:r w:rsidR="00CA6469" w:rsidRPr="00E53B18">
        <w:rPr>
          <w:rFonts w:ascii="Times New Roman" w:hAnsi="Times New Roman" w:cs="Times New Roman"/>
          <w:rPrChange w:id="1364" w:author="Tri Le" w:date="2021-07-13T20:26:00Z">
            <w:rPr>
              <w:rFonts w:ascii="Cambria" w:hAnsi="Cambria"/>
            </w:rPr>
          </w:rPrChange>
        </w:rPr>
        <w:t xml:space="preserve">. These tubes were then centrifuged at a speed of 4500 x g for 50 minutes. The supernatant from each tube was </w:t>
      </w:r>
      <w:del w:id="1365" w:author="Tri Le" w:date="2021-07-06T18:00:00Z">
        <w:r w:rsidR="00CA6469" w:rsidRPr="00E53B18" w:rsidDel="0092740A">
          <w:rPr>
            <w:rFonts w:ascii="Times New Roman" w:hAnsi="Times New Roman" w:cs="Times New Roman"/>
            <w:rPrChange w:id="1366" w:author="Tri Le" w:date="2021-07-13T20:26:00Z">
              <w:rPr>
                <w:rFonts w:ascii="Cambria" w:hAnsi="Cambria"/>
              </w:rPr>
            </w:rPrChange>
          </w:rPr>
          <w:delText xml:space="preserve">then </w:delText>
        </w:r>
      </w:del>
      <w:ins w:id="1367" w:author="Tri Le" w:date="2021-07-06T18:00:00Z">
        <w:r w:rsidR="0092740A" w:rsidRPr="00E53B18">
          <w:rPr>
            <w:rFonts w:ascii="Times New Roman" w:hAnsi="Times New Roman" w:cs="Times New Roman"/>
            <w:rPrChange w:id="1368" w:author="Tri Le" w:date="2021-07-13T20:26:00Z">
              <w:rPr>
                <w:rFonts w:ascii="Cambria" w:hAnsi="Cambria"/>
              </w:rPr>
            </w:rPrChange>
          </w:rPr>
          <w:t xml:space="preserve">subsequently </w:t>
        </w:r>
      </w:ins>
      <w:r w:rsidR="00CA6469" w:rsidRPr="00E53B18">
        <w:rPr>
          <w:rFonts w:ascii="Times New Roman" w:hAnsi="Times New Roman" w:cs="Times New Roman"/>
          <w:rPrChange w:id="1369" w:author="Tri Le" w:date="2021-07-13T20:26:00Z">
            <w:rPr>
              <w:rFonts w:ascii="Cambria" w:hAnsi="Cambria"/>
            </w:rPr>
          </w:rPrChange>
        </w:rPr>
        <w:t>recovered and transferred to a</w:t>
      </w:r>
      <w:r w:rsidR="00137E50" w:rsidRPr="00E53B18">
        <w:rPr>
          <w:rFonts w:ascii="Times New Roman" w:hAnsi="Times New Roman" w:cs="Times New Roman"/>
          <w:rPrChange w:id="1370" w:author="Tri Le" w:date="2021-07-13T20:26:00Z">
            <w:rPr>
              <w:rFonts w:ascii="Cambria" w:hAnsi="Cambria"/>
            </w:rPr>
          </w:rPrChange>
        </w:rPr>
        <w:t xml:space="preserve"> </w:t>
      </w:r>
      <w:ins w:id="1371" w:author="muyaguari@yahoo.com" w:date="2021-05-13T10:58:00Z">
        <w:r w:rsidR="00524EC8" w:rsidRPr="00E53B18">
          <w:rPr>
            <w:rFonts w:ascii="Times New Roman" w:hAnsi="Times New Roman" w:cs="Times New Roman"/>
            <w:rPrChange w:id="1372" w:author="Tri Le" w:date="2021-07-13T20:26:00Z">
              <w:rPr>
                <w:rFonts w:ascii="Cambria" w:hAnsi="Cambria"/>
              </w:rPr>
            </w:rPrChange>
          </w:rPr>
          <w:t xml:space="preserve">new </w:t>
        </w:r>
      </w:ins>
      <w:del w:id="1373" w:author="muyaguari@yahoo.com" w:date="2021-05-13T10:58:00Z">
        <w:r w:rsidR="00137E50" w:rsidRPr="00E53B18" w:rsidDel="00524EC8">
          <w:rPr>
            <w:rFonts w:ascii="Times New Roman" w:hAnsi="Times New Roman" w:cs="Times New Roman"/>
            <w:rPrChange w:id="1374" w:author="Tri Le" w:date="2021-07-13T20:26:00Z">
              <w:rPr>
                <w:rFonts w:ascii="Cambria" w:hAnsi="Cambria"/>
              </w:rPr>
            </w:rPrChange>
          </w:rPr>
          <w:delText>brand new</w:delText>
        </w:r>
      </w:del>
      <w:ins w:id="1375" w:author="muyaguari@yahoo.com" w:date="2021-05-13T10:58:00Z">
        <w:r w:rsidR="00524EC8" w:rsidRPr="00E53B18">
          <w:rPr>
            <w:rFonts w:ascii="Times New Roman" w:hAnsi="Times New Roman" w:cs="Times New Roman"/>
            <w:rPrChange w:id="1376" w:author="Tri Le" w:date="2021-07-13T20:26:00Z">
              <w:rPr>
                <w:rFonts w:ascii="Cambria" w:hAnsi="Cambria"/>
              </w:rPr>
            </w:rPrChange>
          </w:rPr>
          <w:t>sterile</w:t>
        </w:r>
      </w:ins>
      <w:r w:rsidR="00137E50" w:rsidRPr="00E53B18">
        <w:rPr>
          <w:rFonts w:ascii="Times New Roman" w:hAnsi="Times New Roman" w:cs="Times New Roman"/>
          <w:rPrChange w:id="1377" w:author="Tri Le" w:date="2021-07-13T20:26:00Z">
            <w:rPr>
              <w:rFonts w:ascii="Cambria" w:hAnsi="Cambria"/>
            </w:rPr>
          </w:rPrChange>
        </w:rPr>
        <w:t xml:space="preserve"> </w:t>
      </w:r>
      <w:ins w:id="1378" w:author="muyaguari@yahoo.com" w:date="2021-05-13T10:59:00Z">
        <w:r w:rsidR="00524EC8" w:rsidRPr="00E53B18">
          <w:rPr>
            <w:rFonts w:ascii="Times New Roman" w:hAnsi="Times New Roman" w:cs="Times New Roman"/>
            <w:rPrChange w:id="1379" w:author="Tri Le" w:date="2021-07-13T20:26:00Z">
              <w:rPr>
                <w:rFonts w:ascii="Cambria" w:hAnsi="Cambria"/>
              </w:rPr>
            </w:rPrChange>
          </w:rPr>
          <w:t>F</w:t>
        </w:r>
      </w:ins>
      <w:del w:id="1380" w:author="muyaguari@yahoo.com" w:date="2021-05-13T10:59:00Z">
        <w:r w:rsidR="00137E50" w:rsidRPr="00E53B18" w:rsidDel="00524EC8">
          <w:rPr>
            <w:rFonts w:ascii="Times New Roman" w:hAnsi="Times New Roman" w:cs="Times New Roman"/>
            <w:rPrChange w:id="1381" w:author="Tri Le" w:date="2021-07-13T20:26:00Z">
              <w:rPr>
                <w:rFonts w:ascii="Cambria" w:hAnsi="Cambria"/>
              </w:rPr>
            </w:rPrChange>
          </w:rPr>
          <w:delText>f</w:delText>
        </w:r>
      </w:del>
      <w:r w:rsidR="00137E50" w:rsidRPr="00E53B18">
        <w:rPr>
          <w:rFonts w:ascii="Times New Roman" w:hAnsi="Times New Roman" w:cs="Times New Roman"/>
          <w:rPrChange w:id="1382" w:author="Tri Le" w:date="2021-07-13T20:26:00Z">
            <w:rPr>
              <w:rFonts w:ascii="Cambria" w:hAnsi="Cambria"/>
            </w:rPr>
          </w:rPrChange>
        </w:rPr>
        <w:t>alcon tube</w:t>
      </w:r>
      <w:r w:rsidR="00CA6469" w:rsidRPr="00E53B18">
        <w:rPr>
          <w:rFonts w:ascii="Times New Roman" w:hAnsi="Times New Roman" w:cs="Times New Roman"/>
          <w:rPrChange w:id="1383" w:author="Tri Le" w:date="2021-07-13T20:26:00Z">
            <w:rPr>
              <w:rFonts w:ascii="Cambria" w:hAnsi="Cambria"/>
            </w:rPr>
          </w:rPrChange>
        </w:rPr>
        <w:t xml:space="preserve">. </w:t>
      </w:r>
      <w:r w:rsidR="00137E50" w:rsidRPr="00E53B18">
        <w:rPr>
          <w:rFonts w:ascii="Times New Roman" w:hAnsi="Times New Roman" w:cs="Times New Roman"/>
          <w:rPrChange w:id="1384" w:author="Tri Le" w:date="2021-07-13T20:26:00Z">
            <w:rPr>
              <w:rFonts w:ascii="Cambria" w:hAnsi="Cambria"/>
            </w:rPr>
          </w:rPrChange>
        </w:rPr>
        <w:t xml:space="preserve">For each sample event, </w:t>
      </w:r>
      <w:r w:rsidR="00CA6469" w:rsidRPr="00E53B18">
        <w:rPr>
          <w:rFonts w:ascii="Times New Roman" w:hAnsi="Times New Roman" w:cs="Times New Roman"/>
          <w:rPrChange w:id="1385" w:author="Tri Le" w:date="2021-07-13T20:26:00Z">
            <w:rPr>
              <w:rFonts w:ascii="Cambria" w:hAnsi="Cambria"/>
            </w:rPr>
          </w:rPrChange>
        </w:rPr>
        <w:t xml:space="preserve">140 mL of supernatant </w:t>
      </w:r>
      <w:r w:rsidR="00137E50" w:rsidRPr="00E53B18">
        <w:rPr>
          <w:rFonts w:ascii="Times New Roman" w:hAnsi="Times New Roman" w:cs="Times New Roman"/>
          <w:rPrChange w:id="1386" w:author="Tri Le" w:date="2021-07-13T20:26:00Z">
            <w:rPr>
              <w:rFonts w:ascii="Cambria" w:hAnsi="Cambria"/>
            </w:rPr>
          </w:rPrChange>
        </w:rPr>
        <w:t>was used for ultrafiltration</w:t>
      </w:r>
      <w:ins w:id="1387" w:author="muyaguari@yahoo.com" w:date="2021-05-13T10:59:00Z">
        <w:r w:rsidR="00524EC8" w:rsidRPr="00E53B18">
          <w:rPr>
            <w:rFonts w:ascii="Times New Roman" w:hAnsi="Times New Roman" w:cs="Times New Roman"/>
            <w:rPrChange w:id="1388" w:author="Tri Le" w:date="2021-07-13T20:26:00Z">
              <w:rPr>
                <w:rFonts w:ascii="Cambria" w:hAnsi="Cambria"/>
              </w:rPr>
            </w:rPrChange>
          </w:rPr>
          <w:t xml:space="preserve"> as described previously</w:t>
        </w:r>
      </w:ins>
      <w:r w:rsidR="00137E50" w:rsidRPr="00E53B18">
        <w:rPr>
          <w:rFonts w:ascii="Times New Roman" w:hAnsi="Times New Roman" w:cs="Times New Roman"/>
          <w:rPrChange w:id="1389" w:author="Tri Le" w:date="2021-07-13T20:26:00Z">
            <w:rPr>
              <w:rFonts w:ascii="Cambria" w:hAnsi="Cambria"/>
            </w:rPr>
          </w:rPrChange>
        </w:rPr>
        <w:t xml:space="preserve">. </w:t>
      </w:r>
    </w:p>
    <w:p w14:paraId="2715F839" w14:textId="694B361D" w:rsidR="00CA6469" w:rsidRPr="00E53B18" w:rsidRDefault="00CA6469" w:rsidP="00A26807">
      <w:pPr>
        <w:pStyle w:val="BasicParagraph"/>
        <w:spacing w:line="480" w:lineRule="auto"/>
        <w:jc w:val="both"/>
        <w:rPr>
          <w:rFonts w:ascii="Times New Roman" w:hAnsi="Times New Roman" w:cs="Times New Roman"/>
          <w:rPrChange w:id="1390" w:author="Tri Le" w:date="2021-07-13T20:26:00Z">
            <w:rPr>
              <w:rFonts w:ascii="Cambria" w:hAnsi="Cambria"/>
            </w:rPr>
          </w:rPrChange>
        </w:rPr>
      </w:pPr>
      <w:r w:rsidRPr="00E53B18">
        <w:rPr>
          <w:rFonts w:ascii="Times New Roman" w:hAnsi="Times New Roman" w:cs="Times New Roman"/>
          <w:rPrChange w:id="1391" w:author="Tri Le" w:date="2021-07-13T20:26:00Z">
            <w:rPr>
              <w:rFonts w:ascii="Cambria" w:hAnsi="Cambria"/>
            </w:rPr>
          </w:rPrChange>
        </w:rPr>
        <w:t xml:space="preserve"> </w:t>
      </w:r>
    </w:p>
    <w:p w14:paraId="10E075E1" w14:textId="6C98350C" w:rsidR="00CA6469" w:rsidRPr="00E53B18" w:rsidDel="000860AC" w:rsidRDefault="00CA6469" w:rsidP="00A26807">
      <w:pPr>
        <w:pStyle w:val="BasicParagraph"/>
        <w:spacing w:line="480" w:lineRule="auto"/>
        <w:jc w:val="both"/>
        <w:rPr>
          <w:del w:id="1392" w:author="Tri Le" w:date="2021-07-12T18:14:00Z"/>
          <w:rFonts w:ascii="Times New Roman" w:hAnsi="Times New Roman" w:cs="Times New Roman"/>
          <w:b/>
          <w:strike/>
          <w:rPrChange w:id="1393" w:author="Tri Le" w:date="2021-07-13T20:26:00Z">
            <w:rPr>
              <w:del w:id="1394" w:author="Tri Le" w:date="2021-07-12T18:14:00Z"/>
              <w:rFonts w:ascii="Cambria" w:hAnsi="Cambria"/>
              <w:b/>
            </w:rPr>
          </w:rPrChange>
        </w:rPr>
      </w:pPr>
      <w:commentRangeStart w:id="1395"/>
      <w:del w:id="1396" w:author="Tri Le" w:date="2021-07-12T18:14:00Z">
        <w:r w:rsidRPr="00E53B18" w:rsidDel="000860AC">
          <w:rPr>
            <w:rFonts w:ascii="Times New Roman" w:hAnsi="Times New Roman" w:cs="Times New Roman"/>
            <w:b/>
            <w:strike/>
            <w:rPrChange w:id="1397" w:author="Tri Le" w:date="2021-07-13T20:26:00Z">
              <w:rPr>
                <w:rFonts w:ascii="Cambria" w:hAnsi="Cambria"/>
                <w:b/>
              </w:rPr>
            </w:rPrChange>
          </w:rPr>
          <w:delText xml:space="preserve">Ultrafiltration of Sludge Cake </w:delText>
        </w:r>
        <w:commentRangeEnd w:id="1395"/>
        <w:r w:rsidR="00524EC8" w:rsidRPr="00E53B18" w:rsidDel="000860AC">
          <w:rPr>
            <w:rStyle w:val="CommentReference"/>
            <w:rFonts w:ascii="Times New Roman" w:hAnsi="Times New Roman" w:cs="Times New Roman"/>
            <w:sz w:val="24"/>
            <w:szCs w:val="24"/>
            <w:rPrChange w:id="1398" w:author="Tri Le" w:date="2021-07-13T20:26:00Z">
              <w:rPr>
                <w:rStyle w:val="CommentReference"/>
              </w:rPr>
            </w:rPrChange>
          </w:rPr>
          <w:commentReference w:id="1395"/>
        </w:r>
      </w:del>
    </w:p>
    <w:p w14:paraId="634B7127" w14:textId="34BCA575" w:rsidR="00CA6469" w:rsidRPr="00E53B18" w:rsidDel="000860AC" w:rsidRDefault="00CA6469" w:rsidP="00A26807">
      <w:pPr>
        <w:pStyle w:val="BasicParagraph"/>
        <w:spacing w:line="480" w:lineRule="auto"/>
        <w:jc w:val="both"/>
        <w:rPr>
          <w:del w:id="1399" w:author="Tri Le" w:date="2021-07-12T18:14:00Z"/>
          <w:rFonts w:ascii="Times New Roman" w:hAnsi="Times New Roman" w:cs="Times New Roman"/>
          <w:strike/>
          <w:rPrChange w:id="1400" w:author="Tri Le" w:date="2021-07-13T20:26:00Z">
            <w:rPr>
              <w:del w:id="1401" w:author="Tri Le" w:date="2021-07-12T18:14:00Z"/>
              <w:rFonts w:ascii="Cambria" w:hAnsi="Cambria"/>
            </w:rPr>
          </w:rPrChange>
        </w:rPr>
      </w:pPr>
      <w:del w:id="1402" w:author="Tri Le" w:date="2021-07-12T18:14:00Z">
        <w:r w:rsidRPr="00E53B18" w:rsidDel="000860AC">
          <w:rPr>
            <w:rFonts w:ascii="Times New Roman" w:hAnsi="Times New Roman" w:cs="Times New Roman"/>
            <w:strike/>
            <w:rPrChange w:id="1403" w:author="Tri Le" w:date="2021-07-13T20:26:00Z">
              <w:rPr>
                <w:rFonts w:ascii="Cambria" w:hAnsi="Cambria"/>
              </w:rPr>
            </w:rPrChange>
          </w:rPr>
          <w:delText>Event 3 and Event 4 sludge cake supernatants was concentrated down using the same ultrafiltration method as the wastewater samples by using Centricon Plus-70 filters. However, the first 70 mL of supernatant f</w:delText>
        </w:r>
        <w:r w:rsidR="00957FE6" w:rsidRPr="00E53B18" w:rsidDel="000860AC">
          <w:rPr>
            <w:rFonts w:ascii="Times New Roman" w:hAnsi="Times New Roman" w:cs="Times New Roman"/>
            <w:strike/>
            <w:rPrChange w:id="1404" w:author="Tri Le" w:date="2021-07-13T20:26:00Z">
              <w:rPr>
                <w:rFonts w:ascii="Cambria" w:hAnsi="Cambria"/>
              </w:rPr>
            </w:rPrChange>
          </w:rPr>
          <w:delText xml:space="preserve">or each sample (Events 3 and </w:delText>
        </w:r>
        <w:r w:rsidR="00F40BD3" w:rsidRPr="00E53B18" w:rsidDel="000860AC">
          <w:rPr>
            <w:rFonts w:ascii="Times New Roman" w:hAnsi="Times New Roman" w:cs="Times New Roman"/>
            <w:strike/>
            <w:rPrChange w:id="1405" w:author="Tri Le" w:date="2021-07-13T20:26:00Z">
              <w:rPr>
                <w:rFonts w:ascii="Cambria" w:hAnsi="Cambria"/>
              </w:rPr>
            </w:rPrChange>
          </w:rPr>
          <w:delText xml:space="preserve">4) was </w:delText>
        </w:r>
        <w:r w:rsidR="00957FE6" w:rsidRPr="00E53B18" w:rsidDel="000860AC">
          <w:rPr>
            <w:rFonts w:ascii="Times New Roman" w:hAnsi="Times New Roman" w:cs="Times New Roman"/>
            <w:strike/>
            <w:rPrChange w:id="1406" w:author="Tri Le" w:date="2021-07-13T20:26:00Z">
              <w:rPr>
                <w:rFonts w:ascii="Cambria" w:hAnsi="Cambria"/>
              </w:rPr>
            </w:rPrChange>
          </w:rPr>
          <w:delText>c</w:delText>
        </w:r>
        <w:r w:rsidRPr="00E53B18" w:rsidDel="000860AC">
          <w:rPr>
            <w:rFonts w:ascii="Times New Roman" w:hAnsi="Times New Roman" w:cs="Times New Roman"/>
            <w:strike/>
            <w:rPrChange w:id="1407" w:author="Tri Le" w:date="2021-07-13T20:26:00Z">
              <w:rPr>
                <w:rFonts w:ascii="Cambria" w:hAnsi="Cambria"/>
              </w:rPr>
            </w:rPrChange>
          </w:rPr>
          <w:delText>entrifuge</w:delText>
        </w:r>
        <w:r w:rsidR="00957FE6" w:rsidRPr="00E53B18" w:rsidDel="000860AC">
          <w:rPr>
            <w:rFonts w:ascii="Times New Roman" w:hAnsi="Times New Roman" w:cs="Times New Roman"/>
            <w:strike/>
            <w:rPrChange w:id="1408" w:author="Tri Le" w:date="2021-07-13T20:26:00Z">
              <w:rPr>
                <w:rFonts w:ascii="Cambria" w:hAnsi="Cambria"/>
              </w:rPr>
            </w:rPrChange>
          </w:rPr>
          <w:delText>d</w:delText>
        </w:r>
        <w:r w:rsidR="00CE7BC3" w:rsidRPr="00E53B18" w:rsidDel="000860AC">
          <w:rPr>
            <w:rFonts w:ascii="Times New Roman" w:hAnsi="Times New Roman" w:cs="Times New Roman"/>
            <w:strike/>
            <w:rPrChange w:id="1409" w:author="Tri Le" w:date="2021-07-13T20:26:00Z">
              <w:rPr>
                <w:rFonts w:ascii="Cambria" w:hAnsi="Cambria"/>
              </w:rPr>
            </w:rPrChange>
          </w:rPr>
          <w:delText xml:space="preserve"> at a speed of 3000 x </w:delText>
        </w:r>
        <w:r w:rsidRPr="00E53B18" w:rsidDel="000860AC">
          <w:rPr>
            <w:rFonts w:ascii="Times New Roman" w:hAnsi="Times New Roman" w:cs="Times New Roman"/>
            <w:strike/>
            <w:rPrChange w:id="1410" w:author="Tri Le" w:date="2021-07-13T20:26:00Z">
              <w:rPr>
                <w:rFonts w:ascii="Cambria" w:hAnsi="Cambria"/>
              </w:rPr>
            </w:rPrChange>
          </w:rPr>
          <w:delText xml:space="preserve">g for </w:delText>
        </w:r>
        <w:r w:rsidR="00957FE6" w:rsidRPr="00E53B18" w:rsidDel="000860AC">
          <w:rPr>
            <w:rFonts w:ascii="Times New Roman" w:hAnsi="Times New Roman" w:cs="Times New Roman"/>
            <w:strike/>
            <w:rPrChange w:id="1411" w:author="Tri Le" w:date="2021-07-13T20:26:00Z">
              <w:rPr>
                <w:rFonts w:ascii="Cambria" w:hAnsi="Cambria"/>
              </w:rPr>
            </w:rPrChange>
          </w:rPr>
          <w:delText>1 hour</w:delText>
        </w:r>
        <w:r w:rsidRPr="00E53B18" w:rsidDel="000860AC">
          <w:rPr>
            <w:rFonts w:ascii="Times New Roman" w:hAnsi="Times New Roman" w:cs="Times New Roman"/>
            <w:strike/>
            <w:rPrChange w:id="1412" w:author="Tri Le" w:date="2021-07-13T20:26:00Z">
              <w:rPr>
                <w:rFonts w:ascii="Cambria" w:hAnsi="Cambria"/>
              </w:rPr>
            </w:rPrChange>
          </w:rPr>
          <w:delText xml:space="preserve">. </w:delText>
        </w:r>
        <w:r w:rsidR="00957FE6" w:rsidRPr="00E53B18" w:rsidDel="000860AC">
          <w:rPr>
            <w:rFonts w:ascii="Times New Roman" w:hAnsi="Times New Roman" w:cs="Times New Roman"/>
            <w:strike/>
            <w:rPrChange w:id="1413" w:author="Tri Le" w:date="2021-07-13T20:26:00Z">
              <w:rPr>
                <w:rFonts w:ascii="Cambria" w:hAnsi="Cambria"/>
              </w:rPr>
            </w:rPrChange>
          </w:rPr>
          <w:delText xml:space="preserve">However, not all of the supernatant passed through the filters. Therefore, the filters containing sludge cake supernatants for each sample event were centrifuged again </w:delText>
        </w:r>
        <w:r w:rsidRPr="00E53B18" w:rsidDel="000860AC">
          <w:rPr>
            <w:rFonts w:ascii="Times New Roman" w:hAnsi="Times New Roman" w:cs="Times New Roman"/>
            <w:strike/>
            <w:rPrChange w:id="1414" w:author="Tri Le" w:date="2021-07-13T20:26:00Z">
              <w:rPr>
                <w:rFonts w:ascii="Cambria" w:hAnsi="Cambria"/>
              </w:rPr>
            </w:rPrChange>
          </w:rPr>
          <w:delText>at a s</w:delText>
        </w:r>
        <w:r w:rsidR="00640024" w:rsidRPr="00E53B18" w:rsidDel="000860AC">
          <w:rPr>
            <w:rFonts w:ascii="Times New Roman" w:hAnsi="Times New Roman" w:cs="Times New Roman"/>
            <w:strike/>
            <w:rPrChange w:id="1415" w:author="Tri Le" w:date="2021-07-13T20:26:00Z">
              <w:rPr>
                <w:rFonts w:ascii="Cambria" w:hAnsi="Cambria"/>
              </w:rPr>
            </w:rPrChange>
          </w:rPr>
          <w:delText>peed of 3000 x g for 45 minutes.</w:delText>
        </w:r>
      </w:del>
    </w:p>
    <w:p w14:paraId="6040CFF0" w14:textId="6A2466DC" w:rsidR="00CA6469" w:rsidRPr="00E53B18" w:rsidDel="000860AC" w:rsidRDefault="00CA6469" w:rsidP="00A26807">
      <w:pPr>
        <w:pStyle w:val="BasicParagraph"/>
        <w:spacing w:line="480" w:lineRule="auto"/>
        <w:jc w:val="both"/>
        <w:rPr>
          <w:del w:id="1416" w:author="Tri Le" w:date="2021-07-12T18:14:00Z"/>
          <w:rFonts w:ascii="Times New Roman" w:hAnsi="Times New Roman" w:cs="Times New Roman"/>
          <w:strike/>
          <w:rPrChange w:id="1417" w:author="Tri Le" w:date="2021-07-13T20:26:00Z">
            <w:rPr>
              <w:del w:id="1418" w:author="Tri Le" w:date="2021-07-12T18:14:00Z"/>
              <w:rFonts w:ascii="Cambria" w:hAnsi="Cambria"/>
            </w:rPr>
          </w:rPrChange>
        </w:rPr>
      </w:pPr>
      <w:del w:id="1419" w:author="Tri Le" w:date="2021-07-12T18:14:00Z">
        <w:r w:rsidRPr="00E53B18" w:rsidDel="000860AC">
          <w:rPr>
            <w:rFonts w:ascii="Times New Roman" w:hAnsi="Times New Roman" w:cs="Times New Roman"/>
            <w:strike/>
            <w:rPrChange w:id="1420" w:author="Tri Le" w:date="2021-07-13T20:26:00Z">
              <w:rPr>
                <w:rFonts w:ascii="Cambria" w:hAnsi="Cambria"/>
              </w:rPr>
            </w:rPrChange>
          </w:rPr>
          <w:delText>For the filtration of the remaining 70 mL of supernatant for each sludge cake sample event, two Centricon Plus-70 filters were used for each. Each Centricon Plus-70 filter had 35 mL of supernatant and they were each centrifuged at 3000 x g for 45 minutes. Not all</w:delText>
        </w:r>
        <w:r w:rsidR="00F40BD3" w:rsidRPr="00E53B18" w:rsidDel="000860AC">
          <w:rPr>
            <w:rFonts w:ascii="Times New Roman" w:hAnsi="Times New Roman" w:cs="Times New Roman"/>
            <w:strike/>
            <w:rPrChange w:id="1421" w:author="Tri Le" w:date="2021-07-13T20:26:00Z">
              <w:rPr>
                <w:rFonts w:ascii="Cambria" w:hAnsi="Cambria"/>
              </w:rPr>
            </w:rPrChange>
          </w:rPr>
          <w:delText xml:space="preserve"> of the filtrate passed through </w:delText>
        </w:r>
        <w:r w:rsidRPr="00E53B18" w:rsidDel="000860AC">
          <w:rPr>
            <w:rFonts w:ascii="Times New Roman" w:hAnsi="Times New Roman" w:cs="Times New Roman"/>
            <w:strike/>
            <w:rPrChange w:id="1422" w:author="Tri Le" w:date="2021-07-13T20:26:00Z">
              <w:rPr>
                <w:rFonts w:ascii="Cambria" w:hAnsi="Cambria"/>
              </w:rPr>
            </w:rPrChange>
          </w:rPr>
          <w:delText xml:space="preserve">so it was centrifuged again at 3000 x g for 20 minutes. </w:delText>
        </w:r>
      </w:del>
    </w:p>
    <w:p w14:paraId="7D242CDA" w14:textId="1D544CDA" w:rsidR="00595769" w:rsidRPr="00E53B18" w:rsidDel="000860AC" w:rsidRDefault="00595769" w:rsidP="00A26807">
      <w:pPr>
        <w:pStyle w:val="BasicParagraph"/>
        <w:spacing w:line="480" w:lineRule="auto"/>
        <w:jc w:val="both"/>
        <w:rPr>
          <w:del w:id="1423" w:author="Tri Le" w:date="2021-07-12T18:14:00Z"/>
          <w:rFonts w:ascii="Times New Roman" w:hAnsi="Times New Roman" w:cs="Times New Roman"/>
          <w:b/>
          <w:strike/>
          <w:rPrChange w:id="1424" w:author="Tri Le" w:date="2021-07-13T20:26:00Z">
            <w:rPr>
              <w:del w:id="1425" w:author="Tri Le" w:date="2021-07-12T18:14:00Z"/>
              <w:rFonts w:ascii="Cambria" w:hAnsi="Cambria"/>
              <w:b/>
            </w:rPr>
          </w:rPrChange>
        </w:rPr>
      </w:pPr>
      <w:del w:id="1426" w:author="Tri Le" w:date="2021-07-12T18:14:00Z">
        <w:r w:rsidRPr="00E53B18" w:rsidDel="000860AC">
          <w:rPr>
            <w:rFonts w:ascii="Times New Roman" w:hAnsi="Times New Roman" w:cs="Times New Roman"/>
            <w:b/>
            <w:strike/>
            <w:rPrChange w:id="1427" w:author="Tri Le" w:date="2021-07-13T20:26:00Z">
              <w:rPr>
                <w:rFonts w:ascii="Cambria" w:hAnsi="Cambria"/>
                <w:b/>
              </w:rPr>
            </w:rPrChange>
          </w:rPr>
          <w:delText xml:space="preserve">Preparation of Reagents for Nucleic Acid Extraction </w:delText>
        </w:r>
      </w:del>
    </w:p>
    <w:p w14:paraId="4DD19A95" w14:textId="02446AB3" w:rsidR="00595769" w:rsidRPr="00E53B18" w:rsidDel="000860AC" w:rsidRDefault="00595769" w:rsidP="00A26807">
      <w:pPr>
        <w:pStyle w:val="BasicParagraph"/>
        <w:spacing w:line="480" w:lineRule="auto"/>
        <w:jc w:val="both"/>
        <w:rPr>
          <w:del w:id="1428" w:author="Tri Le" w:date="2021-07-12T18:14:00Z"/>
          <w:rFonts w:ascii="Times New Roman" w:hAnsi="Times New Roman" w:cs="Times New Roman"/>
          <w:strike/>
          <w:rPrChange w:id="1429" w:author="Tri Le" w:date="2021-07-13T20:26:00Z">
            <w:rPr>
              <w:del w:id="1430" w:author="Tri Le" w:date="2021-07-12T18:14:00Z"/>
              <w:rFonts w:ascii="Cambria" w:hAnsi="Cambria"/>
            </w:rPr>
          </w:rPrChange>
        </w:rPr>
      </w:pPr>
      <w:del w:id="1431" w:author="Tri Le" w:date="2021-07-12T18:14:00Z">
        <w:r w:rsidRPr="00E53B18" w:rsidDel="000860AC">
          <w:rPr>
            <w:rFonts w:ascii="Times New Roman" w:hAnsi="Times New Roman" w:cs="Times New Roman"/>
            <w:strike/>
            <w:rPrChange w:id="1432" w:author="Tri Le" w:date="2021-07-13T20:26:00Z">
              <w:rPr>
                <w:rFonts w:ascii="Cambria" w:hAnsi="Cambria"/>
              </w:rPr>
            </w:rPrChange>
          </w:rPr>
          <w:delText xml:space="preserve">The </w:delText>
        </w:r>
        <w:r w:rsidRPr="00E53B18" w:rsidDel="000860AC">
          <w:rPr>
            <w:rFonts w:ascii="Times New Roman" w:hAnsi="Times New Roman" w:cs="Times New Roman"/>
            <w:strike/>
            <w:rPrChange w:id="1433" w:author="Tri Le" w:date="2021-07-13T20:26:00Z">
              <w:rPr>
                <w:rFonts w:ascii="Cambria" w:hAnsi="Cambria"/>
                <w:u w:val="single"/>
              </w:rPr>
            </w:rPrChange>
          </w:rPr>
          <w:delText>QIAGEN Protease</w:delText>
        </w:r>
        <w:r w:rsidRPr="00E53B18" w:rsidDel="000860AC">
          <w:rPr>
            <w:rFonts w:ascii="Times New Roman" w:hAnsi="Times New Roman" w:cs="Times New Roman"/>
            <w:strike/>
            <w:rPrChange w:id="1434" w:author="Tri Le" w:date="2021-07-13T20:26:00Z">
              <w:rPr>
                <w:rFonts w:ascii="Cambria" w:hAnsi="Cambria"/>
              </w:rPr>
            </w:rPrChange>
          </w:rPr>
          <w:delText xml:space="preserve"> was prepared by adding 4.4 mL of Buffer AVE to the vial of lyophilized QIAGEN Protease. It was mixed carefully to avoid foaming. When not in use, the QIAGEN Protease was stored at -2-8°C. The use of </w:delText>
        </w:r>
        <w:r w:rsidRPr="00E53B18" w:rsidDel="000860AC">
          <w:rPr>
            <w:rFonts w:ascii="Times New Roman" w:hAnsi="Times New Roman" w:cs="Times New Roman"/>
            <w:strike/>
            <w:u w:val="single"/>
            <w:rPrChange w:id="1435" w:author="Tri Le" w:date="2021-07-13T20:26:00Z">
              <w:rPr>
                <w:rFonts w:ascii="Cambria" w:hAnsi="Cambria"/>
                <w:u w:val="single"/>
              </w:rPr>
            </w:rPrChange>
          </w:rPr>
          <w:delText>Carrier RNA</w:delText>
        </w:r>
        <w:r w:rsidRPr="00E53B18" w:rsidDel="000860AC">
          <w:rPr>
            <w:rFonts w:ascii="Times New Roman" w:hAnsi="Times New Roman" w:cs="Times New Roman"/>
            <w:strike/>
            <w:rPrChange w:id="1436" w:author="Tri Le" w:date="2021-07-13T20:26:00Z">
              <w:rPr>
                <w:rFonts w:ascii="Cambria" w:hAnsi="Cambria"/>
              </w:rPr>
            </w:rPrChange>
          </w:rPr>
          <w:delText xml:space="preserve"> serves two purposes: it enhances binding of viral nucleic acids to the QIAamp MinElute membrane and the addition of large amounts of carrier RNA reduces the chance of viral RNA degradation in the rare event that RNase molecules escape denaturation by the chaotropic salts and detergent in Buffer AL. The Qiagen MinElute viral spin kit contained a tube of 310 μg of lyophilized carrier RNA in which 310 μl of Buffer AVE was added to the tube to obtain a solution of 1 μg/μl. The carrier RNA was dissolved thoroughly and divided into conveniently sized aliquots, and stored in the freezer at 20°C. </w:delText>
        </w:r>
        <w:r w:rsidR="00F40BD3" w:rsidRPr="00E53B18" w:rsidDel="000860AC">
          <w:rPr>
            <w:rFonts w:ascii="Times New Roman" w:hAnsi="Times New Roman" w:cs="Times New Roman"/>
            <w:strike/>
            <w:u w:val="single"/>
            <w:rPrChange w:id="1437" w:author="Tri Le" w:date="2021-07-13T20:26:00Z">
              <w:rPr>
                <w:rFonts w:ascii="Cambria" w:hAnsi="Cambria"/>
                <w:u w:val="single"/>
              </w:rPr>
            </w:rPrChange>
          </w:rPr>
          <w:delText>Buffer AL and carrier RNA-buffer AVE mix</w:delText>
        </w:r>
        <w:r w:rsidR="00F40BD3" w:rsidRPr="00E53B18" w:rsidDel="000860AC">
          <w:rPr>
            <w:rFonts w:ascii="Times New Roman" w:hAnsi="Times New Roman" w:cs="Times New Roman"/>
            <w:strike/>
            <w:rPrChange w:id="1438" w:author="Tri Le" w:date="2021-07-13T20:26:00Z">
              <w:rPr>
                <w:rFonts w:ascii="Cambria" w:hAnsi="Cambria"/>
              </w:rPr>
            </w:rPrChange>
          </w:rPr>
          <w:delText xml:space="preserve"> were prepared following the manufacturer’s recommendations. </w:delText>
        </w:r>
        <w:r w:rsidRPr="00E53B18" w:rsidDel="000860AC">
          <w:rPr>
            <w:rFonts w:ascii="Times New Roman" w:hAnsi="Times New Roman" w:cs="Times New Roman"/>
            <w:strike/>
            <w:rPrChange w:id="1439" w:author="Tri Le" w:date="2021-07-13T20:26:00Z">
              <w:rPr>
                <w:rFonts w:ascii="Cambria" w:hAnsi="Cambria"/>
              </w:rPr>
            </w:rPrChange>
          </w:rPr>
          <w:delText xml:space="preserve">Inverting the tube 10 times was done to gently mix the Buffer AL-carrier RNA mix. </w:delText>
        </w:r>
        <w:r w:rsidRPr="00E53B18" w:rsidDel="000860AC">
          <w:rPr>
            <w:rFonts w:ascii="Times New Roman" w:hAnsi="Times New Roman" w:cs="Times New Roman"/>
            <w:strike/>
            <w:u w:val="single"/>
            <w:rPrChange w:id="1440" w:author="Tri Le" w:date="2021-07-13T20:26:00Z">
              <w:rPr>
                <w:rFonts w:ascii="Cambria" w:hAnsi="Cambria"/>
                <w:u w:val="single"/>
              </w:rPr>
            </w:rPrChange>
          </w:rPr>
          <w:delText>Buffer AW1</w:delText>
        </w:r>
        <w:r w:rsidRPr="00E53B18" w:rsidDel="000860AC">
          <w:rPr>
            <w:rFonts w:ascii="Times New Roman" w:hAnsi="Times New Roman" w:cs="Times New Roman"/>
            <w:strike/>
            <w:rPrChange w:id="1441" w:author="Tri Le" w:date="2021-07-13T20:26:00Z">
              <w:rPr>
                <w:rFonts w:ascii="Cambria" w:hAnsi="Cambria"/>
              </w:rPr>
            </w:rPrChange>
          </w:rPr>
          <w:delText xml:space="preserve"> was prepared by adding 25 mL of ethanol (96-100%) to the bottle containing 19 mL of Buffer AW1 concentrate provided by the viral spin kit. The reconstituted Buffer AW1 was stored at room temperature (15-25°C).</w:delText>
        </w:r>
        <w:r w:rsidR="007026DE" w:rsidRPr="00E53B18" w:rsidDel="000860AC">
          <w:rPr>
            <w:rFonts w:ascii="Times New Roman" w:hAnsi="Times New Roman" w:cs="Times New Roman"/>
            <w:strike/>
            <w:rPrChange w:id="1442" w:author="Tri Le" w:date="2021-07-13T20:26:00Z">
              <w:rPr>
                <w:rFonts w:ascii="Cambria" w:hAnsi="Cambria"/>
              </w:rPr>
            </w:rPrChange>
          </w:rPr>
          <w:delText xml:space="preserve"> </w:delText>
        </w:r>
        <w:r w:rsidRPr="00E53B18" w:rsidDel="000860AC">
          <w:rPr>
            <w:rFonts w:ascii="Times New Roman" w:hAnsi="Times New Roman" w:cs="Times New Roman"/>
            <w:strike/>
            <w:u w:val="single"/>
            <w:rPrChange w:id="1443" w:author="Tri Le" w:date="2021-07-13T20:26:00Z">
              <w:rPr>
                <w:rFonts w:ascii="Cambria" w:hAnsi="Cambria"/>
                <w:u w:val="single"/>
              </w:rPr>
            </w:rPrChange>
          </w:rPr>
          <w:delText>Buffer AW2</w:delText>
        </w:r>
        <w:r w:rsidRPr="00E53B18" w:rsidDel="000860AC">
          <w:rPr>
            <w:rFonts w:ascii="Times New Roman" w:hAnsi="Times New Roman" w:cs="Times New Roman"/>
            <w:strike/>
            <w:rPrChange w:id="1444" w:author="Tri Le" w:date="2021-07-13T20:26:00Z">
              <w:rPr>
                <w:rFonts w:ascii="Cambria" w:hAnsi="Cambria"/>
              </w:rPr>
            </w:rPrChange>
          </w:rPr>
          <w:delText xml:space="preserve"> was prepared by adding 30 mL of ethanol (96-100%) to the bottle containing 13 mL of Buffer AW2 concentrate provided by the viral spin kit. The reconstituted Buffer AW2 was stored at room temperature (15-25°C). </w:delText>
        </w:r>
      </w:del>
    </w:p>
    <w:p w14:paraId="3176242C" w14:textId="5CE8F4E0" w:rsidR="00CA6469" w:rsidRPr="00E53B18" w:rsidRDefault="00CA6469" w:rsidP="00A26807">
      <w:pPr>
        <w:pStyle w:val="BasicParagraph"/>
        <w:spacing w:line="480" w:lineRule="auto"/>
        <w:jc w:val="both"/>
        <w:rPr>
          <w:rFonts w:ascii="Times New Roman" w:hAnsi="Times New Roman" w:cs="Times New Roman"/>
          <w:b/>
          <w:rPrChange w:id="1445" w:author="Tri Le" w:date="2021-07-13T20:26:00Z">
            <w:rPr>
              <w:rFonts w:ascii="Cambria" w:hAnsi="Cambria"/>
              <w:b/>
            </w:rPr>
          </w:rPrChange>
        </w:rPr>
      </w:pPr>
      <w:r w:rsidRPr="00E53B18">
        <w:rPr>
          <w:rFonts w:ascii="Times New Roman" w:hAnsi="Times New Roman" w:cs="Times New Roman"/>
          <w:b/>
          <w:rPrChange w:id="1446" w:author="Tri Le" w:date="2021-07-13T20:26:00Z">
            <w:rPr>
              <w:rFonts w:ascii="Cambria" w:hAnsi="Cambria"/>
              <w:b/>
            </w:rPr>
          </w:rPrChange>
        </w:rPr>
        <w:t xml:space="preserve">Nucleic Acid (DNA/RNA) Extraction </w:t>
      </w:r>
      <w:ins w:id="1447" w:author="muyaguari@yahoo.com" w:date="2021-05-13T12:06:00Z">
        <w:r w:rsidR="008636F1" w:rsidRPr="00E53B18">
          <w:rPr>
            <w:rFonts w:ascii="Times New Roman" w:hAnsi="Times New Roman" w:cs="Times New Roman"/>
            <w:b/>
            <w:rPrChange w:id="1448" w:author="Tri Le" w:date="2021-07-13T20:26:00Z">
              <w:rPr>
                <w:rFonts w:ascii="Cambria" w:hAnsi="Cambria"/>
                <w:b/>
              </w:rPr>
            </w:rPrChange>
          </w:rPr>
          <w:t xml:space="preserve">and </w:t>
        </w:r>
      </w:ins>
      <w:ins w:id="1449" w:author="Tri Le" w:date="2021-07-06T18:02:00Z">
        <w:r w:rsidR="00AA4624" w:rsidRPr="00E53B18">
          <w:rPr>
            <w:rFonts w:ascii="Times New Roman" w:hAnsi="Times New Roman" w:cs="Times New Roman"/>
            <w:b/>
            <w:rPrChange w:id="1450" w:author="Tri Le" w:date="2021-07-13T20:26:00Z">
              <w:rPr>
                <w:rFonts w:ascii="Cambria" w:hAnsi="Cambria"/>
                <w:b/>
              </w:rPr>
            </w:rPrChange>
          </w:rPr>
          <w:t>F</w:t>
        </w:r>
      </w:ins>
      <w:ins w:id="1451" w:author="muyaguari@yahoo.com" w:date="2021-05-13T12:42:00Z">
        <w:del w:id="1452" w:author="Tri Le" w:date="2021-07-06T18:02:00Z">
          <w:r w:rsidR="005B1A91" w:rsidRPr="00E53B18" w:rsidDel="00AA4624">
            <w:rPr>
              <w:rFonts w:ascii="Times New Roman" w:hAnsi="Times New Roman" w:cs="Times New Roman"/>
              <w:b/>
              <w:rPrChange w:id="1453" w:author="Tri Le" w:date="2021-07-13T20:26:00Z">
                <w:rPr>
                  <w:rFonts w:ascii="Cambria" w:hAnsi="Cambria"/>
                  <w:b/>
                </w:rPr>
              </w:rPrChange>
            </w:rPr>
            <w:delText>f</w:delText>
          </w:r>
        </w:del>
        <w:r w:rsidR="005B1A91" w:rsidRPr="00E53B18">
          <w:rPr>
            <w:rFonts w:ascii="Times New Roman" w:hAnsi="Times New Roman" w:cs="Times New Roman"/>
            <w:b/>
            <w:rPrChange w:id="1454" w:author="Tri Le" w:date="2021-07-13T20:26:00Z">
              <w:rPr>
                <w:rFonts w:ascii="Cambria" w:hAnsi="Cambria"/>
                <w:b/>
              </w:rPr>
            </w:rPrChange>
          </w:rPr>
          <w:t>luorometric</w:t>
        </w:r>
      </w:ins>
      <w:ins w:id="1455" w:author="muyaguari@yahoo.com" w:date="2021-05-13T12:24:00Z">
        <w:r w:rsidR="008636F1" w:rsidRPr="00E53B18">
          <w:rPr>
            <w:rFonts w:ascii="Times New Roman" w:hAnsi="Times New Roman" w:cs="Times New Roman"/>
            <w:b/>
            <w:rPrChange w:id="1456" w:author="Tri Le" w:date="2021-07-13T20:26:00Z">
              <w:rPr>
                <w:rFonts w:ascii="Cambria" w:hAnsi="Cambria"/>
                <w:b/>
              </w:rPr>
            </w:rPrChange>
          </w:rPr>
          <w:t xml:space="preserve"> </w:t>
        </w:r>
      </w:ins>
      <w:ins w:id="1457" w:author="Tri Le" w:date="2021-07-06T18:02:00Z">
        <w:r w:rsidR="00AA4624" w:rsidRPr="00E53B18">
          <w:rPr>
            <w:rFonts w:ascii="Times New Roman" w:hAnsi="Times New Roman" w:cs="Times New Roman"/>
            <w:b/>
            <w:rPrChange w:id="1458" w:author="Tri Le" w:date="2021-07-13T20:26:00Z">
              <w:rPr>
                <w:rFonts w:ascii="Cambria" w:hAnsi="Cambria"/>
                <w:b/>
              </w:rPr>
            </w:rPrChange>
          </w:rPr>
          <w:t>A</w:t>
        </w:r>
      </w:ins>
      <w:ins w:id="1459" w:author="muyaguari@yahoo.com" w:date="2021-05-13T12:24:00Z">
        <w:del w:id="1460" w:author="Tri Le" w:date="2021-07-06T18:02:00Z">
          <w:r w:rsidR="008636F1" w:rsidRPr="00E53B18" w:rsidDel="00AA4624">
            <w:rPr>
              <w:rFonts w:ascii="Times New Roman" w:hAnsi="Times New Roman" w:cs="Times New Roman"/>
              <w:b/>
              <w:rPrChange w:id="1461" w:author="Tri Le" w:date="2021-07-13T20:26:00Z">
                <w:rPr>
                  <w:rFonts w:ascii="Cambria" w:hAnsi="Cambria"/>
                  <w:b/>
                </w:rPr>
              </w:rPrChange>
            </w:rPr>
            <w:delText>a</w:delText>
          </w:r>
        </w:del>
        <w:r w:rsidR="008636F1" w:rsidRPr="00E53B18">
          <w:rPr>
            <w:rFonts w:ascii="Times New Roman" w:hAnsi="Times New Roman" w:cs="Times New Roman"/>
            <w:b/>
            <w:rPrChange w:id="1462" w:author="Tri Le" w:date="2021-07-13T20:26:00Z">
              <w:rPr>
                <w:rFonts w:ascii="Cambria" w:hAnsi="Cambria"/>
                <w:b/>
              </w:rPr>
            </w:rPrChange>
          </w:rPr>
          <w:t>ssessment</w:t>
        </w:r>
      </w:ins>
    </w:p>
    <w:p w14:paraId="18C9C642" w14:textId="27157EE0" w:rsidR="008636F1" w:rsidRPr="00E53B18" w:rsidRDefault="00CA6469" w:rsidP="008636F1">
      <w:pPr>
        <w:pStyle w:val="BasicParagraph"/>
        <w:spacing w:line="480" w:lineRule="auto"/>
        <w:jc w:val="both"/>
        <w:rPr>
          <w:ins w:id="1463" w:author="muyaguari@yahoo.com" w:date="2021-05-13T12:14:00Z"/>
          <w:rFonts w:ascii="Times New Roman" w:hAnsi="Times New Roman" w:cs="Times New Roman"/>
          <w:rPrChange w:id="1464" w:author="Tri Le" w:date="2021-07-13T20:26:00Z">
            <w:rPr>
              <w:ins w:id="1465" w:author="muyaguari@yahoo.com" w:date="2021-05-13T12:14:00Z"/>
              <w:rFonts w:ascii="Cambria" w:hAnsi="Cambria"/>
            </w:rPr>
          </w:rPrChange>
        </w:rPr>
      </w:pPr>
      <w:r w:rsidRPr="00E53B18">
        <w:rPr>
          <w:rFonts w:ascii="Times New Roman" w:hAnsi="Times New Roman" w:cs="Times New Roman"/>
          <w:rPrChange w:id="1466" w:author="Tri Le" w:date="2021-07-13T20:26:00Z">
            <w:rPr>
              <w:rFonts w:ascii="Cambria" w:hAnsi="Cambria"/>
            </w:rPr>
          </w:rPrChange>
        </w:rPr>
        <w:t xml:space="preserve">Once the </w:t>
      </w:r>
      <w:r w:rsidR="00931E4B" w:rsidRPr="00E53B18">
        <w:rPr>
          <w:rFonts w:ascii="Times New Roman" w:hAnsi="Times New Roman" w:cs="Times New Roman"/>
          <w:rPrChange w:id="1467" w:author="Tri Le" w:date="2021-07-13T20:26:00Z">
            <w:rPr>
              <w:rFonts w:ascii="Cambria" w:hAnsi="Cambria"/>
            </w:rPr>
          </w:rPrChange>
        </w:rPr>
        <w:t xml:space="preserve">final </w:t>
      </w:r>
      <w:r w:rsidRPr="00E53B18">
        <w:rPr>
          <w:rFonts w:ascii="Times New Roman" w:hAnsi="Times New Roman" w:cs="Times New Roman"/>
          <w:rPrChange w:id="1468" w:author="Tri Le" w:date="2021-07-13T20:26:00Z">
            <w:rPr>
              <w:rFonts w:ascii="Cambria" w:hAnsi="Cambria"/>
            </w:rPr>
          </w:rPrChange>
        </w:rPr>
        <w:t xml:space="preserve">volume </w:t>
      </w:r>
      <w:r w:rsidR="00931E4B" w:rsidRPr="00E53B18">
        <w:rPr>
          <w:rFonts w:ascii="Times New Roman" w:hAnsi="Times New Roman" w:cs="Times New Roman"/>
          <w:rPrChange w:id="1469" w:author="Tri Le" w:date="2021-07-13T20:26:00Z">
            <w:rPr>
              <w:rFonts w:ascii="Cambria" w:hAnsi="Cambria"/>
            </w:rPr>
          </w:rPrChange>
        </w:rPr>
        <w:t xml:space="preserve">of concentrate </w:t>
      </w:r>
      <w:r w:rsidRPr="00E53B18">
        <w:rPr>
          <w:rFonts w:ascii="Times New Roman" w:hAnsi="Times New Roman" w:cs="Times New Roman"/>
          <w:rPrChange w:id="1470" w:author="Tri Le" w:date="2021-07-13T20:26:00Z">
            <w:rPr>
              <w:rFonts w:ascii="Cambria" w:hAnsi="Cambria"/>
            </w:rPr>
          </w:rPrChange>
        </w:rPr>
        <w:t>was collected from each wastewater sample</w:t>
      </w:r>
      <w:ins w:id="1471" w:author="muyaguari@yahoo.com" w:date="2021-05-13T11:33:00Z">
        <w:r w:rsidR="009F1CA4" w:rsidRPr="00E53B18">
          <w:rPr>
            <w:rFonts w:ascii="Times New Roman" w:hAnsi="Times New Roman" w:cs="Times New Roman"/>
            <w:rPrChange w:id="1472" w:author="Tri Le" w:date="2021-07-13T20:26:00Z">
              <w:rPr>
                <w:rFonts w:ascii="Cambria" w:hAnsi="Cambria"/>
              </w:rPr>
            </w:rPrChange>
          </w:rPr>
          <w:t xml:space="preserve"> (as described above)</w:t>
        </w:r>
      </w:ins>
      <w:r w:rsidRPr="00E53B18">
        <w:rPr>
          <w:rFonts w:ascii="Times New Roman" w:hAnsi="Times New Roman" w:cs="Times New Roman"/>
          <w:rPrChange w:id="1473" w:author="Tri Le" w:date="2021-07-13T20:26:00Z">
            <w:rPr>
              <w:rFonts w:ascii="Cambria" w:hAnsi="Cambria"/>
            </w:rPr>
          </w:rPrChange>
        </w:rPr>
        <w:t xml:space="preserve">, </w:t>
      </w:r>
      <w:ins w:id="1474" w:author="muyaguari@yahoo.com" w:date="2021-05-13T12:12:00Z">
        <w:r w:rsidR="008636F1" w:rsidRPr="00E53B18">
          <w:rPr>
            <w:rFonts w:ascii="Times New Roman" w:hAnsi="Times New Roman" w:cs="Times New Roman"/>
            <w:rPrChange w:id="1475" w:author="Tri Le" w:date="2021-07-13T20:26:00Z">
              <w:rPr>
                <w:rFonts w:ascii="Cambria" w:hAnsi="Cambria"/>
              </w:rPr>
            </w:rPrChange>
          </w:rPr>
          <w:t xml:space="preserve">we pretreated the sample with InhibitEX buffer </w:t>
        </w:r>
      </w:ins>
      <w:ins w:id="1476" w:author="muyaguari@yahoo.com" w:date="2021-05-13T12:13:00Z">
        <w:r w:rsidR="008636F1" w:rsidRPr="00E53B18">
          <w:rPr>
            <w:rFonts w:ascii="Times New Roman" w:hAnsi="Times New Roman" w:cs="Times New Roman"/>
            <w:rPrChange w:id="1477" w:author="Tri Le" w:date="2021-07-13T20:26:00Z">
              <w:rPr>
                <w:rFonts w:ascii="Cambria" w:hAnsi="Cambria"/>
              </w:rPr>
            </w:rPrChange>
          </w:rPr>
          <w:t xml:space="preserve">(Qiagen Sciences, Maryland, MD) </w:t>
        </w:r>
      </w:ins>
      <w:ins w:id="1478" w:author="muyaguari@yahoo.com" w:date="2021-05-13T12:12:00Z">
        <w:r w:rsidR="008636F1" w:rsidRPr="00E53B18">
          <w:rPr>
            <w:rFonts w:ascii="Times New Roman" w:hAnsi="Times New Roman" w:cs="Times New Roman"/>
            <w:rPrChange w:id="1479" w:author="Tri Le" w:date="2021-07-13T20:26:00Z">
              <w:rPr>
                <w:rFonts w:ascii="Cambria" w:hAnsi="Cambria"/>
              </w:rPr>
            </w:rPrChange>
          </w:rPr>
          <w:t xml:space="preserve">as </w:t>
        </w:r>
        <w:r w:rsidR="008636F1" w:rsidRPr="00E53B18">
          <w:rPr>
            <w:rFonts w:ascii="Times New Roman" w:hAnsi="Times New Roman" w:cs="Times New Roman"/>
            <w:rPrChange w:id="1480" w:author="Tri Le" w:date="2021-07-13T20:26:00Z">
              <w:rPr>
                <w:rFonts w:ascii="Cambria" w:hAnsi="Cambria"/>
              </w:rPr>
            </w:rPrChange>
          </w:rPr>
          <w:lastRenderedPageBreak/>
          <w:t xml:space="preserve">indicated </w:t>
        </w:r>
      </w:ins>
      <w:ins w:id="1481" w:author="muyaguari@yahoo.com" w:date="2021-05-13T12:13:00Z">
        <w:r w:rsidR="008636F1" w:rsidRPr="00E53B18">
          <w:rPr>
            <w:rFonts w:ascii="Times New Roman" w:hAnsi="Times New Roman" w:cs="Times New Roman"/>
            <w:rPrChange w:id="1482" w:author="Tri Le" w:date="2021-07-13T20:26:00Z">
              <w:rPr>
                <w:rFonts w:ascii="Cambria" w:hAnsi="Cambria"/>
              </w:rPr>
            </w:rPrChange>
          </w:rPr>
          <w:t>by the manufacturer.</w:t>
        </w:r>
      </w:ins>
      <w:del w:id="1483" w:author="muyaguari@yahoo.com" w:date="2021-05-13T12:12:00Z">
        <w:r w:rsidRPr="00E53B18" w:rsidDel="008636F1">
          <w:rPr>
            <w:rFonts w:ascii="Times New Roman" w:hAnsi="Times New Roman" w:cs="Times New Roman"/>
            <w:rPrChange w:id="1484" w:author="Tri Le" w:date="2021-07-13T20:26:00Z">
              <w:rPr>
                <w:rFonts w:ascii="Cambria" w:hAnsi="Cambria"/>
              </w:rPr>
            </w:rPrChange>
          </w:rPr>
          <w:delText>a</w:delText>
        </w:r>
      </w:del>
      <w:r w:rsidRPr="00E53B18">
        <w:rPr>
          <w:rFonts w:ascii="Times New Roman" w:hAnsi="Times New Roman" w:cs="Times New Roman"/>
          <w:rPrChange w:id="1485" w:author="Tri Le" w:date="2021-07-13T20:26:00Z">
            <w:rPr>
              <w:rFonts w:ascii="Cambria" w:hAnsi="Cambria"/>
            </w:rPr>
          </w:rPrChange>
        </w:rPr>
        <w:t xml:space="preserve"> </w:t>
      </w:r>
      <w:ins w:id="1486" w:author="muyaguari@yahoo.com" w:date="2021-05-13T12:13:00Z">
        <w:r w:rsidR="008636F1" w:rsidRPr="00E53B18">
          <w:rPr>
            <w:rFonts w:ascii="Times New Roman" w:hAnsi="Times New Roman" w:cs="Times New Roman"/>
            <w:rPrChange w:id="1487" w:author="Tri Le" w:date="2021-07-13T20:26:00Z">
              <w:rPr>
                <w:rFonts w:ascii="Cambria" w:hAnsi="Cambria"/>
              </w:rPr>
            </w:rPrChange>
          </w:rPr>
          <w:t xml:space="preserve">Then, </w:t>
        </w:r>
      </w:ins>
      <w:del w:id="1488" w:author="muyaguari@yahoo.com" w:date="2021-05-13T11:49:00Z">
        <w:r w:rsidRPr="00E53B18" w:rsidDel="009F1CA4">
          <w:rPr>
            <w:rFonts w:ascii="Times New Roman" w:hAnsi="Times New Roman" w:cs="Times New Roman"/>
            <w:rPrChange w:id="1489" w:author="Tri Le" w:date="2021-07-13T20:26:00Z">
              <w:rPr>
                <w:rFonts w:ascii="Cambria" w:hAnsi="Cambria"/>
              </w:rPr>
            </w:rPrChange>
          </w:rPr>
          <w:delText xml:space="preserve">Qiagen </w:delText>
        </w:r>
      </w:del>
      <w:ins w:id="1490" w:author="muyaguari@yahoo.com" w:date="2021-05-13T11:49:00Z">
        <w:r w:rsidR="009F1CA4" w:rsidRPr="00E53B18">
          <w:rPr>
            <w:rFonts w:ascii="Times New Roman" w:hAnsi="Times New Roman" w:cs="Times New Roman"/>
            <w:rPrChange w:id="1491" w:author="Tri Le" w:date="2021-07-13T20:26:00Z">
              <w:rPr>
                <w:rFonts w:ascii="Cambria" w:hAnsi="Cambria"/>
              </w:rPr>
            </w:rPrChange>
          </w:rPr>
          <w:t xml:space="preserve">QIAamp </w:t>
        </w:r>
      </w:ins>
      <w:r w:rsidRPr="00E53B18">
        <w:rPr>
          <w:rFonts w:ascii="Times New Roman" w:hAnsi="Times New Roman" w:cs="Times New Roman"/>
          <w:rPrChange w:id="1492" w:author="Tri Le" w:date="2021-07-13T20:26:00Z">
            <w:rPr>
              <w:rFonts w:ascii="Cambria" w:hAnsi="Cambria"/>
            </w:rPr>
          </w:rPrChange>
        </w:rPr>
        <w:t xml:space="preserve">MinElute </w:t>
      </w:r>
      <w:del w:id="1493" w:author="muyaguari@yahoo.com" w:date="2021-05-13T11:50:00Z">
        <w:r w:rsidRPr="00E53B18" w:rsidDel="009F1CA4">
          <w:rPr>
            <w:rFonts w:ascii="Times New Roman" w:hAnsi="Times New Roman" w:cs="Times New Roman"/>
            <w:rPrChange w:id="1494" w:author="Tri Le" w:date="2021-07-13T20:26:00Z">
              <w:rPr>
                <w:rFonts w:ascii="Cambria" w:hAnsi="Cambria"/>
              </w:rPr>
            </w:rPrChange>
          </w:rPr>
          <w:delText xml:space="preserve">viral </w:delText>
        </w:r>
      </w:del>
      <w:ins w:id="1495" w:author="muyaguari@yahoo.com" w:date="2021-05-13T11:50:00Z">
        <w:r w:rsidR="009F1CA4" w:rsidRPr="00E53B18">
          <w:rPr>
            <w:rFonts w:ascii="Times New Roman" w:hAnsi="Times New Roman" w:cs="Times New Roman"/>
            <w:rPrChange w:id="1496" w:author="Tri Le" w:date="2021-07-13T20:26:00Z">
              <w:rPr>
                <w:rFonts w:ascii="Cambria" w:hAnsi="Cambria"/>
              </w:rPr>
            </w:rPrChange>
          </w:rPr>
          <w:t xml:space="preserve">virus </w:t>
        </w:r>
      </w:ins>
      <w:r w:rsidRPr="00E53B18">
        <w:rPr>
          <w:rFonts w:ascii="Times New Roman" w:hAnsi="Times New Roman" w:cs="Times New Roman"/>
          <w:rPrChange w:id="1497" w:author="Tri Le" w:date="2021-07-13T20:26:00Z">
            <w:rPr>
              <w:rFonts w:ascii="Cambria" w:hAnsi="Cambria"/>
            </w:rPr>
          </w:rPrChange>
        </w:rPr>
        <w:t xml:space="preserve">spin kit </w:t>
      </w:r>
      <w:ins w:id="1498" w:author="muyaguari@yahoo.com" w:date="2021-05-13T11:33:00Z">
        <w:r w:rsidR="009F1CA4" w:rsidRPr="00E53B18">
          <w:rPr>
            <w:rFonts w:ascii="Times New Roman" w:hAnsi="Times New Roman" w:cs="Times New Roman"/>
            <w:rPrChange w:id="1499" w:author="Tri Le" w:date="2021-07-13T20:26:00Z">
              <w:rPr>
                <w:rFonts w:ascii="Cambria" w:hAnsi="Cambria"/>
              </w:rPr>
            </w:rPrChange>
          </w:rPr>
          <w:t>(</w:t>
        </w:r>
      </w:ins>
      <w:ins w:id="1500" w:author="muyaguari@yahoo.com" w:date="2021-05-13T11:38:00Z">
        <w:r w:rsidR="009F1CA4" w:rsidRPr="00E53B18">
          <w:rPr>
            <w:rFonts w:ascii="Times New Roman" w:hAnsi="Times New Roman" w:cs="Times New Roman"/>
            <w:rPrChange w:id="1501" w:author="Tri Le" w:date="2021-07-13T20:26:00Z">
              <w:rPr>
                <w:rFonts w:ascii="Cambria" w:hAnsi="Cambria"/>
              </w:rPr>
            </w:rPrChange>
          </w:rPr>
          <w:t xml:space="preserve">Qiagen Sciences, Maryland, MD) </w:t>
        </w:r>
      </w:ins>
      <w:r w:rsidRPr="00E53B18">
        <w:rPr>
          <w:rFonts w:ascii="Times New Roman" w:hAnsi="Times New Roman" w:cs="Times New Roman"/>
          <w:rPrChange w:id="1502" w:author="Tri Le" w:date="2021-07-13T20:26:00Z">
            <w:rPr>
              <w:rFonts w:ascii="Cambria" w:hAnsi="Cambria"/>
            </w:rPr>
          </w:rPrChange>
        </w:rPr>
        <w:t xml:space="preserve">was used to extract </w:t>
      </w:r>
      <w:del w:id="1503" w:author="muyaguari@yahoo.com" w:date="2021-05-13T11:38:00Z">
        <w:r w:rsidRPr="00E53B18" w:rsidDel="009F1CA4">
          <w:rPr>
            <w:rFonts w:ascii="Times New Roman" w:hAnsi="Times New Roman" w:cs="Times New Roman"/>
            <w:rPrChange w:id="1504" w:author="Tri Le" w:date="2021-07-13T20:26:00Z">
              <w:rPr>
                <w:rFonts w:ascii="Cambria" w:hAnsi="Cambria"/>
              </w:rPr>
            </w:rPrChange>
          </w:rPr>
          <w:delText xml:space="preserve">the </w:delText>
        </w:r>
      </w:del>
      <w:ins w:id="1505" w:author="muyaguari@yahoo.com" w:date="2021-05-13T11:38:00Z">
        <w:r w:rsidR="009F1CA4" w:rsidRPr="00E53B18">
          <w:rPr>
            <w:rFonts w:ascii="Times New Roman" w:hAnsi="Times New Roman" w:cs="Times New Roman"/>
            <w:rPrChange w:id="1506" w:author="Tri Le" w:date="2021-07-13T20:26:00Z">
              <w:rPr>
                <w:rFonts w:ascii="Cambria" w:hAnsi="Cambria"/>
              </w:rPr>
            </w:rPrChange>
          </w:rPr>
          <w:t xml:space="preserve">total </w:t>
        </w:r>
      </w:ins>
      <w:r w:rsidRPr="00E53B18">
        <w:rPr>
          <w:rFonts w:ascii="Times New Roman" w:hAnsi="Times New Roman" w:cs="Times New Roman"/>
          <w:rPrChange w:id="1507" w:author="Tri Le" w:date="2021-07-13T20:26:00Z">
            <w:rPr>
              <w:rFonts w:ascii="Cambria" w:hAnsi="Cambria"/>
            </w:rPr>
          </w:rPrChange>
        </w:rPr>
        <w:t>nucleic acid</w:t>
      </w:r>
      <w:ins w:id="1508" w:author="muyaguari@yahoo.com" w:date="2021-05-13T11:38:00Z">
        <w:r w:rsidR="009F1CA4" w:rsidRPr="00E53B18">
          <w:rPr>
            <w:rFonts w:ascii="Times New Roman" w:hAnsi="Times New Roman" w:cs="Times New Roman"/>
            <w:rPrChange w:id="1509" w:author="Tri Le" w:date="2021-07-13T20:26:00Z">
              <w:rPr>
                <w:rFonts w:ascii="Cambria" w:hAnsi="Cambria"/>
              </w:rPr>
            </w:rPrChange>
          </w:rPr>
          <w:t>s</w:t>
        </w:r>
      </w:ins>
      <w:r w:rsidRPr="00E53B18">
        <w:rPr>
          <w:rFonts w:ascii="Times New Roman" w:hAnsi="Times New Roman" w:cs="Times New Roman"/>
          <w:rPrChange w:id="1510" w:author="Tri Le" w:date="2021-07-13T20:26:00Z">
            <w:rPr>
              <w:rFonts w:ascii="Cambria" w:hAnsi="Cambria"/>
            </w:rPr>
          </w:rPrChange>
        </w:rPr>
        <w:t xml:space="preserve"> </w:t>
      </w:r>
      <w:del w:id="1511" w:author="muyaguari@yahoo.com" w:date="2021-05-13T11:38:00Z">
        <w:r w:rsidRPr="00E53B18" w:rsidDel="009F1CA4">
          <w:rPr>
            <w:rFonts w:ascii="Times New Roman" w:hAnsi="Times New Roman" w:cs="Times New Roman"/>
            <w:rPrChange w:id="1512" w:author="Tri Le" w:date="2021-07-13T20:26:00Z">
              <w:rPr>
                <w:rFonts w:ascii="Cambria" w:hAnsi="Cambria"/>
              </w:rPr>
            </w:rPrChange>
          </w:rPr>
          <w:delText xml:space="preserve">(RNA or DNA) </w:delText>
        </w:r>
      </w:del>
      <w:r w:rsidRPr="00E53B18">
        <w:rPr>
          <w:rFonts w:ascii="Times New Roman" w:hAnsi="Times New Roman" w:cs="Times New Roman"/>
          <w:rPrChange w:id="1513" w:author="Tri Le" w:date="2021-07-13T20:26:00Z">
            <w:rPr>
              <w:rFonts w:ascii="Cambria" w:hAnsi="Cambria"/>
            </w:rPr>
          </w:rPrChange>
        </w:rPr>
        <w:t xml:space="preserve">from each wastewater sample. </w:t>
      </w:r>
      <w:ins w:id="1514" w:author="muyaguari@yahoo.com" w:date="2021-05-13T11:44:00Z">
        <w:r w:rsidR="009F1CA4" w:rsidRPr="00E53B18">
          <w:rPr>
            <w:rFonts w:ascii="Times New Roman" w:hAnsi="Times New Roman" w:cs="Times New Roman"/>
            <w:rPrChange w:id="1515" w:author="Tri Le" w:date="2021-07-13T20:26:00Z">
              <w:rPr>
                <w:rFonts w:ascii="Cambria" w:hAnsi="Cambria"/>
              </w:rPr>
            </w:rPrChange>
          </w:rPr>
          <w:t>We followed the manufacturer’s instructions</w:t>
        </w:r>
      </w:ins>
      <w:ins w:id="1516" w:author="muyaguari@yahoo.com" w:date="2021-05-13T12:03:00Z">
        <w:r w:rsidR="008636F1" w:rsidRPr="00E53B18">
          <w:rPr>
            <w:rFonts w:ascii="Times New Roman" w:hAnsi="Times New Roman" w:cs="Times New Roman"/>
            <w:rPrChange w:id="1517" w:author="Tri Le" w:date="2021-07-13T20:26:00Z">
              <w:rPr>
                <w:rFonts w:ascii="Cambria" w:hAnsi="Cambria"/>
              </w:rPr>
            </w:rPrChange>
          </w:rPr>
          <w:t xml:space="preserve"> that included the use of </w:t>
        </w:r>
      </w:ins>
      <w:ins w:id="1518" w:author="muyaguari@yahoo.com" w:date="2021-05-13T12:04:00Z">
        <w:r w:rsidR="008636F1" w:rsidRPr="00E53B18">
          <w:rPr>
            <w:rFonts w:ascii="Times New Roman" w:hAnsi="Times New Roman" w:cs="Times New Roman"/>
            <w:rPrChange w:id="1519" w:author="Tri Le" w:date="2021-07-13T20:26:00Z">
              <w:rPr>
                <w:rFonts w:ascii="Cambria" w:hAnsi="Cambria"/>
              </w:rPr>
            </w:rPrChange>
          </w:rPr>
          <w:t xml:space="preserve">Qiagen Protease and carrier RNA (Qiagen Sciences, Maryland, MD). </w:t>
        </w:r>
      </w:ins>
      <w:ins w:id="1520" w:author="muyaguari@yahoo.com" w:date="2021-05-13T12:13:00Z">
        <w:r w:rsidR="008636F1" w:rsidRPr="00E53B18">
          <w:rPr>
            <w:rFonts w:ascii="Times New Roman" w:hAnsi="Times New Roman" w:cs="Times New Roman"/>
            <w:rPrChange w:id="1521" w:author="Tri Le" w:date="2021-07-13T20:26:00Z">
              <w:rPr>
                <w:rFonts w:ascii="Cambria" w:hAnsi="Cambria"/>
              </w:rPr>
            </w:rPrChange>
          </w:rPr>
          <w:t xml:space="preserve">Samples were eluted in </w:t>
        </w:r>
      </w:ins>
      <w:ins w:id="1522" w:author="muyaguari@yahoo.com" w:date="2021-05-13T12:14:00Z">
        <w:r w:rsidR="008636F1" w:rsidRPr="00E53B18">
          <w:rPr>
            <w:rFonts w:ascii="Times New Roman" w:hAnsi="Times New Roman" w:cs="Times New Roman"/>
            <w:rPrChange w:id="1523" w:author="Tri Le" w:date="2021-07-13T20:26:00Z">
              <w:rPr>
                <w:rFonts w:ascii="Cambria" w:hAnsi="Cambria"/>
              </w:rPr>
            </w:rPrChange>
          </w:rPr>
          <w:t>75 μL of Buffer AVE (Qiagen Sciences, Maryland, MD)</w:t>
        </w:r>
      </w:ins>
      <w:ins w:id="1524" w:author="muyaguari@yahoo.com" w:date="2021-05-13T12:17:00Z">
        <w:r w:rsidR="008636F1" w:rsidRPr="00E53B18">
          <w:rPr>
            <w:rFonts w:ascii="Times New Roman" w:hAnsi="Times New Roman" w:cs="Times New Roman"/>
            <w:rPrChange w:id="1525" w:author="Tri Le" w:date="2021-07-13T20:26:00Z">
              <w:rPr>
                <w:rFonts w:ascii="Cambria" w:hAnsi="Cambria"/>
              </w:rPr>
            </w:rPrChange>
          </w:rPr>
          <w:t xml:space="preserve">, quantified and stored at -80°C for downstream processes. </w:t>
        </w:r>
      </w:ins>
      <w:ins w:id="1526" w:author="muyaguari@yahoo.com" w:date="2021-05-13T12:18:00Z">
        <w:r w:rsidR="008636F1" w:rsidRPr="00E53B18">
          <w:rPr>
            <w:rFonts w:ascii="Times New Roman" w:hAnsi="Times New Roman" w:cs="Times New Roman"/>
            <w:rPrChange w:id="1527" w:author="Tri Le" w:date="2021-07-13T20:26:00Z">
              <w:rPr>
                <w:rFonts w:ascii="Cambria" w:hAnsi="Cambria"/>
              </w:rPr>
            </w:rPrChange>
          </w:rPr>
          <w:t>We assessed n</w:t>
        </w:r>
      </w:ins>
      <w:ins w:id="1528" w:author="muyaguari@yahoo.com" w:date="2021-05-13T12:17:00Z">
        <w:r w:rsidR="008636F1" w:rsidRPr="00E53B18">
          <w:rPr>
            <w:rFonts w:ascii="Times New Roman" w:hAnsi="Times New Roman" w:cs="Times New Roman"/>
            <w:rPrChange w:id="1529" w:author="Tri Le" w:date="2021-07-13T20:26:00Z">
              <w:rPr>
                <w:rFonts w:ascii="Cambria" w:hAnsi="Cambria"/>
              </w:rPr>
            </w:rPrChange>
          </w:rPr>
          <w:t xml:space="preserve">ucleic acid concentration and purity </w:t>
        </w:r>
      </w:ins>
      <w:ins w:id="1530" w:author="muyaguari@yahoo.com" w:date="2021-05-13T12:18:00Z">
        <w:r w:rsidR="008636F1" w:rsidRPr="00E53B18">
          <w:rPr>
            <w:rFonts w:ascii="Times New Roman" w:hAnsi="Times New Roman" w:cs="Times New Roman"/>
            <w:rPrChange w:id="1531" w:author="Tri Le" w:date="2021-07-13T20:26:00Z">
              <w:rPr>
                <w:rFonts w:ascii="Cambria" w:hAnsi="Cambria"/>
              </w:rPr>
            </w:rPrChange>
          </w:rPr>
          <w:t>using</w:t>
        </w:r>
      </w:ins>
      <w:ins w:id="1532" w:author="muyaguari@yahoo.com" w:date="2021-05-13T12:17:00Z">
        <w:r w:rsidR="008636F1" w:rsidRPr="00E53B18">
          <w:rPr>
            <w:rFonts w:ascii="Times New Roman" w:hAnsi="Times New Roman" w:cs="Times New Roman"/>
            <w:rPrChange w:id="1533" w:author="Tri Le" w:date="2021-07-13T20:26:00Z">
              <w:rPr>
                <w:rFonts w:ascii="Cambria" w:hAnsi="Cambria"/>
              </w:rPr>
            </w:rPrChange>
          </w:rPr>
          <w:t xml:space="preserve"> Qubit dsDNA high sensitivity and RNA assay kits in a Qubit </w:t>
        </w:r>
      </w:ins>
      <w:ins w:id="1534" w:author="muyaguari@yahoo.com" w:date="2021-05-13T12:18:00Z">
        <w:r w:rsidR="008636F1" w:rsidRPr="00E53B18">
          <w:rPr>
            <w:rFonts w:ascii="Times New Roman" w:hAnsi="Times New Roman" w:cs="Times New Roman"/>
            <w:rPrChange w:id="1535" w:author="Tri Le" w:date="2021-07-13T20:26:00Z">
              <w:rPr>
                <w:rFonts w:ascii="Cambria" w:hAnsi="Cambria"/>
              </w:rPr>
            </w:rPrChange>
          </w:rPr>
          <w:t>4</w:t>
        </w:r>
      </w:ins>
      <w:ins w:id="1536" w:author="muyaguari@yahoo.com" w:date="2021-05-13T12:17:00Z">
        <w:r w:rsidR="008636F1" w:rsidRPr="00E53B18">
          <w:rPr>
            <w:rFonts w:ascii="Times New Roman" w:hAnsi="Times New Roman" w:cs="Times New Roman"/>
            <w:rPrChange w:id="1537" w:author="Tri Le" w:date="2021-07-13T20:26:00Z">
              <w:rPr>
                <w:rFonts w:ascii="Cambria" w:hAnsi="Cambria"/>
              </w:rPr>
            </w:rPrChange>
          </w:rPr>
          <w:t xml:space="preserve"> fluorometer (</w:t>
        </w:r>
      </w:ins>
      <w:ins w:id="1538" w:author="muyaguari@yahoo.com" w:date="2021-05-13T12:19:00Z">
        <w:r w:rsidR="008636F1" w:rsidRPr="00E53B18">
          <w:rPr>
            <w:rFonts w:ascii="Times New Roman" w:hAnsi="Times New Roman" w:cs="Times New Roman"/>
            <w:rPrChange w:id="1539" w:author="Tri Le" w:date="2021-07-13T20:26:00Z">
              <w:rPr>
                <w:rFonts w:ascii="Cambria" w:hAnsi="Cambria"/>
              </w:rPr>
            </w:rPrChange>
          </w:rPr>
          <w:t>Invitrogen</w:t>
        </w:r>
      </w:ins>
      <w:ins w:id="1540" w:author="muyaguari@yahoo.com" w:date="2021-05-13T12:17:00Z">
        <w:r w:rsidR="008636F1" w:rsidRPr="00E53B18">
          <w:rPr>
            <w:rFonts w:ascii="Times New Roman" w:hAnsi="Times New Roman" w:cs="Times New Roman"/>
            <w:rPrChange w:id="1541" w:author="Tri Le" w:date="2021-07-13T20:26:00Z">
              <w:rPr>
                <w:rFonts w:ascii="Cambria" w:hAnsi="Cambria"/>
              </w:rPr>
            </w:rPrChange>
          </w:rPr>
          <w:t>, Carlsbad, CA</w:t>
        </w:r>
      </w:ins>
      <w:ins w:id="1542" w:author="muyaguari@yahoo.com" w:date="2021-05-13T12:20:00Z">
        <w:r w:rsidR="008636F1" w:rsidRPr="00E53B18">
          <w:rPr>
            <w:rFonts w:ascii="Times New Roman" w:hAnsi="Times New Roman" w:cs="Times New Roman"/>
            <w:rPrChange w:id="1543" w:author="Tri Le" w:date="2021-07-13T20:26:00Z">
              <w:rPr>
                <w:rFonts w:ascii="Cambria" w:hAnsi="Cambria"/>
              </w:rPr>
            </w:rPrChange>
          </w:rPr>
          <w:t>, USA</w:t>
        </w:r>
      </w:ins>
      <w:ins w:id="1544" w:author="muyaguari@yahoo.com" w:date="2021-05-13T12:17:00Z">
        <w:r w:rsidR="008636F1" w:rsidRPr="00E53B18">
          <w:rPr>
            <w:rFonts w:ascii="Times New Roman" w:hAnsi="Times New Roman" w:cs="Times New Roman"/>
            <w:rPrChange w:id="1545" w:author="Tri Le" w:date="2021-07-13T20:26:00Z">
              <w:rPr>
                <w:rFonts w:ascii="Cambria" w:hAnsi="Cambria"/>
              </w:rPr>
            </w:rPrChange>
          </w:rPr>
          <w:t>)</w:t>
        </w:r>
      </w:ins>
      <w:ins w:id="1546" w:author="muyaguari@yahoo.com" w:date="2021-05-13T12:18:00Z">
        <w:r w:rsidR="008636F1" w:rsidRPr="00E53B18">
          <w:rPr>
            <w:rFonts w:ascii="Times New Roman" w:hAnsi="Times New Roman" w:cs="Times New Roman"/>
            <w:rPrChange w:id="1547" w:author="Tri Le" w:date="2021-07-13T20:26:00Z">
              <w:rPr>
                <w:rFonts w:ascii="Cambria" w:hAnsi="Cambria"/>
              </w:rPr>
            </w:rPrChange>
          </w:rPr>
          <w:t>.</w:t>
        </w:r>
      </w:ins>
      <w:ins w:id="1548" w:author="Tri Le" w:date="2021-07-12T17:32:00Z">
        <w:r w:rsidR="00692C8C" w:rsidRPr="00E53B18">
          <w:rPr>
            <w:rFonts w:ascii="Times New Roman" w:hAnsi="Times New Roman" w:cs="Times New Roman"/>
            <w:rPrChange w:id="1549" w:author="Tri Le" w:date="2021-07-13T20:26:00Z">
              <w:rPr>
                <w:rFonts w:ascii="Cambria" w:hAnsi="Cambria"/>
              </w:rPr>
            </w:rPrChange>
          </w:rPr>
          <w:t xml:space="preserve"> Qubit results can be found in Supplementary Materials [</w:t>
        </w:r>
      </w:ins>
      <w:ins w:id="1550" w:author="Tri Le" w:date="2021-07-12T18:15:00Z">
        <w:r w:rsidR="00892D62" w:rsidRPr="00E53B18">
          <w:rPr>
            <w:rFonts w:ascii="Times New Roman" w:hAnsi="Times New Roman" w:cs="Times New Roman"/>
            <w:rPrChange w:id="1551" w:author="Tri Le" w:date="2021-07-13T20:26:00Z">
              <w:rPr>
                <w:rFonts w:ascii="Cambria" w:hAnsi="Cambria"/>
              </w:rPr>
            </w:rPrChange>
          </w:rPr>
          <w:t>Table</w:t>
        </w:r>
      </w:ins>
      <w:ins w:id="1552" w:author="Tri Le" w:date="2021-07-12T17:32:00Z">
        <w:r w:rsidR="00692C8C" w:rsidRPr="00E53B18">
          <w:rPr>
            <w:rFonts w:ascii="Times New Roman" w:hAnsi="Times New Roman" w:cs="Times New Roman"/>
            <w:rPrChange w:id="1553" w:author="Tri Le" w:date="2021-07-13T20:26:00Z">
              <w:rPr>
                <w:rFonts w:ascii="Cambria" w:hAnsi="Cambria"/>
              </w:rPr>
            </w:rPrChange>
          </w:rPr>
          <w:t xml:space="preserve"> </w:t>
        </w:r>
      </w:ins>
      <w:ins w:id="1554" w:author="Tri Le" w:date="2021-07-14T16:18:00Z">
        <w:r w:rsidR="0057457C">
          <w:rPr>
            <w:rFonts w:ascii="Times New Roman" w:hAnsi="Times New Roman" w:cs="Times New Roman"/>
          </w:rPr>
          <w:t xml:space="preserve">S </w:t>
        </w:r>
      </w:ins>
      <w:ins w:id="1555" w:author="Tri Le" w:date="2021-07-12T17:32:00Z">
        <w:r w:rsidR="00692C8C" w:rsidRPr="00E53B18">
          <w:rPr>
            <w:rFonts w:ascii="Times New Roman" w:hAnsi="Times New Roman" w:cs="Times New Roman"/>
            <w:rPrChange w:id="1556" w:author="Tri Le" w:date="2021-07-13T20:26:00Z">
              <w:rPr>
                <w:rFonts w:ascii="Cambria" w:hAnsi="Cambria"/>
              </w:rPr>
            </w:rPrChange>
          </w:rPr>
          <w:t>number].</w:t>
        </w:r>
      </w:ins>
    </w:p>
    <w:p w14:paraId="16C7B508" w14:textId="5E8AD90D" w:rsidR="00CA6469" w:rsidRPr="00E53B18" w:rsidDel="00044E3A" w:rsidRDefault="008636F1" w:rsidP="00A26807">
      <w:pPr>
        <w:spacing w:line="480" w:lineRule="auto"/>
        <w:jc w:val="both"/>
        <w:rPr>
          <w:del w:id="1557" w:author="Tri Le" w:date="2021-07-12T18:15:00Z"/>
          <w:rFonts w:ascii="Times New Roman" w:hAnsi="Times New Roman" w:cs="Times New Roman"/>
          <w:strike/>
          <w:rPrChange w:id="1558" w:author="Tri Le" w:date="2021-07-13T20:26:00Z">
            <w:rPr>
              <w:del w:id="1559" w:author="Tri Le" w:date="2021-07-12T18:15:00Z"/>
              <w:rFonts w:ascii="Cambria" w:hAnsi="Cambria"/>
              <w:strike/>
            </w:rPr>
          </w:rPrChange>
        </w:rPr>
      </w:pPr>
      <w:ins w:id="1560" w:author="muyaguari@yahoo.com" w:date="2021-05-13T12:14:00Z">
        <w:del w:id="1561" w:author="Tri Le" w:date="2021-07-12T18:15:00Z">
          <w:r w:rsidRPr="00E53B18" w:rsidDel="00892D62">
            <w:rPr>
              <w:rFonts w:ascii="Times New Roman" w:hAnsi="Times New Roman" w:cs="Times New Roman"/>
              <w:strike/>
              <w:rPrChange w:id="1562" w:author="Tri Le" w:date="2021-07-13T20:26:00Z">
                <w:rPr>
                  <w:rFonts w:ascii="Cambria" w:hAnsi="Cambria"/>
                  <w:strike/>
                </w:rPr>
              </w:rPrChange>
            </w:rPr>
            <w:delText xml:space="preserve">. </w:delText>
          </w:r>
        </w:del>
      </w:ins>
      <w:ins w:id="1563" w:author="muyaguari@yahoo.com" w:date="2021-05-13T12:13:00Z">
        <w:del w:id="1564" w:author="Tri Le" w:date="2021-07-12T18:15:00Z">
          <w:r w:rsidRPr="00E53B18" w:rsidDel="00892D62">
            <w:rPr>
              <w:rFonts w:ascii="Times New Roman" w:hAnsi="Times New Roman" w:cs="Times New Roman"/>
              <w:strike/>
              <w:rPrChange w:id="1565" w:author="Tri Le" w:date="2021-07-13T20:26:00Z">
                <w:rPr>
                  <w:rFonts w:ascii="Cambria" w:hAnsi="Cambria"/>
                  <w:strike/>
                </w:rPr>
              </w:rPrChange>
            </w:rPr>
            <w:delText>μL</w:delText>
          </w:r>
        </w:del>
      </w:ins>
      <w:ins w:id="1566" w:author="muyaguari@yahoo.com" w:date="2021-05-13T12:04:00Z">
        <w:del w:id="1567" w:author="Tri Le" w:date="2021-07-12T18:15:00Z">
          <w:r w:rsidRPr="00E53B18" w:rsidDel="00892D62">
            <w:rPr>
              <w:rFonts w:ascii="Times New Roman" w:hAnsi="Times New Roman" w:cs="Times New Roman"/>
              <w:strike/>
              <w:rPrChange w:id="1568" w:author="Tri Le" w:date="2021-07-13T20:26:00Z">
                <w:rPr>
                  <w:rFonts w:ascii="Cambria" w:hAnsi="Cambria"/>
                </w:rPr>
              </w:rPrChange>
            </w:rPr>
            <w:delText xml:space="preserve"> </w:delText>
          </w:r>
        </w:del>
      </w:ins>
      <w:ins w:id="1569" w:author="muyaguari@yahoo.com" w:date="2021-05-13T12:03:00Z">
        <w:del w:id="1570" w:author="Tri Le" w:date="2021-07-12T18:15:00Z">
          <w:r w:rsidRPr="00E53B18" w:rsidDel="00892D62">
            <w:rPr>
              <w:rFonts w:ascii="Times New Roman" w:hAnsi="Times New Roman" w:cs="Times New Roman"/>
              <w:strike/>
              <w:rPrChange w:id="1571" w:author="Tri Le" w:date="2021-07-13T20:26:00Z">
                <w:rPr>
                  <w:rFonts w:ascii="Cambria" w:hAnsi="Cambria"/>
                </w:rPr>
              </w:rPrChange>
            </w:rPr>
            <w:delText xml:space="preserve">of </w:delText>
          </w:r>
        </w:del>
      </w:ins>
      <w:ins w:id="1572" w:author="muyaguari@yahoo.com" w:date="2021-05-13T11:44:00Z">
        <w:del w:id="1573" w:author="Tri Le" w:date="2021-07-12T18:15:00Z">
          <w:r w:rsidR="009F1CA4" w:rsidRPr="00E53B18" w:rsidDel="00892D62">
            <w:rPr>
              <w:rFonts w:ascii="Times New Roman" w:hAnsi="Times New Roman" w:cs="Times New Roman"/>
              <w:strike/>
              <w:rPrChange w:id="1574" w:author="Tri Le" w:date="2021-07-13T20:26:00Z">
                <w:rPr>
                  <w:rFonts w:ascii="Cambria" w:hAnsi="Cambria"/>
                </w:rPr>
              </w:rPrChange>
            </w:rPr>
            <w:delText xml:space="preserve">. </w:delText>
          </w:r>
        </w:del>
      </w:ins>
      <w:ins w:id="1575" w:author="muyaguari@yahoo.com" w:date="2021-05-13T11:53:00Z">
        <w:del w:id="1576" w:author="Tri Le" w:date="2021-07-12T18:15:00Z">
          <w:r w:rsidRPr="00E53B18" w:rsidDel="00892D62">
            <w:rPr>
              <w:rFonts w:ascii="Times New Roman" w:hAnsi="Times New Roman" w:cs="Times New Roman"/>
              <w:strike/>
              <w:rPrChange w:id="1577" w:author="Tri Le" w:date="2021-07-13T20:26:00Z">
                <w:rPr>
                  <w:rFonts w:ascii="Cambria" w:hAnsi="Cambria"/>
                </w:rPr>
              </w:rPrChange>
            </w:rPr>
            <w:delText>For e</w:delText>
          </w:r>
        </w:del>
      </w:ins>
      <w:del w:id="1578" w:author="Tri Le" w:date="2021-07-12T18:15:00Z">
        <w:r w:rsidR="00CA6469" w:rsidRPr="00E53B18" w:rsidDel="00892D62">
          <w:rPr>
            <w:rFonts w:ascii="Times New Roman" w:hAnsi="Times New Roman" w:cs="Times New Roman"/>
            <w:strike/>
            <w:rPrChange w:id="1579" w:author="Tri Le" w:date="2021-07-13T20:26:00Z">
              <w:rPr>
                <w:rFonts w:ascii="Cambria" w:hAnsi="Cambria"/>
              </w:rPr>
            </w:rPrChange>
          </w:rPr>
          <w:delText>Each 250 μL of wastewater sample concentrate had</w:delText>
        </w:r>
      </w:del>
      <w:ins w:id="1580" w:author="muyaguari@yahoo.com" w:date="2021-05-13T11:53:00Z">
        <w:del w:id="1581" w:author="Tri Le" w:date="2021-07-12T18:15:00Z">
          <w:r w:rsidRPr="00E53B18" w:rsidDel="00892D62">
            <w:rPr>
              <w:rFonts w:ascii="Times New Roman" w:hAnsi="Times New Roman" w:cs="Times New Roman"/>
              <w:strike/>
              <w:rPrChange w:id="1582" w:author="Tri Le" w:date="2021-07-13T20:26:00Z">
                <w:rPr>
                  <w:rFonts w:ascii="Cambria" w:hAnsi="Cambria"/>
                </w:rPr>
              </w:rPrChange>
            </w:rPr>
            <w:delText xml:space="preserve">, we </w:delText>
          </w:r>
        </w:del>
      </w:ins>
      <w:del w:id="1583" w:author="Tri Le" w:date="2021-07-12T18:15:00Z">
        <w:r w:rsidR="00CA6469" w:rsidRPr="00E53B18" w:rsidDel="00892D62">
          <w:rPr>
            <w:rFonts w:ascii="Times New Roman" w:hAnsi="Times New Roman" w:cs="Times New Roman"/>
            <w:strike/>
            <w:rPrChange w:id="1584" w:author="Tri Le" w:date="2021-07-13T20:26:00Z">
              <w:rPr>
                <w:rFonts w:ascii="Cambria" w:hAnsi="Cambria"/>
              </w:rPr>
            </w:rPrChange>
          </w:rPr>
          <w:delText xml:space="preserve"> </w:delText>
        </w:r>
      </w:del>
      <w:ins w:id="1585" w:author="muyaguari@yahoo.com" w:date="2021-05-13T11:40:00Z">
        <w:del w:id="1586" w:author="Tri Le" w:date="2021-07-12T18:15:00Z">
          <w:r w:rsidR="009F1CA4" w:rsidRPr="00E53B18" w:rsidDel="00892D62">
            <w:rPr>
              <w:rFonts w:ascii="Times New Roman" w:hAnsi="Times New Roman" w:cs="Times New Roman"/>
              <w:strike/>
              <w:rPrChange w:id="1587" w:author="Tri Le" w:date="2021-07-13T20:26:00Z">
                <w:rPr>
                  <w:rFonts w:ascii="Cambria" w:hAnsi="Cambria"/>
                </w:rPr>
              </w:rPrChange>
            </w:rPr>
            <w:delText xml:space="preserve">added </w:delText>
          </w:r>
        </w:del>
      </w:ins>
      <w:del w:id="1588" w:author="Tri Le" w:date="2021-07-12T18:15:00Z">
        <w:r w:rsidR="00CA6469" w:rsidRPr="00E53B18" w:rsidDel="00892D62">
          <w:rPr>
            <w:rFonts w:ascii="Times New Roman" w:hAnsi="Times New Roman" w:cs="Times New Roman"/>
            <w:strike/>
            <w:rPrChange w:id="1589" w:author="Tri Le" w:date="2021-07-13T20:26:00Z">
              <w:rPr>
                <w:rFonts w:ascii="Cambria" w:hAnsi="Cambria"/>
              </w:rPr>
            </w:rPrChange>
          </w:rPr>
          <w:delText>75 μL of QIAGEN Protease added to its tube. After adding the protease, 500 μL of Buffer AL (containing 11.2 μg/mL of Carrier RNA) and 500 μL of InhibitEX Buffer (at 70°C) were also added. The samples were then mixed by pulse-vortexing for 15 seconds. The samples were then incubated at 56°C for 15 minutes. The tubes containing the samples were then briefly centrifuged to remove drops from the inside of the lid. After brief centrifugation, 600 μL of ethanol (96-100%) was added to each sample. They were again mixed thoroughly by pulse-vortexing for 15 seconds. The lysates were then incubated with the ethanol for 5 minutes at room temperature (15-25°C). After incubation, the samples were again briefly centrifuged. Each lys</w:delText>
        </w:r>
        <w:r w:rsidR="00CF3656" w:rsidRPr="00E53B18" w:rsidDel="00892D62">
          <w:rPr>
            <w:rFonts w:ascii="Times New Roman" w:hAnsi="Times New Roman" w:cs="Times New Roman"/>
            <w:strike/>
            <w:rPrChange w:id="1590" w:author="Tri Le" w:date="2021-07-13T20:26:00Z">
              <w:rPr>
                <w:rFonts w:ascii="Cambria" w:hAnsi="Cambria"/>
              </w:rPr>
            </w:rPrChange>
          </w:rPr>
          <w:delText>ate was</w:delText>
        </w:r>
        <w:r w:rsidR="00CA6469" w:rsidRPr="00E53B18" w:rsidDel="00892D62">
          <w:rPr>
            <w:rFonts w:ascii="Times New Roman" w:hAnsi="Times New Roman" w:cs="Times New Roman"/>
            <w:strike/>
            <w:rPrChange w:id="1591" w:author="Tri Le" w:date="2021-07-13T20:26:00Z">
              <w:rPr>
                <w:rFonts w:ascii="Cambria" w:hAnsi="Cambria"/>
              </w:rPr>
            </w:rPrChange>
          </w:rPr>
          <w:delText xml:space="preserve"> carefully applied to its own MinElute column without wetting the rim. The columns were the</w:delText>
        </w:r>
        <w:r w:rsidR="00CF3656" w:rsidRPr="00E53B18" w:rsidDel="00892D62">
          <w:rPr>
            <w:rFonts w:ascii="Times New Roman" w:hAnsi="Times New Roman" w:cs="Times New Roman"/>
            <w:strike/>
            <w:rPrChange w:id="1592" w:author="Tri Le" w:date="2021-07-13T20:26:00Z">
              <w:rPr>
                <w:rFonts w:ascii="Cambria" w:hAnsi="Cambria"/>
              </w:rPr>
            </w:rPrChange>
          </w:rPr>
          <w:delText>n</w:delText>
        </w:r>
        <w:r w:rsidR="00CA6469" w:rsidRPr="00E53B18" w:rsidDel="00892D62">
          <w:rPr>
            <w:rFonts w:ascii="Times New Roman" w:hAnsi="Times New Roman" w:cs="Times New Roman"/>
            <w:strike/>
            <w:rPrChange w:id="1593" w:author="Tri Le" w:date="2021-07-13T20:26:00Z">
              <w:rPr>
                <w:rFonts w:ascii="Cambria" w:hAnsi="Cambria"/>
              </w:rPr>
            </w:rPrChange>
          </w:rPr>
          <w:delText xml:space="preserve"> centrifuged at </w:delText>
        </w:r>
        <w:r w:rsidR="00F40BD3" w:rsidRPr="00E53B18" w:rsidDel="00892D62">
          <w:rPr>
            <w:rFonts w:ascii="Times New Roman" w:hAnsi="Times New Roman" w:cs="Times New Roman"/>
            <w:strike/>
            <w:rPrChange w:id="1594" w:author="Tri Le" w:date="2021-07-13T20:26:00Z">
              <w:rPr>
                <w:rFonts w:ascii="Cambria" w:hAnsi="Cambria"/>
              </w:rPr>
            </w:rPrChange>
          </w:rPr>
          <w:delText>17 000 x g for 3 minutes</w:delText>
        </w:r>
        <w:r w:rsidR="00CA6469" w:rsidRPr="00E53B18" w:rsidDel="00892D62">
          <w:rPr>
            <w:rFonts w:ascii="Times New Roman" w:hAnsi="Times New Roman" w:cs="Times New Roman"/>
            <w:strike/>
            <w:rPrChange w:id="1595" w:author="Tri Le" w:date="2021-07-13T20:26:00Z">
              <w:rPr>
                <w:rFonts w:ascii="Cambria" w:hAnsi="Cambria"/>
              </w:rPr>
            </w:rPrChange>
          </w:rPr>
          <w:delText xml:space="preserve"> until all the lysate passed through. After all the lysate passed through each column, the filtrate was discarded. A volume of 600 μL of Buffer AW1 was then added to each column. The columns were then centrifuged at 17 000 x g for 1 minute. After all the Buffer AW1 was drawn through, the filtrates were discarded and 750 μL of Buffer AW2 were added to </w:delText>
        </w:r>
        <w:r w:rsidR="005A62DF" w:rsidRPr="00E53B18" w:rsidDel="00892D62">
          <w:rPr>
            <w:rFonts w:ascii="Times New Roman" w:hAnsi="Times New Roman" w:cs="Times New Roman"/>
            <w:strike/>
            <w:rPrChange w:id="1596" w:author="Tri Le" w:date="2021-07-13T20:26:00Z">
              <w:rPr>
                <w:rFonts w:ascii="Cambria" w:hAnsi="Cambria"/>
              </w:rPr>
            </w:rPrChange>
          </w:rPr>
          <w:delText>each</w:delText>
        </w:r>
        <w:r w:rsidR="00CA6469" w:rsidRPr="00E53B18" w:rsidDel="00892D62">
          <w:rPr>
            <w:rFonts w:ascii="Times New Roman" w:hAnsi="Times New Roman" w:cs="Times New Roman"/>
            <w:strike/>
            <w:rPrChange w:id="1597" w:author="Tri Le" w:date="2021-07-13T20:26:00Z">
              <w:rPr>
                <w:rFonts w:ascii="Cambria" w:hAnsi="Cambria"/>
              </w:rPr>
            </w:rPrChange>
          </w:rPr>
          <w:delText xml:space="preserve"> column. The filtrates were discarded and the columns were then centrifuged </w:delText>
        </w:r>
        <w:r w:rsidR="00595769" w:rsidRPr="00E53B18" w:rsidDel="00892D62">
          <w:rPr>
            <w:rFonts w:ascii="Times New Roman" w:hAnsi="Times New Roman" w:cs="Times New Roman"/>
            <w:strike/>
            <w:rPrChange w:id="1598" w:author="Tri Le" w:date="2021-07-13T20:26:00Z">
              <w:rPr>
                <w:rFonts w:ascii="Cambria" w:hAnsi="Cambria"/>
              </w:rPr>
            </w:rPrChange>
          </w:rPr>
          <w:delText xml:space="preserve">at </w:delText>
        </w:r>
        <w:r w:rsidR="00CA6469" w:rsidRPr="00E53B18" w:rsidDel="00892D62">
          <w:rPr>
            <w:rFonts w:ascii="Times New Roman" w:hAnsi="Times New Roman" w:cs="Times New Roman"/>
            <w:strike/>
            <w:rPrChange w:id="1599" w:author="Tri Le" w:date="2021-07-13T20:26:00Z">
              <w:rPr>
                <w:rFonts w:ascii="Cambria" w:hAnsi="Cambria"/>
              </w:rPr>
            </w:rPrChange>
          </w:rPr>
          <w:delText xml:space="preserve">17 000 x g for 1 minute. After centrifugation and discarding the filtrate, </w:delText>
        </w:r>
        <w:r w:rsidR="00931E4B" w:rsidRPr="00E53B18" w:rsidDel="00892D62">
          <w:rPr>
            <w:rFonts w:ascii="Times New Roman" w:hAnsi="Times New Roman" w:cs="Times New Roman"/>
            <w:strike/>
            <w:rPrChange w:id="1600" w:author="Tri Le" w:date="2021-07-13T20:26:00Z">
              <w:rPr>
                <w:rFonts w:ascii="Cambria" w:hAnsi="Cambria"/>
              </w:rPr>
            </w:rPrChange>
          </w:rPr>
          <w:delText>750 μL of ethanol (96-100%) was added to each column and was</w:delText>
        </w:r>
        <w:r w:rsidR="00CA6469" w:rsidRPr="00E53B18" w:rsidDel="00892D62">
          <w:rPr>
            <w:rFonts w:ascii="Times New Roman" w:hAnsi="Times New Roman" w:cs="Times New Roman"/>
            <w:strike/>
            <w:rPrChange w:id="1601" w:author="Tri Le" w:date="2021-07-13T20:26:00Z">
              <w:rPr>
                <w:rFonts w:ascii="Cambria" w:hAnsi="Cambria"/>
              </w:rPr>
            </w:rPrChange>
          </w:rPr>
          <w:delText xml:space="preserve"> centrifuged at 17 000 x g for 1 minute. </w:delText>
        </w:r>
        <w:r w:rsidR="00931E4B" w:rsidRPr="00E53B18" w:rsidDel="00892D62">
          <w:rPr>
            <w:rFonts w:ascii="Times New Roman" w:hAnsi="Times New Roman" w:cs="Times New Roman"/>
            <w:strike/>
            <w:rPrChange w:id="1602" w:author="Tri Le" w:date="2021-07-13T20:26:00Z">
              <w:rPr>
                <w:rFonts w:ascii="Cambria" w:hAnsi="Cambria"/>
              </w:rPr>
            </w:rPrChange>
          </w:rPr>
          <w:delText>Each QIAamp MinElute column was</w:delText>
        </w:r>
        <w:r w:rsidR="00CA6469" w:rsidRPr="00E53B18" w:rsidDel="00892D62">
          <w:rPr>
            <w:rFonts w:ascii="Times New Roman" w:hAnsi="Times New Roman" w:cs="Times New Roman"/>
            <w:strike/>
            <w:rPrChange w:id="1603" w:author="Tri Le" w:date="2021-07-13T20:26:00Z">
              <w:rPr>
                <w:rFonts w:ascii="Cambria" w:hAnsi="Cambria"/>
              </w:rPr>
            </w:rPrChange>
          </w:rPr>
          <w:delText xml:space="preserve"> placed into a clean 1.5 ml collection tube and centrifuged at </w:delText>
        </w:r>
        <w:r w:rsidR="00F40BD3" w:rsidRPr="00E53B18" w:rsidDel="00892D62">
          <w:rPr>
            <w:rFonts w:ascii="Times New Roman" w:hAnsi="Times New Roman" w:cs="Times New Roman"/>
            <w:strike/>
            <w:rPrChange w:id="1604" w:author="Tri Le" w:date="2021-07-13T20:26:00Z">
              <w:rPr>
                <w:rFonts w:ascii="Cambria" w:hAnsi="Cambria"/>
              </w:rPr>
            </w:rPrChange>
          </w:rPr>
          <w:delText xml:space="preserve">17 000 x g </w:delText>
        </w:r>
        <w:r w:rsidR="00CA6469" w:rsidRPr="00E53B18" w:rsidDel="00892D62">
          <w:rPr>
            <w:rFonts w:ascii="Times New Roman" w:hAnsi="Times New Roman" w:cs="Times New Roman"/>
            <w:strike/>
            <w:rPrChange w:id="1605" w:author="Tri Le" w:date="2021-07-13T20:26:00Z">
              <w:rPr>
                <w:rFonts w:ascii="Cambria" w:hAnsi="Cambria"/>
              </w:rPr>
            </w:rPrChange>
          </w:rPr>
          <w:delText xml:space="preserve">for 3 minutes to dry the membrane completely. Each column was then placed into a clean 2 mL microcentrifuge tube and the collection tubes with the filtrate were discarded. The lid of the column was carefully opened to apply 75 μL of Buffer AVE to the center of the membrane. The lid was then closed and the columns were incubated at room temperature for 1 minute. The columns were then centrifuged at </w:delText>
        </w:r>
        <w:r w:rsidR="00F40BD3" w:rsidRPr="00E53B18" w:rsidDel="00892D62">
          <w:rPr>
            <w:rFonts w:ascii="Times New Roman" w:hAnsi="Times New Roman" w:cs="Times New Roman"/>
            <w:strike/>
            <w:rPrChange w:id="1606" w:author="Tri Le" w:date="2021-07-13T20:26:00Z">
              <w:rPr>
                <w:rFonts w:ascii="Cambria" w:hAnsi="Cambria"/>
              </w:rPr>
            </w:rPrChange>
          </w:rPr>
          <w:delText xml:space="preserve">17 000 x g </w:delText>
        </w:r>
        <w:r w:rsidR="00CA6469" w:rsidRPr="00E53B18" w:rsidDel="00892D62">
          <w:rPr>
            <w:rFonts w:ascii="Times New Roman" w:hAnsi="Times New Roman" w:cs="Times New Roman"/>
            <w:strike/>
            <w:rPrChange w:id="1607" w:author="Tri Le" w:date="2021-07-13T20:26:00Z">
              <w:rPr>
                <w:rFonts w:ascii="Cambria" w:hAnsi="Cambria"/>
              </w:rPr>
            </w:rPrChange>
          </w:rPr>
          <w:delText xml:space="preserve">for 1 minute. </w:delText>
        </w:r>
        <w:r w:rsidR="00595769" w:rsidRPr="00E53B18" w:rsidDel="00892D62">
          <w:rPr>
            <w:rFonts w:ascii="Times New Roman" w:hAnsi="Times New Roman" w:cs="Times New Roman"/>
            <w:strike/>
            <w:rPrChange w:id="1608" w:author="Tri Le" w:date="2021-07-13T20:26:00Z">
              <w:rPr>
                <w:rFonts w:ascii="Cambria" w:hAnsi="Cambria"/>
              </w:rPr>
            </w:rPrChange>
          </w:rPr>
          <w:delText xml:space="preserve">After extraction, nucleic acid extracts were stored at -80°C for downstream processes. </w:delText>
        </w:r>
      </w:del>
    </w:p>
    <w:p w14:paraId="0FB5AF0D" w14:textId="77777777" w:rsidR="00044E3A" w:rsidRPr="00E53B18" w:rsidDel="00AC7D4B" w:rsidRDefault="00044E3A" w:rsidP="00A26807">
      <w:pPr>
        <w:pStyle w:val="BasicParagraph"/>
        <w:spacing w:line="480" w:lineRule="auto"/>
        <w:jc w:val="both"/>
        <w:rPr>
          <w:ins w:id="1609" w:author="Tri Le" w:date="2021-07-12T20:11:00Z"/>
          <w:del w:id="1610" w:author="Miguel Uyaguari" w:date="2021-07-12T22:46:00Z"/>
          <w:rFonts w:ascii="Times New Roman" w:hAnsi="Times New Roman" w:cs="Times New Roman"/>
          <w:strike/>
          <w:rPrChange w:id="1611" w:author="Tri Le" w:date="2021-07-13T20:26:00Z">
            <w:rPr>
              <w:ins w:id="1612" w:author="Tri Le" w:date="2021-07-12T20:11:00Z"/>
              <w:del w:id="1613" w:author="Miguel Uyaguari" w:date="2021-07-12T22:46:00Z"/>
              <w:rFonts w:ascii="Cambria" w:hAnsi="Cambria"/>
            </w:rPr>
          </w:rPrChange>
        </w:rPr>
      </w:pPr>
    </w:p>
    <w:p w14:paraId="06789EC5" w14:textId="1952615F" w:rsidR="00CA6469" w:rsidRPr="00E53B18" w:rsidDel="00892D62" w:rsidRDefault="00CA6469" w:rsidP="00A26807">
      <w:pPr>
        <w:spacing w:line="480" w:lineRule="auto"/>
        <w:jc w:val="both"/>
        <w:rPr>
          <w:del w:id="1614" w:author="Tri Le" w:date="2021-07-12T18:15:00Z"/>
          <w:rFonts w:ascii="Times New Roman" w:hAnsi="Times New Roman" w:cs="Times New Roman"/>
          <w:b/>
          <w:strike/>
          <w:rPrChange w:id="1615" w:author="Tri Le" w:date="2021-07-13T20:26:00Z">
            <w:rPr>
              <w:del w:id="1616" w:author="Tri Le" w:date="2021-07-12T18:15:00Z"/>
              <w:rFonts w:ascii="Cambria" w:hAnsi="Cambria"/>
              <w:b/>
            </w:rPr>
          </w:rPrChange>
        </w:rPr>
      </w:pPr>
      <w:del w:id="1617" w:author="Tri Le" w:date="2021-07-12T18:15:00Z">
        <w:r w:rsidRPr="00E53B18" w:rsidDel="00892D62">
          <w:rPr>
            <w:rFonts w:ascii="Times New Roman" w:hAnsi="Times New Roman" w:cs="Times New Roman"/>
            <w:b/>
            <w:strike/>
            <w:rPrChange w:id="1618" w:author="Tri Le" w:date="2021-07-13T20:26:00Z">
              <w:rPr>
                <w:rFonts w:ascii="Cambria" w:hAnsi="Cambria"/>
                <w:b/>
              </w:rPr>
            </w:rPrChange>
          </w:rPr>
          <w:delText xml:space="preserve">Measuring RNA and DNA Quantity </w:delText>
        </w:r>
      </w:del>
    </w:p>
    <w:p w14:paraId="0F87C1DE" w14:textId="2AA4D552" w:rsidR="00CA6469" w:rsidRPr="00E53B18" w:rsidDel="00892D62" w:rsidRDefault="00CA6469" w:rsidP="00A26807">
      <w:pPr>
        <w:spacing w:line="480" w:lineRule="auto"/>
        <w:jc w:val="both"/>
        <w:rPr>
          <w:del w:id="1619" w:author="Tri Le" w:date="2021-07-12T18:15:00Z"/>
          <w:rFonts w:ascii="Times New Roman" w:hAnsi="Times New Roman" w:cs="Times New Roman"/>
          <w:strike/>
          <w:rPrChange w:id="1620" w:author="Tri Le" w:date="2021-07-13T20:26:00Z">
            <w:rPr>
              <w:del w:id="1621" w:author="Tri Le" w:date="2021-07-12T18:15:00Z"/>
              <w:rFonts w:ascii="Cambria" w:hAnsi="Cambria"/>
            </w:rPr>
          </w:rPrChange>
        </w:rPr>
      </w:pPr>
      <w:del w:id="1622" w:author="Tri Le" w:date="2021-07-12T18:15:00Z">
        <w:r w:rsidRPr="00E53B18" w:rsidDel="00892D62">
          <w:rPr>
            <w:rFonts w:ascii="Times New Roman" w:hAnsi="Times New Roman" w:cs="Times New Roman"/>
            <w:strike/>
            <w:rPrChange w:id="1623" w:author="Tri Le" w:date="2021-07-13T20:26:00Z">
              <w:rPr>
                <w:rFonts w:ascii="Cambria" w:hAnsi="Cambria"/>
              </w:rPr>
            </w:rPrChange>
          </w:rPr>
          <w:delText xml:space="preserve"> A Qubit 4 Fluorometer </w:delText>
        </w:r>
        <w:r w:rsidR="00F05220" w:rsidRPr="00E53B18" w:rsidDel="00892D62">
          <w:rPr>
            <w:rFonts w:ascii="Times New Roman" w:hAnsi="Times New Roman" w:cs="Times New Roman"/>
            <w:strike/>
            <w:rPrChange w:id="1624" w:author="Tri Le" w:date="2021-07-13T20:26:00Z">
              <w:rPr>
                <w:rFonts w:ascii="Cambria" w:hAnsi="Cambria"/>
              </w:rPr>
            </w:rPrChange>
          </w:rPr>
          <w:delText>(</w:delText>
        </w:r>
        <w:r w:rsidR="00643D9B" w:rsidRPr="00E53B18" w:rsidDel="00892D62">
          <w:rPr>
            <w:rFonts w:ascii="Times New Roman" w:hAnsi="Times New Roman" w:cs="Times New Roman"/>
            <w:strike/>
            <w:rPrChange w:id="1625" w:author="Tri Le" w:date="2021-07-13T20:26:00Z">
              <w:rPr>
                <w:rFonts w:ascii="Cambria" w:hAnsi="Cambria"/>
              </w:rPr>
            </w:rPrChange>
          </w:rPr>
          <w:delText xml:space="preserve">Invitrogen </w:delText>
        </w:r>
        <w:r w:rsidR="00F05220" w:rsidRPr="00E53B18" w:rsidDel="00892D62">
          <w:rPr>
            <w:rFonts w:ascii="Times New Roman" w:hAnsi="Times New Roman" w:cs="Times New Roman"/>
            <w:strike/>
            <w:rPrChange w:id="1626" w:author="Tri Le" w:date="2021-07-13T20:26:00Z">
              <w:rPr>
                <w:rFonts w:ascii="Cambria" w:hAnsi="Cambria"/>
              </w:rPr>
            </w:rPrChange>
          </w:rPr>
          <w:delText xml:space="preserve">Thermo Fisher Scientific) </w:delText>
        </w:r>
        <w:r w:rsidRPr="00E53B18" w:rsidDel="00892D62">
          <w:rPr>
            <w:rFonts w:ascii="Times New Roman" w:hAnsi="Times New Roman" w:cs="Times New Roman"/>
            <w:strike/>
            <w:rPrChange w:id="1627" w:author="Tri Le" w:date="2021-07-13T20:26:00Z">
              <w:rPr>
                <w:rFonts w:ascii="Cambria" w:hAnsi="Cambria"/>
              </w:rPr>
            </w:rPrChange>
          </w:rPr>
          <w:delText>was used to measure the quantity of RNA or DNA extracted. Two assay tubes for two standards were set up for the RNA assay and for the DNA assay, and one assay tube for each wastewater sample (raw sewage, activated sludge, effluents, and the negative control). The working solution for the RNA assay had to be prepared by diluting the Qubit reagent 1:200 in Qubit</w:delText>
        </w:r>
        <w:r w:rsidRPr="00E53B18" w:rsidDel="00892D62">
          <w:rPr>
            <w:rFonts w:ascii="Times New Roman" w:hAnsi="Times New Roman" w:cs="Times New Roman"/>
            <w:strike/>
            <w:vertAlign w:val="superscript"/>
            <w:rPrChange w:id="1628" w:author="Tri Le" w:date="2021-07-13T20:26:00Z">
              <w:rPr>
                <w:rFonts w:ascii="Cambria" w:hAnsi="Cambria"/>
                <w:vertAlign w:val="superscript"/>
              </w:rPr>
            </w:rPrChange>
          </w:rPr>
          <w:delText xml:space="preserve">  </w:delText>
        </w:r>
        <w:r w:rsidRPr="00E53B18" w:rsidDel="00892D62">
          <w:rPr>
            <w:rFonts w:ascii="Times New Roman" w:hAnsi="Times New Roman" w:cs="Times New Roman"/>
            <w:strike/>
            <w:rPrChange w:id="1629" w:author="Tri Le" w:date="2021-07-13T20:26:00Z">
              <w:rPr>
                <w:rFonts w:ascii="Cambria" w:hAnsi="Cambria"/>
              </w:rPr>
            </w:rPrChange>
          </w:rPr>
          <w:delText xml:space="preserve">buffer, while the working solution for the DNA assay was already prepared </w:delText>
        </w:r>
        <w:r w:rsidR="005A62DF" w:rsidRPr="00E53B18" w:rsidDel="00892D62">
          <w:rPr>
            <w:rFonts w:ascii="Times New Roman" w:hAnsi="Times New Roman" w:cs="Times New Roman"/>
            <w:strike/>
            <w:rPrChange w:id="1630" w:author="Tri Le" w:date="2021-07-13T20:26:00Z">
              <w:rPr>
                <w:rFonts w:ascii="Cambria" w:hAnsi="Cambria"/>
              </w:rPr>
            </w:rPrChange>
          </w:rPr>
          <w:delText>for</w:delText>
        </w:r>
        <w:r w:rsidRPr="00E53B18" w:rsidDel="00892D62">
          <w:rPr>
            <w:rFonts w:ascii="Times New Roman" w:hAnsi="Times New Roman" w:cs="Times New Roman"/>
            <w:strike/>
            <w:rPrChange w:id="1631" w:author="Tri Le" w:date="2021-07-13T20:26:00Z">
              <w:rPr>
                <w:rFonts w:ascii="Cambria" w:hAnsi="Cambria"/>
              </w:rPr>
            </w:rPrChange>
          </w:rPr>
          <w:delText xml:space="preserve"> use. For each standard and sample, 200 μl of working solution was prepared. The assay tubes were prepared </w:delText>
        </w:r>
        <w:r w:rsidR="005157CD" w:rsidRPr="00E53B18" w:rsidDel="00892D62">
          <w:rPr>
            <w:rFonts w:ascii="Times New Roman" w:hAnsi="Times New Roman" w:cs="Times New Roman"/>
            <w:strike/>
            <w:rPrChange w:id="1632" w:author="Tri Le" w:date="2021-07-13T20:26:00Z">
              <w:rPr>
                <w:rFonts w:ascii="Cambria" w:hAnsi="Cambria"/>
              </w:rPr>
            </w:rPrChange>
          </w:rPr>
          <w:delText>by following the manufacturer’s recommendations</w:delText>
        </w:r>
        <w:r w:rsidRPr="00E53B18" w:rsidDel="00892D62">
          <w:rPr>
            <w:rFonts w:ascii="Times New Roman" w:hAnsi="Times New Roman" w:cs="Times New Roman"/>
            <w:strike/>
            <w:rPrChange w:id="1633" w:author="Tri Le" w:date="2021-07-13T20:26:00Z">
              <w:rPr>
                <w:rFonts w:ascii="Cambria" w:hAnsi="Cambria"/>
              </w:rPr>
            </w:rPrChange>
          </w:rPr>
          <w:delText xml:space="preserve">. The assay tubes were vortexed for 2-3 seconds and then incubated for 2 minutes at room temperature. The assay tubes were then inserted in the </w:delText>
        </w:r>
        <w:r w:rsidR="0099720F" w:rsidRPr="00E53B18" w:rsidDel="00892D62">
          <w:rPr>
            <w:rFonts w:ascii="Times New Roman" w:hAnsi="Times New Roman" w:cs="Times New Roman"/>
            <w:strike/>
            <w:rPrChange w:id="1634" w:author="Tri Le" w:date="2021-07-13T20:26:00Z">
              <w:rPr>
                <w:rFonts w:ascii="Cambria" w:hAnsi="Cambria"/>
              </w:rPr>
            </w:rPrChange>
          </w:rPr>
          <w:delText xml:space="preserve">Qubit 4 </w:delText>
        </w:r>
        <w:r w:rsidRPr="00E53B18" w:rsidDel="00892D62">
          <w:rPr>
            <w:rFonts w:ascii="Times New Roman" w:hAnsi="Times New Roman" w:cs="Times New Roman"/>
            <w:strike/>
            <w:rPrChange w:id="1635" w:author="Tri Le" w:date="2021-07-13T20:26:00Z">
              <w:rPr>
                <w:rFonts w:ascii="Cambria" w:hAnsi="Cambria"/>
              </w:rPr>
            </w:rPrChange>
          </w:rPr>
          <w:delText xml:space="preserve">Fluorometer to take the readings. </w:delText>
        </w:r>
      </w:del>
    </w:p>
    <w:p w14:paraId="6625289B" w14:textId="127639A8" w:rsidR="00CA6469" w:rsidRPr="00E53B18" w:rsidDel="00FD5627" w:rsidRDefault="00CA6469" w:rsidP="00A26807">
      <w:pPr>
        <w:spacing w:line="480" w:lineRule="auto"/>
        <w:jc w:val="both"/>
        <w:rPr>
          <w:del w:id="1636" w:author="Tri Le" w:date="2021-07-12T17:35:00Z"/>
          <w:rFonts w:ascii="Times New Roman" w:hAnsi="Times New Roman" w:cs="Times New Roman"/>
          <w:rPrChange w:id="1637" w:author="Tri Le" w:date="2021-07-13T20:26:00Z">
            <w:rPr>
              <w:del w:id="1638" w:author="Tri Le" w:date="2021-07-12T17:35:00Z"/>
              <w:rFonts w:ascii="Cambria" w:hAnsi="Cambria"/>
            </w:rPr>
          </w:rPrChange>
        </w:rPr>
      </w:pPr>
      <w:del w:id="1639" w:author="Tri Le" w:date="2021-07-12T17:35:00Z">
        <w:r w:rsidRPr="00E53B18" w:rsidDel="00FD5627">
          <w:rPr>
            <w:rFonts w:ascii="Times New Roman" w:hAnsi="Times New Roman" w:cs="Times New Roman"/>
            <w:b/>
            <w:rPrChange w:id="1640" w:author="Tri Le" w:date="2021-07-13T20:26:00Z">
              <w:rPr>
                <w:rFonts w:ascii="Cambria" w:hAnsi="Cambria"/>
                <w:b/>
              </w:rPr>
            </w:rPrChange>
          </w:rPr>
          <w:delText xml:space="preserve">DNA/RNA Quantitation via </w:delText>
        </w:r>
      </w:del>
      <w:del w:id="1641" w:author="Tri Le" w:date="2021-07-08T15:52:00Z">
        <w:r w:rsidRPr="00E53B18" w:rsidDel="009C77FC">
          <w:rPr>
            <w:rFonts w:ascii="Times New Roman" w:hAnsi="Times New Roman" w:cs="Times New Roman"/>
            <w:b/>
            <w:rPrChange w:id="1642" w:author="Tri Le" w:date="2021-07-13T20:26:00Z">
              <w:rPr>
                <w:rFonts w:ascii="Cambria" w:hAnsi="Cambria"/>
                <w:b/>
              </w:rPr>
            </w:rPrChange>
          </w:rPr>
          <w:delText>q</w:delText>
        </w:r>
      </w:del>
      <w:ins w:id="1643" w:author="muyaguari@yahoo.com" w:date="2021-05-13T12:24:00Z">
        <w:del w:id="1644" w:author="Tri Le" w:date="2021-07-12T17:35:00Z">
          <w:r w:rsidR="008636F1" w:rsidRPr="00E53B18" w:rsidDel="00FD5627">
            <w:rPr>
              <w:rFonts w:ascii="Times New Roman" w:hAnsi="Times New Roman" w:cs="Times New Roman"/>
              <w:b/>
              <w:rPrChange w:id="1645" w:author="Tri Le" w:date="2021-07-13T20:26:00Z">
                <w:rPr>
                  <w:rFonts w:ascii="Cambria" w:hAnsi="Cambria"/>
                  <w:b/>
                </w:rPr>
              </w:rPrChange>
            </w:rPr>
            <w:delText xml:space="preserve">uantitative </w:delText>
          </w:r>
        </w:del>
      </w:ins>
      <w:del w:id="1646" w:author="Tri Le" w:date="2021-07-12T17:35:00Z">
        <w:r w:rsidRPr="00E53B18" w:rsidDel="00FD5627">
          <w:rPr>
            <w:rFonts w:ascii="Times New Roman" w:hAnsi="Times New Roman" w:cs="Times New Roman"/>
            <w:b/>
            <w:rPrChange w:id="1647" w:author="Tri Le" w:date="2021-07-13T20:26:00Z">
              <w:rPr>
                <w:rFonts w:ascii="Cambria" w:hAnsi="Cambria"/>
                <w:b/>
              </w:rPr>
            </w:rPrChange>
          </w:rPr>
          <w:delText xml:space="preserve">PCR </w:delText>
        </w:r>
      </w:del>
      <w:ins w:id="1648" w:author="muyaguari@yahoo.com" w:date="2021-05-13T12:25:00Z">
        <w:del w:id="1649" w:author="Tri Le" w:date="2021-07-08T15:52:00Z">
          <w:r w:rsidR="008636F1" w:rsidRPr="00E53B18" w:rsidDel="009C77FC">
            <w:rPr>
              <w:rFonts w:ascii="Times New Roman" w:hAnsi="Times New Roman" w:cs="Times New Roman"/>
              <w:b/>
              <w:rPrChange w:id="1650" w:author="Tri Le" w:date="2021-07-13T20:26:00Z">
                <w:rPr>
                  <w:rFonts w:ascii="Cambria" w:hAnsi="Cambria"/>
                  <w:b/>
                </w:rPr>
              </w:rPrChange>
            </w:rPr>
            <w:delText>p</w:delText>
          </w:r>
        </w:del>
        <w:del w:id="1651" w:author="Tri Le" w:date="2021-07-12T17:35:00Z">
          <w:r w:rsidR="008636F1" w:rsidRPr="00E53B18" w:rsidDel="00FD5627">
            <w:rPr>
              <w:rFonts w:ascii="Times New Roman" w:hAnsi="Times New Roman" w:cs="Times New Roman"/>
              <w:b/>
              <w:rPrChange w:id="1652" w:author="Tri Le" w:date="2021-07-13T20:26:00Z">
                <w:rPr>
                  <w:rFonts w:ascii="Cambria" w:hAnsi="Cambria"/>
                  <w:b/>
                </w:rPr>
              </w:rPrChange>
            </w:rPr>
            <w:delText xml:space="preserve">olymerase </w:delText>
          </w:r>
        </w:del>
        <w:del w:id="1653" w:author="Tri Le" w:date="2021-07-08T15:52:00Z">
          <w:r w:rsidR="008636F1" w:rsidRPr="00E53B18" w:rsidDel="009C77FC">
            <w:rPr>
              <w:rFonts w:ascii="Times New Roman" w:hAnsi="Times New Roman" w:cs="Times New Roman"/>
              <w:b/>
              <w:rPrChange w:id="1654" w:author="Tri Le" w:date="2021-07-13T20:26:00Z">
                <w:rPr>
                  <w:rFonts w:ascii="Cambria" w:hAnsi="Cambria"/>
                  <w:b/>
                </w:rPr>
              </w:rPrChange>
            </w:rPr>
            <w:delText>c</w:delText>
          </w:r>
        </w:del>
        <w:del w:id="1655" w:author="Tri Le" w:date="2021-07-12T17:35:00Z">
          <w:r w:rsidR="008636F1" w:rsidRPr="00E53B18" w:rsidDel="00FD5627">
            <w:rPr>
              <w:rFonts w:ascii="Times New Roman" w:hAnsi="Times New Roman" w:cs="Times New Roman"/>
              <w:b/>
              <w:rPrChange w:id="1656" w:author="Tri Le" w:date="2021-07-13T20:26:00Z">
                <w:rPr>
                  <w:rFonts w:ascii="Cambria" w:hAnsi="Cambria"/>
                  <w:b/>
                </w:rPr>
              </w:rPrChange>
            </w:rPr>
            <w:delText xml:space="preserve">hain </w:delText>
          </w:r>
        </w:del>
        <w:del w:id="1657" w:author="Tri Le" w:date="2021-07-08T15:52:00Z">
          <w:r w:rsidR="008636F1" w:rsidRPr="00E53B18" w:rsidDel="009C77FC">
            <w:rPr>
              <w:rFonts w:ascii="Times New Roman" w:hAnsi="Times New Roman" w:cs="Times New Roman"/>
              <w:b/>
              <w:rPrChange w:id="1658" w:author="Tri Le" w:date="2021-07-13T20:26:00Z">
                <w:rPr>
                  <w:rFonts w:ascii="Cambria" w:hAnsi="Cambria"/>
                  <w:b/>
                </w:rPr>
              </w:rPrChange>
            </w:rPr>
            <w:delText>r</w:delText>
          </w:r>
        </w:del>
        <w:del w:id="1659" w:author="Tri Le" w:date="2021-07-12T17:35:00Z">
          <w:r w:rsidR="008636F1" w:rsidRPr="00E53B18" w:rsidDel="00FD5627">
            <w:rPr>
              <w:rFonts w:ascii="Times New Roman" w:hAnsi="Times New Roman" w:cs="Times New Roman"/>
              <w:b/>
              <w:rPrChange w:id="1660" w:author="Tri Le" w:date="2021-07-13T20:26:00Z">
                <w:rPr>
                  <w:rFonts w:ascii="Cambria" w:hAnsi="Cambria"/>
                  <w:b/>
                </w:rPr>
              </w:rPrChange>
            </w:rPr>
            <w:delText>eaction (qPCR)</w:delText>
          </w:r>
        </w:del>
      </w:ins>
    </w:p>
    <w:p w14:paraId="3A939CAC" w14:textId="4604B1D2" w:rsidR="00CA6469" w:rsidRPr="00E53B18" w:rsidDel="00FD5627" w:rsidRDefault="00CA6469" w:rsidP="005B1A91">
      <w:pPr>
        <w:spacing w:line="480" w:lineRule="auto"/>
        <w:jc w:val="both"/>
        <w:rPr>
          <w:del w:id="1661" w:author="Tri Le" w:date="2021-07-12T17:35:00Z"/>
          <w:rFonts w:ascii="Times New Roman" w:hAnsi="Times New Roman" w:cs="Times New Roman"/>
          <w:rPrChange w:id="1662" w:author="Tri Le" w:date="2021-07-13T20:26:00Z">
            <w:rPr>
              <w:del w:id="1663" w:author="Tri Le" w:date="2021-07-12T17:35:00Z"/>
              <w:rFonts w:ascii="Cambria" w:hAnsi="Cambria"/>
            </w:rPr>
          </w:rPrChange>
        </w:rPr>
      </w:pPr>
      <w:del w:id="1664" w:author="Tri Le" w:date="2021-07-12T17:35:00Z">
        <w:r w:rsidRPr="00E53B18" w:rsidDel="00FD5627">
          <w:rPr>
            <w:rFonts w:ascii="Times New Roman" w:hAnsi="Times New Roman" w:cs="Times New Roman"/>
            <w:rPrChange w:id="1665" w:author="Tri Le" w:date="2021-07-13T20:26:00Z">
              <w:rPr>
                <w:rFonts w:ascii="Cambria" w:hAnsi="Cambria"/>
              </w:rPr>
            </w:rPrChange>
          </w:rPr>
          <w:delText xml:space="preserve">Once viral RNA or </w:delText>
        </w:r>
      </w:del>
      <w:ins w:id="1666" w:author="muyaguari@yahoo.com" w:date="2021-05-13T12:25:00Z">
        <w:del w:id="1667" w:author="Tri Le" w:date="2021-07-12T17:35:00Z">
          <w:r w:rsidR="008636F1" w:rsidRPr="00E53B18" w:rsidDel="00FD5627">
            <w:rPr>
              <w:rFonts w:ascii="Times New Roman" w:hAnsi="Times New Roman" w:cs="Times New Roman"/>
              <w:rPrChange w:id="1668" w:author="Tri Le" w:date="2021-07-13T20:26:00Z">
                <w:rPr>
                  <w:rFonts w:ascii="Cambria" w:hAnsi="Cambria"/>
                </w:rPr>
              </w:rPrChange>
            </w:rPr>
            <w:delText xml:space="preserve">and </w:delText>
          </w:r>
        </w:del>
      </w:ins>
      <w:del w:id="1669" w:author="Tri Le" w:date="2021-07-12T17:35:00Z">
        <w:r w:rsidRPr="00E53B18" w:rsidDel="00FD5627">
          <w:rPr>
            <w:rFonts w:ascii="Times New Roman" w:hAnsi="Times New Roman" w:cs="Times New Roman"/>
            <w:rPrChange w:id="1670" w:author="Tri Le" w:date="2021-07-13T20:26:00Z">
              <w:rPr>
                <w:rFonts w:ascii="Cambria" w:hAnsi="Cambria"/>
              </w:rPr>
            </w:rPrChange>
          </w:rPr>
          <w:delText xml:space="preserve">DNA was </w:delText>
        </w:r>
      </w:del>
      <w:ins w:id="1671" w:author="muyaguari@yahoo.com" w:date="2021-05-13T12:25:00Z">
        <w:del w:id="1672" w:author="Tri Le" w:date="2021-07-12T17:35:00Z">
          <w:r w:rsidR="008636F1" w:rsidRPr="00E53B18" w:rsidDel="00FD5627">
            <w:rPr>
              <w:rFonts w:ascii="Times New Roman" w:hAnsi="Times New Roman" w:cs="Times New Roman"/>
              <w:rPrChange w:id="1673" w:author="Tri Le" w:date="2021-07-13T20:26:00Z">
                <w:rPr>
                  <w:rFonts w:ascii="Cambria" w:hAnsi="Cambria"/>
                </w:rPr>
              </w:rPrChange>
            </w:rPr>
            <w:delText xml:space="preserve">were </w:delText>
          </w:r>
        </w:del>
      </w:ins>
      <w:del w:id="1674" w:author="Tri Le" w:date="2021-07-12T17:35:00Z">
        <w:r w:rsidRPr="00E53B18" w:rsidDel="00FD5627">
          <w:rPr>
            <w:rFonts w:ascii="Times New Roman" w:hAnsi="Times New Roman" w:cs="Times New Roman"/>
            <w:rPrChange w:id="1675" w:author="Tri Le" w:date="2021-07-13T20:26:00Z">
              <w:rPr>
                <w:rFonts w:ascii="Cambria" w:hAnsi="Cambria"/>
              </w:rPr>
            </w:rPrChange>
          </w:rPr>
          <w:delText xml:space="preserve">assessed in </w:delText>
        </w:r>
      </w:del>
      <w:ins w:id="1676" w:author="muyaguari@yahoo.com" w:date="2021-05-13T12:25:00Z">
        <w:del w:id="1677" w:author="Tri Le" w:date="2021-07-12T17:35:00Z">
          <w:r w:rsidR="008636F1" w:rsidRPr="00E53B18" w:rsidDel="00FD5627">
            <w:rPr>
              <w:rFonts w:ascii="Times New Roman" w:hAnsi="Times New Roman" w:cs="Times New Roman"/>
              <w:rPrChange w:id="1678" w:author="Tri Le" w:date="2021-07-13T20:26:00Z">
                <w:rPr>
                  <w:rFonts w:ascii="Cambria" w:hAnsi="Cambria"/>
                </w:rPr>
              </w:rPrChange>
            </w:rPr>
            <w:delText xml:space="preserve">from </w:delText>
          </w:r>
        </w:del>
      </w:ins>
      <w:del w:id="1679" w:author="Tri Le" w:date="2021-07-12T17:35:00Z">
        <w:r w:rsidRPr="00E53B18" w:rsidDel="00FD5627">
          <w:rPr>
            <w:rFonts w:ascii="Times New Roman" w:hAnsi="Times New Roman" w:cs="Times New Roman"/>
            <w:rPrChange w:id="1680" w:author="Tri Le" w:date="2021-07-13T20:26:00Z">
              <w:rPr>
                <w:rFonts w:ascii="Cambria" w:hAnsi="Cambria"/>
              </w:rPr>
            </w:rPrChange>
          </w:rPr>
          <w:delText>the wastewater samples, a</w:delText>
        </w:r>
      </w:del>
      <w:ins w:id="1681" w:author="muyaguari@yahoo.com" w:date="2021-05-13T12:34:00Z">
        <w:del w:id="1682" w:author="Tri Le" w:date="2021-07-12T17:35:00Z">
          <w:r w:rsidR="000E51DB" w:rsidRPr="00E53B18" w:rsidDel="00FD5627">
            <w:rPr>
              <w:rFonts w:ascii="Times New Roman" w:hAnsi="Times New Roman" w:cs="Times New Roman"/>
              <w:rPrChange w:id="1683" w:author="Tri Le" w:date="2021-07-13T20:26:00Z">
                <w:rPr>
                  <w:rFonts w:ascii="Cambria" w:hAnsi="Cambria"/>
                </w:rPr>
              </w:rPrChange>
            </w:rPr>
            <w:delText xml:space="preserve"> </w:delText>
          </w:r>
        </w:del>
      </w:ins>
      <w:del w:id="1684" w:author="Tri Le" w:date="2021-07-12T17:35:00Z">
        <w:r w:rsidRPr="00E53B18" w:rsidDel="00FD5627">
          <w:rPr>
            <w:rFonts w:ascii="Times New Roman" w:hAnsi="Times New Roman" w:cs="Times New Roman"/>
            <w:rPrChange w:id="1685" w:author="Tri Le" w:date="2021-07-13T20:26:00Z">
              <w:rPr>
                <w:rFonts w:ascii="Cambria" w:hAnsi="Cambria"/>
              </w:rPr>
            </w:rPrChange>
          </w:rPr>
          <w:delText>n ABI QuantStudio 5 PCR system (Applied Biotechnologies</w:delText>
        </w:r>
      </w:del>
      <w:ins w:id="1686" w:author="muyaguari@yahoo.com" w:date="2021-05-13T12:34:00Z">
        <w:del w:id="1687" w:author="Tri Le" w:date="2021-07-12T17:35:00Z">
          <w:r w:rsidR="000E51DB" w:rsidRPr="00E53B18" w:rsidDel="00FD5627">
            <w:rPr>
              <w:rFonts w:ascii="Times New Roman" w:hAnsi="Times New Roman" w:cs="Times New Roman"/>
              <w:rPrChange w:id="1688" w:author="Tri Le" w:date="2021-07-13T20:26:00Z">
                <w:rPr>
                  <w:rFonts w:ascii="Cambria" w:hAnsi="Cambria"/>
                </w:rPr>
              </w:rPrChange>
            </w:rPr>
            <w:delText xml:space="preserve">Biosystems, </w:delText>
          </w:r>
        </w:del>
      </w:ins>
      <w:ins w:id="1689" w:author="muyaguari@yahoo.com" w:date="2021-05-13T12:36:00Z">
        <w:del w:id="1690" w:author="Tri Le" w:date="2021-07-12T17:35:00Z">
          <w:r w:rsidR="00171CDA" w:rsidRPr="00E53B18" w:rsidDel="00FD5627">
            <w:rPr>
              <w:rFonts w:ascii="Times New Roman" w:hAnsi="Times New Roman" w:cs="Times New Roman"/>
              <w:rPrChange w:id="1691" w:author="Tri Le" w:date="2021-07-13T20:26:00Z">
                <w:rPr>
                  <w:rFonts w:ascii="Cambria" w:hAnsi="Cambria"/>
                </w:rPr>
              </w:rPrChange>
            </w:rPr>
            <w:delText>Waltham</w:delText>
          </w:r>
        </w:del>
      </w:ins>
      <w:ins w:id="1692" w:author="muyaguari@yahoo.com" w:date="2021-05-13T12:34:00Z">
        <w:del w:id="1693" w:author="Tri Le" w:date="2021-07-12T17:35:00Z">
          <w:r w:rsidR="000E51DB" w:rsidRPr="00E53B18" w:rsidDel="00FD5627">
            <w:rPr>
              <w:rFonts w:ascii="Times New Roman" w:hAnsi="Times New Roman" w:cs="Times New Roman"/>
              <w:rPrChange w:id="1694" w:author="Tri Le" w:date="2021-07-13T20:26:00Z">
                <w:rPr>
                  <w:rFonts w:ascii="Cambria" w:hAnsi="Cambria"/>
                </w:rPr>
              </w:rPrChange>
            </w:rPr>
            <w:delText xml:space="preserve">, </w:delText>
          </w:r>
        </w:del>
      </w:ins>
      <w:ins w:id="1695" w:author="muyaguari@yahoo.com" w:date="2021-05-13T12:36:00Z">
        <w:del w:id="1696" w:author="Tri Le" w:date="2021-07-12T17:35:00Z">
          <w:r w:rsidR="00171CDA" w:rsidRPr="00E53B18" w:rsidDel="00FD5627">
            <w:rPr>
              <w:rFonts w:ascii="Times New Roman" w:hAnsi="Times New Roman" w:cs="Times New Roman"/>
              <w:rPrChange w:id="1697" w:author="Tri Le" w:date="2021-07-13T20:26:00Z">
                <w:rPr>
                  <w:rFonts w:ascii="Cambria" w:hAnsi="Cambria"/>
                </w:rPr>
              </w:rPrChange>
            </w:rPr>
            <w:delText>M</w:delText>
          </w:r>
        </w:del>
      </w:ins>
      <w:ins w:id="1698" w:author="muyaguari@yahoo.com" w:date="2021-05-13T12:34:00Z">
        <w:del w:id="1699" w:author="Tri Le" w:date="2021-07-12T17:35:00Z">
          <w:r w:rsidR="000E51DB" w:rsidRPr="00E53B18" w:rsidDel="00FD5627">
            <w:rPr>
              <w:rFonts w:ascii="Times New Roman" w:hAnsi="Times New Roman" w:cs="Times New Roman"/>
              <w:rPrChange w:id="1700" w:author="Tri Le" w:date="2021-07-13T20:26:00Z">
                <w:rPr>
                  <w:rFonts w:ascii="Cambria" w:hAnsi="Cambria"/>
                </w:rPr>
              </w:rPrChange>
            </w:rPr>
            <w:delText>A, USA</w:delText>
          </w:r>
        </w:del>
      </w:ins>
      <w:del w:id="1701" w:author="Tri Le" w:date="2021-07-12T17:35:00Z">
        <w:r w:rsidRPr="00E53B18" w:rsidDel="00FD5627">
          <w:rPr>
            <w:rFonts w:ascii="Times New Roman" w:hAnsi="Times New Roman" w:cs="Times New Roman"/>
            <w:rPrChange w:id="1702" w:author="Tri Le" w:date="2021-07-13T20:26:00Z">
              <w:rPr>
                <w:rFonts w:ascii="Cambria" w:hAnsi="Cambria"/>
              </w:rPr>
            </w:rPrChange>
          </w:rPr>
          <w:delText>) was used to quantitate enteric viruses in</w:delText>
        </w:r>
        <w:r w:rsidR="00EA27EA" w:rsidRPr="00E53B18" w:rsidDel="00FD5627">
          <w:rPr>
            <w:rFonts w:ascii="Times New Roman" w:hAnsi="Times New Roman" w:cs="Times New Roman"/>
            <w:rPrChange w:id="1703" w:author="Tri Le" w:date="2021-07-13T20:26:00Z">
              <w:rPr>
                <w:rFonts w:ascii="Cambria" w:hAnsi="Cambria"/>
              </w:rPr>
            </w:rPrChange>
          </w:rPr>
          <w:delText xml:space="preserve"> the</w:delText>
        </w:r>
        <w:r w:rsidRPr="00E53B18" w:rsidDel="00FD5627">
          <w:rPr>
            <w:rFonts w:ascii="Times New Roman" w:hAnsi="Times New Roman" w:cs="Times New Roman"/>
            <w:rPrChange w:id="1704" w:author="Tri Le" w:date="2021-07-13T20:26:00Z">
              <w:rPr>
                <w:rFonts w:ascii="Cambria" w:hAnsi="Cambria"/>
              </w:rPr>
            </w:rPrChange>
          </w:rPr>
          <w:delText xml:space="preserve"> wastewater treatment samples. The number of g</w:delText>
        </w:r>
      </w:del>
      <w:ins w:id="1705" w:author="muyaguari@yahoo.com" w:date="2021-05-13T12:38:00Z">
        <w:del w:id="1706" w:author="Tri Le" w:date="2021-07-12T17:35:00Z">
          <w:r w:rsidR="00171CDA" w:rsidRPr="00E53B18" w:rsidDel="00FD5627">
            <w:rPr>
              <w:rFonts w:ascii="Times New Roman" w:hAnsi="Times New Roman" w:cs="Times New Roman"/>
              <w:rPrChange w:id="1707" w:author="Tri Le" w:date="2021-07-13T20:26:00Z">
                <w:rPr>
                  <w:rFonts w:ascii="Cambria" w:hAnsi="Cambria"/>
                </w:rPr>
              </w:rPrChange>
            </w:rPr>
            <w:delText>G</w:delText>
          </w:r>
        </w:del>
      </w:ins>
      <w:del w:id="1708" w:author="Tri Le" w:date="2021-07-12T17:35:00Z">
        <w:r w:rsidRPr="00E53B18" w:rsidDel="00FD5627">
          <w:rPr>
            <w:rFonts w:ascii="Times New Roman" w:hAnsi="Times New Roman" w:cs="Times New Roman"/>
            <w:rPrChange w:id="1709" w:author="Tri Le" w:date="2021-07-13T20:26:00Z">
              <w:rPr>
                <w:rFonts w:ascii="Cambria" w:hAnsi="Cambria"/>
              </w:rPr>
            </w:rPrChange>
          </w:rPr>
          <w:delText>ene cop</w:delText>
        </w:r>
      </w:del>
      <w:ins w:id="1710" w:author="muyaguari@yahoo.com" w:date="2021-05-13T12:38:00Z">
        <w:del w:id="1711" w:author="Tri Le" w:date="2021-07-12T17:35:00Z">
          <w:r w:rsidR="00171CDA" w:rsidRPr="00E53B18" w:rsidDel="00FD5627">
            <w:rPr>
              <w:rFonts w:ascii="Times New Roman" w:hAnsi="Times New Roman" w:cs="Times New Roman"/>
              <w:rPrChange w:id="1712" w:author="Tri Le" w:date="2021-07-13T20:26:00Z">
                <w:rPr>
                  <w:rFonts w:ascii="Cambria" w:hAnsi="Cambria"/>
                </w:rPr>
              </w:rPrChange>
            </w:rPr>
            <w:delText>y numbers</w:delText>
          </w:r>
        </w:del>
      </w:ins>
      <w:del w:id="1713" w:author="Tri Le" w:date="2021-07-12T17:35:00Z">
        <w:r w:rsidRPr="00E53B18" w:rsidDel="00FD5627">
          <w:rPr>
            <w:rFonts w:ascii="Times New Roman" w:hAnsi="Times New Roman" w:cs="Times New Roman"/>
            <w:rPrChange w:id="1714" w:author="Tri Le" w:date="2021-07-13T20:26:00Z">
              <w:rPr>
                <w:rFonts w:ascii="Cambria" w:hAnsi="Cambria"/>
              </w:rPr>
            </w:rPrChange>
          </w:rPr>
          <w:delText xml:space="preserve">ies </w:delText>
        </w:r>
      </w:del>
      <w:ins w:id="1715" w:author="muyaguari@yahoo.com" w:date="2021-05-13T12:38:00Z">
        <w:del w:id="1716" w:author="Tri Le" w:date="2021-07-12T17:35:00Z">
          <w:r w:rsidR="00171CDA" w:rsidRPr="00E53B18" w:rsidDel="00FD5627">
            <w:rPr>
              <w:rFonts w:ascii="Times New Roman" w:hAnsi="Times New Roman" w:cs="Times New Roman"/>
              <w:rPrChange w:id="1717" w:author="Tri Le" w:date="2021-07-13T20:26:00Z">
                <w:rPr>
                  <w:rFonts w:ascii="Cambria" w:hAnsi="Cambria"/>
                </w:rPr>
              </w:rPrChange>
            </w:rPr>
            <w:delText xml:space="preserve">(GCNs) </w:delText>
          </w:r>
        </w:del>
      </w:ins>
      <w:del w:id="1718" w:author="Tri Le" w:date="2021-07-12T17:35:00Z">
        <w:r w:rsidRPr="00E53B18" w:rsidDel="00FD5627">
          <w:rPr>
            <w:rFonts w:ascii="Times New Roman" w:hAnsi="Times New Roman" w:cs="Times New Roman"/>
            <w:rPrChange w:id="1719" w:author="Tri Le" w:date="2021-07-13T20:26:00Z">
              <w:rPr>
                <w:rFonts w:ascii="Cambria" w:hAnsi="Cambria"/>
              </w:rPr>
            </w:rPrChange>
          </w:rPr>
          <w:delText xml:space="preserve">was </w:delText>
        </w:r>
      </w:del>
      <w:ins w:id="1720" w:author="muyaguari@yahoo.com" w:date="2021-05-13T12:38:00Z">
        <w:del w:id="1721" w:author="Tri Le" w:date="2021-07-12T17:35:00Z">
          <w:r w:rsidR="00171CDA" w:rsidRPr="00E53B18" w:rsidDel="00FD5627">
            <w:rPr>
              <w:rFonts w:ascii="Times New Roman" w:hAnsi="Times New Roman" w:cs="Times New Roman"/>
              <w:rPrChange w:id="1722" w:author="Tri Le" w:date="2021-07-13T20:26:00Z">
                <w:rPr>
                  <w:rFonts w:ascii="Cambria" w:hAnsi="Cambria"/>
                </w:rPr>
              </w:rPrChange>
            </w:rPr>
            <w:delText xml:space="preserve">were </w:delText>
          </w:r>
        </w:del>
      </w:ins>
      <w:del w:id="1723" w:author="Tri Le" w:date="2021-07-12T17:35:00Z">
        <w:r w:rsidRPr="00E53B18" w:rsidDel="00FD5627">
          <w:rPr>
            <w:rFonts w:ascii="Times New Roman" w:hAnsi="Times New Roman" w:cs="Times New Roman"/>
            <w:rPrChange w:id="1724" w:author="Tri Le" w:date="2021-07-13T20:26:00Z">
              <w:rPr>
                <w:rFonts w:ascii="Cambria" w:hAnsi="Cambria"/>
              </w:rPr>
            </w:rPrChange>
          </w:rPr>
          <w:delText xml:space="preserve">expressed in terms of </w:delText>
        </w:r>
        <w:r w:rsidR="00366F91" w:rsidRPr="00E53B18" w:rsidDel="00FD5627">
          <w:rPr>
            <w:rFonts w:ascii="Times New Roman" w:hAnsi="Times New Roman" w:cs="Times New Roman"/>
            <w:rPrChange w:id="1725" w:author="Tri Le" w:date="2021-07-13T20:26:00Z">
              <w:rPr>
                <w:rFonts w:ascii="Cambria" w:hAnsi="Cambria"/>
              </w:rPr>
            </w:rPrChange>
          </w:rPr>
          <w:delText xml:space="preserve">volume (per </w:delText>
        </w:r>
      </w:del>
      <w:del w:id="1726" w:author="Tri Le" w:date="2021-07-06T18:53:00Z">
        <w:r w:rsidR="00366F91" w:rsidRPr="00E53B18" w:rsidDel="009A2378">
          <w:rPr>
            <w:rFonts w:ascii="Times New Roman" w:hAnsi="Times New Roman" w:cs="Times New Roman"/>
            <w:rPrChange w:id="1727" w:author="Tri Le" w:date="2021-07-13T20:26:00Z">
              <w:rPr>
                <w:rFonts w:ascii="Cambria" w:hAnsi="Cambria"/>
              </w:rPr>
            </w:rPrChange>
          </w:rPr>
          <w:delText xml:space="preserve">milliliter </w:delText>
        </w:r>
      </w:del>
      <w:del w:id="1728" w:author="Tri Le" w:date="2021-07-12T17:35:00Z">
        <w:r w:rsidR="00366F91" w:rsidRPr="00E53B18" w:rsidDel="00FD5627">
          <w:rPr>
            <w:rFonts w:ascii="Times New Roman" w:hAnsi="Times New Roman" w:cs="Times New Roman"/>
            <w:rPrChange w:id="1729" w:author="Tri Le" w:date="2021-07-13T20:26:00Z">
              <w:rPr>
                <w:rFonts w:ascii="Cambria" w:hAnsi="Cambria"/>
              </w:rPr>
            </w:rPrChange>
          </w:rPr>
          <w:delText>or gram of sample) and biomass (ng of DNA or RNA)</w:delText>
        </w:r>
        <w:r w:rsidRPr="00E53B18" w:rsidDel="00FD5627">
          <w:rPr>
            <w:rFonts w:ascii="Times New Roman" w:hAnsi="Times New Roman" w:cs="Times New Roman"/>
            <w:rPrChange w:id="1730" w:author="Tri Le" w:date="2021-07-13T20:26:00Z">
              <w:rPr>
                <w:rFonts w:ascii="Cambria" w:hAnsi="Cambria"/>
              </w:rPr>
            </w:rPrChange>
          </w:rPr>
          <w:delText xml:space="preserve">. </w:delText>
        </w:r>
        <w:r w:rsidRPr="00E53B18" w:rsidDel="00FD5627">
          <w:rPr>
            <w:rFonts w:ascii="Times New Roman" w:hAnsi="Times New Roman" w:cs="Times New Roman"/>
            <w:strike/>
            <w:rPrChange w:id="1731" w:author="Tri Le" w:date="2021-07-13T20:26:00Z">
              <w:rPr>
                <w:rFonts w:ascii="Cambria" w:hAnsi="Cambria"/>
              </w:rPr>
            </w:rPrChange>
          </w:rPr>
          <w:delText>These samples were then placed into an -80</w:delText>
        </w:r>
      </w:del>
      <w:ins w:id="1732" w:author="muyaguari@yahoo.com" w:date="2021-05-13T12:37:00Z">
        <w:del w:id="1733" w:author="Tri Le" w:date="2021-07-12T17:35:00Z">
          <w:r w:rsidR="00171CDA" w:rsidRPr="00E53B18" w:rsidDel="00FD5627">
            <w:rPr>
              <w:rFonts w:ascii="Times New Roman" w:hAnsi="Times New Roman" w:cs="Times New Roman"/>
              <w:strike/>
              <w:rPrChange w:id="1734" w:author="Tri Le" w:date="2021-07-13T20:26:00Z">
                <w:rPr>
                  <w:rFonts w:ascii="Cambria" w:hAnsi="Cambria"/>
                </w:rPr>
              </w:rPrChange>
            </w:rPr>
            <w:delText xml:space="preserve">°C </w:delText>
          </w:r>
        </w:del>
      </w:ins>
      <w:del w:id="1735" w:author="Tri Le" w:date="2021-07-12T17:35:00Z">
        <w:r w:rsidRPr="00E53B18" w:rsidDel="00FD5627">
          <w:rPr>
            <w:rFonts w:ascii="Times New Roman" w:hAnsi="Times New Roman" w:cs="Times New Roman"/>
            <w:strike/>
            <w:rPrChange w:id="1736" w:author="Tri Le" w:date="2021-07-13T20:26:00Z">
              <w:rPr>
                <w:rFonts w:ascii="Cambria" w:hAnsi="Cambria"/>
              </w:rPr>
            </w:rPrChange>
          </w:rPr>
          <w:delText>ºC freezer in orde</w:delText>
        </w:r>
        <w:r w:rsidR="00EA27EA" w:rsidRPr="00E53B18" w:rsidDel="00FD5627">
          <w:rPr>
            <w:rFonts w:ascii="Times New Roman" w:hAnsi="Times New Roman" w:cs="Times New Roman"/>
            <w:strike/>
            <w:rPrChange w:id="1737" w:author="Tri Le" w:date="2021-07-13T20:26:00Z">
              <w:rPr>
                <w:rFonts w:ascii="Cambria" w:hAnsi="Cambria"/>
              </w:rPr>
            </w:rPrChange>
          </w:rPr>
          <w:delText>r to ensure the viral DNA/RNA was</w:delText>
        </w:r>
        <w:r w:rsidRPr="00E53B18" w:rsidDel="00FD5627">
          <w:rPr>
            <w:rFonts w:ascii="Times New Roman" w:hAnsi="Times New Roman" w:cs="Times New Roman"/>
            <w:strike/>
            <w:rPrChange w:id="1738" w:author="Tri Le" w:date="2021-07-13T20:26:00Z">
              <w:rPr>
                <w:rFonts w:ascii="Cambria" w:hAnsi="Cambria"/>
              </w:rPr>
            </w:rPrChange>
          </w:rPr>
          <w:delText xml:space="preserve"> stable for nucleic acid extraction.</w:delText>
        </w:r>
      </w:del>
      <w:ins w:id="1739" w:author="muyaguari@yahoo.com" w:date="2021-05-13T12:37:00Z">
        <w:del w:id="1740" w:author="Tri Le" w:date="2021-07-12T17:35:00Z">
          <w:r w:rsidR="00171CDA" w:rsidRPr="00E53B18" w:rsidDel="00FD5627">
            <w:rPr>
              <w:rFonts w:ascii="Times New Roman" w:hAnsi="Times New Roman" w:cs="Times New Roman"/>
              <w:rPrChange w:id="1741" w:author="Tri Le" w:date="2021-07-13T20:26:00Z">
                <w:rPr>
                  <w:rFonts w:ascii="Cambria" w:hAnsi="Cambria"/>
                </w:rPr>
              </w:rPrChange>
            </w:rPr>
            <w:delText xml:space="preserve"> GCNs per ml of sample were calculated as previously described</w:delText>
          </w:r>
        </w:del>
      </w:ins>
      <w:ins w:id="1742" w:author="muyaguari@yahoo.com" w:date="2021-05-13T12:38:00Z">
        <w:del w:id="1743" w:author="Tri Le" w:date="2021-07-12T17:35:00Z">
          <w:r w:rsidR="00A03B24" w:rsidRPr="00E53B18" w:rsidDel="00FD5627">
            <w:rPr>
              <w:rFonts w:ascii="Times New Roman" w:hAnsi="Times New Roman" w:cs="Times New Roman"/>
              <w:rPrChange w:id="1744" w:author="Tri Le" w:date="2021-07-13T20:26:00Z">
                <w:rPr>
                  <w:rFonts w:ascii="Cambria" w:hAnsi="Cambria"/>
                </w:rPr>
              </w:rPrChange>
            </w:rPr>
            <w:delText xml:space="preserve"> by </w:delText>
          </w:r>
        </w:del>
      </w:ins>
      <w:moveToRangeStart w:id="1745" w:author="muyaguari@yahoo.com" w:date="2021-05-13T12:38:00Z" w:name="move71801943"/>
      <w:moveTo w:id="1746" w:author="muyaguari@yahoo.com" w:date="2021-05-13T12:38:00Z">
        <w:del w:id="1747" w:author="Tri Le" w:date="2021-07-12T17:35:00Z">
          <w:r w:rsidR="00A03B24" w:rsidRPr="00E53B18" w:rsidDel="00FD5627">
            <w:rPr>
              <w:rFonts w:ascii="Times New Roman" w:hAnsi="Times New Roman" w:cs="Times New Roman"/>
              <w:rPrChange w:id="1748" w:author="Tri Le" w:date="2021-07-13T20:26:00Z">
                <w:rPr>
                  <w:rFonts w:ascii="Cambria" w:hAnsi="Cambria"/>
                </w:rPr>
              </w:rPrChange>
            </w:rPr>
            <w:delText>(</w:delText>
          </w:r>
          <w:r w:rsidR="00A03B24" w:rsidRPr="00E53B18" w:rsidDel="00FD5627">
            <w:rPr>
              <w:rFonts w:ascii="Times New Roman" w:hAnsi="Times New Roman" w:cs="Times New Roman"/>
              <w:rPrChange w:id="1749" w:author="Tri Le" w:date="2021-07-13T20:26:00Z">
                <w:rPr/>
              </w:rPrChange>
            </w:rPr>
            <w:delText xml:space="preserve">Ritalahti et al. </w:delText>
          </w:r>
        </w:del>
      </w:moveTo>
      <w:ins w:id="1750" w:author="muyaguari@yahoo.com" w:date="2021-05-13T12:47:00Z">
        <w:del w:id="1751" w:author="Tri Le" w:date="2021-07-12T17:35:00Z">
          <w:r w:rsidR="005B1A91" w:rsidRPr="00E53B18" w:rsidDel="00FD5627">
            <w:rPr>
              <w:rFonts w:ascii="Times New Roman" w:hAnsi="Times New Roman" w:cs="Times New Roman"/>
              <w:rPrChange w:id="1752" w:author="Tri Le" w:date="2021-07-13T20:26:00Z">
                <w:rPr/>
              </w:rPrChange>
            </w:rPr>
            <w:delText>(</w:delText>
          </w:r>
        </w:del>
      </w:ins>
      <w:moveTo w:id="1753" w:author="muyaguari@yahoo.com" w:date="2021-05-13T12:38:00Z">
        <w:del w:id="1754" w:author="Tri Le" w:date="2021-07-12T17:35:00Z">
          <w:r w:rsidR="00A03B24" w:rsidRPr="00E53B18" w:rsidDel="00FD5627">
            <w:rPr>
              <w:rFonts w:ascii="Times New Roman" w:hAnsi="Times New Roman" w:cs="Times New Roman"/>
              <w:rPrChange w:id="1755" w:author="Tri Le" w:date="2021-07-13T20:26:00Z">
                <w:rPr/>
              </w:rPrChange>
            </w:rPr>
            <w:delText>2006)</w:delText>
          </w:r>
        </w:del>
      </w:moveTo>
      <w:ins w:id="1756" w:author="muyaguari@yahoo.com" w:date="2021-05-13T12:38:00Z">
        <w:del w:id="1757" w:author="Tri Le" w:date="2021-07-12T17:35:00Z">
          <w:r w:rsidR="00A03B24" w:rsidRPr="00E53B18" w:rsidDel="00FD5627">
            <w:rPr>
              <w:rFonts w:ascii="Times New Roman" w:hAnsi="Times New Roman" w:cs="Times New Roman"/>
              <w:rPrChange w:id="1758" w:author="Tri Le" w:date="2021-07-13T20:26:00Z">
                <w:rPr>
                  <w:rFonts w:ascii="Cambria" w:hAnsi="Cambria"/>
                </w:rPr>
              </w:rPrChange>
            </w:rPr>
            <w:delText>.</w:delText>
          </w:r>
        </w:del>
      </w:ins>
      <w:ins w:id="1759" w:author="muyaguari@yahoo.com" w:date="2021-05-13T12:39:00Z">
        <w:del w:id="1760" w:author="Tri Le" w:date="2021-07-12T17:35:00Z">
          <w:r w:rsidR="00A03B24" w:rsidRPr="00E53B18" w:rsidDel="00FD5627">
            <w:rPr>
              <w:rFonts w:ascii="Times New Roman" w:hAnsi="Times New Roman" w:cs="Times New Roman"/>
              <w:rPrChange w:id="1761" w:author="Tri Le" w:date="2021-07-13T20:26:00Z">
                <w:rPr>
                  <w:rFonts w:ascii="Cambria" w:hAnsi="Cambria"/>
                </w:rPr>
              </w:rPrChange>
            </w:rPr>
            <w:delText xml:space="preserve"> When calculating for gene copies per ml sample, the final volume recovered after filtering 140 mL of wastewater sample was used in the formula. For the sludge cake samples, the mass of sludge cake collected in grams was used in the formula. </w:delText>
          </w:r>
        </w:del>
      </w:ins>
      <w:ins w:id="1762" w:author="muyaguari@yahoo.com" w:date="2021-05-13T12:55:00Z">
        <w:del w:id="1763" w:author="Tri Le" w:date="2021-07-12T17:35:00Z">
          <w:r w:rsidR="00862B22" w:rsidRPr="00E53B18" w:rsidDel="00FD5627">
            <w:rPr>
              <w:rFonts w:ascii="Times New Roman" w:hAnsi="Times New Roman" w:cs="Times New Roman"/>
              <w:rPrChange w:id="1764" w:author="Tri Le" w:date="2021-07-13T20:26:00Z">
                <w:rPr>
                  <w:rFonts w:ascii="Cambria" w:hAnsi="Cambria"/>
                </w:rPr>
              </w:rPrChange>
            </w:rPr>
            <w:delText>As s</w:delText>
          </w:r>
        </w:del>
      </w:ins>
      <w:ins w:id="1765" w:author="muyaguari@yahoo.com" w:date="2021-05-13T12:50:00Z">
        <w:del w:id="1766" w:author="Tri Le" w:date="2021-07-12T17:35:00Z">
          <w:r w:rsidR="005B1A91" w:rsidRPr="00E53B18" w:rsidDel="00FD5627">
            <w:rPr>
              <w:rFonts w:ascii="Times New Roman" w:hAnsi="Times New Roman" w:cs="Times New Roman"/>
              <w:rPrChange w:id="1767" w:author="Tri Le" w:date="2021-07-13T20:26:00Z">
                <w:rPr>
                  <w:rFonts w:ascii="Cambria" w:hAnsi="Cambria"/>
                </w:rPr>
              </w:rPrChange>
            </w:rPr>
            <w:delText xml:space="preserve">ome of the RNA samples had </w:delText>
          </w:r>
        </w:del>
      </w:ins>
      <w:ins w:id="1768" w:author="muyaguari@yahoo.com" w:date="2021-05-13T12:51:00Z">
        <w:del w:id="1769" w:author="Tri Le" w:date="2021-07-12T17:35:00Z">
          <w:r w:rsidR="005B1A91" w:rsidRPr="00E53B18" w:rsidDel="00FD5627">
            <w:rPr>
              <w:rFonts w:ascii="Times New Roman" w:hAnsi="Times New Roman" w:cs="Times New Roman"/>
              <w:rPrChange w:id="1770" w:author="Tri Le" w:date="2021-07-13T20:26:00Z">
                <w:rPr>
                  <w:rFonts w:ascii="Cambria" w:hAnsi="Cambria"/>
                </w:rPr>
              </w:rPrChange>
            </w:rPr>
            <w:delText>yields</w:delText>
          </w:r>
        </w:del>
      </w:ins>
      <w:ins w:id="1771" w:author="muyaguari@yahoo.com" w:date="2021-05-13T12:50:00Z">
        <w:del w:id="1772" w:author="Tri Le" w:date="2021-07-12T17:35:00Z">
          <w:r w:rsidR="005B1A91" w:rsidRPr="00E53B18" w:rsidDel="00FD5627">
            <w:rPr>
              <w:rFonts w:ascii="Times New Roman" w:hAnsi="Times New Roman" w:cs="Times New Roman"/>
              <w:rPrChange w:id="1773" w:author="Tri Le" w:date="2021-07-13T20:26:00Z">
                <w:rPr>
                  <w:rFonts w:ascii="Cambria" w:hAnsi="Cambria"/>
                </w:rPr>
              </w:rPrChange>
            </w:rPr>
            <w:delText xml:space="preserve"> below detection limit</w:delText>
          </w:r>
        </w:del>
      </w:ins>
      <w:ins w:id="1774" w:author="muyaguari@yahoo.com" w:date="2021-05-13T12:51:00Z">
        <w:del w:id="1775" w:author="Tri Le" w:date="2021-07-12T17:35:00Z">
          <w:r w:rsidR="005B1A91" w:rsidRPr="00E53B18" w:rsidDel="00FD5627">
            <w:rPr>
              <w:rFonts w:ascii="Times New Roman" w:hAnsi="Times New Roman" w:cs="Times New Roman"/>
              <w:rPrChange w:id="1776" w:author="Tri Le" w:date="2021-07-13T20:26:00Z">
                <w:rPr>
                  <w:rFonts w:ascii="Cambria" w:hAnsi="Cambria"/>
                </w:rPr>
              </w:rPrChange>
            </w:rPr>
            <w:delText xml:space="preserve">, </w:delText>
          </w:r>
        </w:del>
      </w:ins>
      <w:ins w:id="1777" w:author="muyaguari@yahoo.com" w:date="2021-05-13T12:52:00Z">
        <w:del w:id="1778" w:author="Tri Le" w:date="2021-07-12T17:35:00Z">
          <w:r w:rsidR="005B1A91" w:rsidRPr="00E53B18" w:rsidDel="00FD5627">
            <w:rPr>
              <w:rFonts w:ascii="Times New Roman" w:hAnsi="Times New Roman" w:cs="Times New Roman"/>
              <w:rPrChange w:id="1779" w:author="Tri Le" w:date="2021-07-13T20:26:00Z">
                <w:rPr>
                  <w:rFonts w:ascii="Cambria" w:hAnsi="Cambria"/>
                </w:rPr>
              </w:rPrChange>
            </w:rPr>
            <w:delText xml:space="preserve">but generated amplification. </w:delText>
          </w:r>
          <w:commentRangeStart w:id="1780"/>
          <w:r w:rsidR="005B1A91" w:rsidRPr="00E53B18" w:rsidDel="00FD5627">
            <w:rPr>
              <w:rFonts w:ascii="Times New Roman" w:hAnsi="Times New Roman" w:cs="Times New Roman"/>
              <w:rPrChange w:id="1781" w:author="Tri Le" w:date="2021-07-13T20:26:00Z">
                <w:rPr>
                  <w:rFonts w:ascii="Cambria" w:hAnsi="Cambria"/>
                </w:rPr>
              </w:rPrChange>
            </w:rPr>
            <w:delText>Therefore</w:delText>
          </w:r>
        </w:del>
      </w:ins>
      <w:ins w:id="1782" w:author="muyaguari@yahoo.com" w:date="2021-05-13T12:53:00Z">
        <w:del w:id="1783" w:author="Tri Le" w:date="2021-07-12T17:35:00Z">
          <w:r w:rsidR="005B1A91" w:rsidRPr="00E53B18" w:rsidDel="00FD5627">
            <w:rPr>
              <w:rFonts w:ascii="Times New Roman" w:hAnsi="Times New Roman" w:cs="Times New Roman"/>
              <w:rPrChange w:id="1784" w:author="Tri Le" w:date="2021-07-13T20:26:00Z">
                <w:rPr>
                  <w:rFonts w:ascii="Cambria" w:hAnsi="Cambria"/>
                </w:rPr>
              </w:rPrChange>
            </w:rPr>
            <w:delText>,</w:delText>
          </w:r>
        </w:del>
      </w:ins>
      <w:ins w:id="1785" w:author="muyaguari@yahoo.com" w:date="2021-05-13T12:52:00Z">
        <w:del w:id="1786" w:author="Tri Le" w:date="2021-07-12T17:35:00Z">
          <w:r w:rsidR="005B1A91" w:rsidRPr="00E53B18" w:rsidDel="00FD5627">
            <w:rPr>
              <w:rFonts w:ascii="Times New Roman" w:hAnsi="Times New Roman" w:cs="Times New Roman"/>
              <w:rPrChange w:id="1787" w:author="Tri Le" w:date="2021-07-13T20:26:00Z">
                <w:rPr>
                  <w:rFonts w:ascii="Cambria" w:hAnsi="Cambria"/>
                </w:rPr>
              </w:rPrChange>
            </w:rPr>
            <w:delText xml:space="preserve"> </w:delText>
          </w:r>
        </w:del>
      </w:ins>
      <w:ins w:id="1788" w:author="muyaguari@yahoo.com" w:date="2021-05-13T12:49:00Z">
        <w:del w:id="1789" w:author="Tri Le" w:date="2021-07-12T17:35:00Z">
          <w:r w:rsidR="005B1A91" w:rsidRPr="00E53B18" w:rsidDel="00FD5627">
            <w:rPr>
              <w:rFonts w:ascii="Times New Roman" w:hAnsi="Times New Roman" w:cs="Times New Roman"/>
              <w:rPrChange w:id="1790" w:author="Tri Le" w:date="2021-07-13T20:26:00Z">
                <w:rPr>
                  <w:rFonts w:ascii="Cambria" w:hAnsi="Cambria"/>
                </w:rPr>
              </w:rPrChange>
            </w:rPr>
            <w:delText>GCNs per ng of RNA</w:delText>
          </w:r>
        </w:del>
      </w:ins>
      <w:ins w:id="1791" w:author="muyaguari@yahoo.com" w:date="2021-05-13T12:51:00Z">
        <w:del w:id="1792" w:author="Tri Le" w:date="2021-07-12T17:35:00Z">
          <w:r w:rsidR="005B1A91" w:rsidRPr="00E53B18" w:rsidDel="00FD5627">
            <w:rPr>
              <w:rFonts w:ascii="Times New Roman" w:hAnsi="Times New Roman" w:cs="Times New Roman"/>
              <w:rPrChange w:id="1793" w:author="Tri Le" w:date="2021-07-13T20:26:00Z">
                <w:rPr>
                  <w:rFonts w:ascii="Cambria" w:hAnsi="Cambria"/>
                </w:rPr>
              </w:rPrChange>
            </w:rPr>
            <w:delText xml:space="preserve"> were </w:delText>
          </w:r>
        </w:del>
      </w:ins>
      <w:ins w:id="1794" w:author="muyaguari@yahoo.com" w:date="2021-05-13T12:53:00Z">
        <w:del w:id="1795" w:author="Tri Le" w:date="2021-07-12T17:35:00Z">
          <w:r w:rsidR="005B1A91" w:rsidRPr="00E53B18" w:rsidDel="00FD5627">
            <w:rPr>
              <w:rFonts w:ascii="Times New Roman" w:hAnsi="Times New Roman" w:cs="Times New Roman"/>
              <w:rPrChange w:id="1796" w:author="Tri Le" w:date="2021-07-13T20:26:00Z">
                <w:rPr>
                  <w:rFonts w:ascii="Cambria" w:hAnsi="Cambria"/>
                </w:rPr>
              </w:rPrChange>
            </w:rPr>
            <w:delText>estimated to be</w:delText>
          </w:r>
        </w:del>
      </w:ins>
      <w:ins w:id="1797" w:author="muyaguari@yahoo.com" w:date="2021-05-13T12:51:00Z">
        <w:del w:id="1798" w:author="Tri Le" w:date="2021-07-12T17:35:00Z">
          <w:r w:rsidR="005B1A91" w:rsidRPr="00E53B18" w:rsidDel="00FD5627">
            <w:rPr>
              <w:rFonts w:ascii="Times New Roman" w:hAnsi="Times New Roman" w:cs="Times New Roman"/>
              <w:rPrChange w:id="1799" w:author="Tri Le" w:date="2021-07-13T20:26:00Z">
                <w:rPr>
                  <w:rFonts w:ascii="Cambria" w:hAnsi="Cambria"/>
                </w:rPr>
              </w:rPrChange>
            </w:rPr>
            <w:delText xml:space="preserve"> </w:delText>
          </w:r>
        </w:del>
      </w:ins>
      <w:ins w:id="1800" w:author="muyaguari@yahoo.com" w:date="2021-05-13T12:55:00Z">
        <w:del w:id="1801" w:author="Tri Le" w:date="2021-07-12T17:35:00Z">
          <w:r w:rsidR="005B1A91" w:rsidRPr="00E53B18" w:rsidDel="00FD5627">
            <w:rPr>
              <w:rFonts w:ascii="Times New Roman" w:hAnsi="Times New Roman" w:cs="Times New Roman"/>
              <w:rPrChange w:id="1802" w:author="Tri Le" w:date="2021-07-13T20:26:00Z">
                <w:rPr>
                  <w:rFonts w:ascii="Cambria" w:hAnsi="Cambria"/>
                </w:rPr>
              </w:rPrChange>
            </w:rPr>
            <w:delText>≤</w:delText>
          </w:r>
        </w:del>
      </w:ins>
      <w:ins w:id="1803" w:author="muyaguari@yahoo.com" w:date="2021-05-13T12:47:00Z">
        <w:del w:id="1804" w:author="Tri Le" w:date="2021-07-12T17:35:00Z">
          <w:r w:rsidR="005B1A91" w:rsidRPr="00E53B18" w:rsidDel="00FD5627">
            <w:rPr>
              <w:rFonts w:ascii="Times New Roman" w:hAnsi="Times New Roman" w:cs="Times New Roman"/>
              <w:rPrChange w:id="1805" w:author="Tri Le" w:date="2021-07-13T20:26:00Z">
                <w:rPr>
                  <w:rFonts w:ascii="Cambria" w:hAnsi="Cambria"/>
                </w:rPr>
              </w:rPrChange>
            </w:rPr>
            <w:delText>0.025 n</w:delText>
          </w:r>
        </w:del>
      </w:ins>
      <w:ins w:id="1806" w:author="muyaguari@yahoo.com" w:date="2021-05-13T12:55:00Z">
        <w:del w:id="1807" w:author="Tri Le" w:date="2021-07-12T17:35:00Z">
          <w:r w:rsidR="005B1A91" w:rsidRPr="00E53B18" w:rsidDel="00FD5627">
            <w:rPr>
              <w:rFonts w:ascii="Times New Roman" w:hAnsi="Times New Roman" w:cs="Times New Roman"/>
              <w:rPrChange w:id="1808" w:author="Tri Le" w:date="2021-07-13T20:26:00Z">
                <w:rPr>
                  <w:rFonts w:ascii="Cambria" w:hAnsi="Cambria"/>
                </w:rPr>
              </w:rPrChange>
            </w:rPr>
            <w:delText>g</w:delText>
          </w:r>
        </w:del>
      </w:ins>
      <w:ins w:id="1809" w:author="muyaguari@yahoo.com" w:date="2021-05-13T12:47:00Z">
        <w:del w:id="1810" w:author="Tri Le" w:date="2021-07-12T17:35:00Z">
          <w:r w:rsidR="005B1A91" w:rsidRPr="00E53B18" w:rsidDel="00FD5627">
            <w:rPr>
              <w:rFonts w:ascii="Times New Roman" w:hAnsi="Times New Roman" w:cs="Times New Roman"/>
              <w:rPrChange w:id="1811" w:author="Tri Le" w:date="2021-07-13T20:26:00Z">
                <w:rPr>
                  <w:rFonts w:ascii="Cambria" w:hAnsi="Cambria"/>
                </w:rPr>
              </w:rPrChange>
            </w:rPr>
            <w:delText>/</w:delText>
          </w:r>
        </w:del>
      </w:ins>
      <w:ins w:id="1812" w:author="muyaguari@yahoo.com" w:date="2021-05-13T12:56:00Z">
        <w:del w:id="1813" w:author="Tri Le" w:date="2021-07-12T17:35:00Z">
          <w:r w:rsidR="00862B22" w:rsidRPr="00E53B18" w:rsidDel="00FD5627">
            <w:rPr>
              <w:rFonts w:ascii="Times New Roman" w:hAnsi="Times New Roman" w:cs="Times New Roman"/>
              <w:rPrChange w:id="1814" w:author="Tri Le" w:date="2021-07-13T20:26:00Z">
                <w:rPr>
                  <w:rFonts w:ascii="Cambria" w:hAnsi="Cambria"/>
                  <w:strike/>
                </w:rPr>
              </w:rPrChange>
            </w:rPr>
            <w:delText>μ</w:delText>
          </w:r>
        </w:del>
      </w:ins>
      <w:ins w:id="1815" w:author="muyaguari@yahoo.com" w:date="2021-05-13T12:47:00Z">
        <w:del w:id="1816" w:author="Tri Le" w:date="2021-07-12T17:35:00Z">
          <w:r w:rsidR="005B1A91" w:rsidRPr="00E53B18" w:rsidDel="00FD5627">
            <w:rPr>
              <w:rFonts w:ascii="Times New Roman" w:hAnsi="Times New Roman" w:cs="Times New Roman"/>
              <w:rPrChange w:id="1817" w:author="Tri Le" w:date="2021-07-13T20:26:00Z">
                <w:rPr>
                  <w:rFonts w:ascii="Cambria" w:hAnsi="Cambria"/>
                </w:rPr>
              </w:rPrChange>
            </w:rPr>
            <w:delText xml:space="preserve">l </w:delText>
          </w:r>
        </w:del>
      </w:ins>
      <w:ins w:id="1818" w:author="muyaguari@yahoo.com" w:date="2021-05-13T12:53:00Z">
        <w:del w:id="1819" w:author="Tri Le" w:date="2021-07-12T17:35:00Z">
          <w:r w:rsidR="005B1A91" w:rsidRPr="00E53B18" w:rsidDel="00FD5627">
            <w:rPr>
              <w:rFonts w:ascii="Times New Roman" w:hAnsi="Times New Roman" w:cs="Times New Roman"/>
              <w:rPrChange w:id="1820" w:author="Tri Le" w:date="2021-07-13T20:26:00Z">
                <w:rPr>
                  <w:rFonts w:ascii="Cambria" w:hAnsi="Cambria"/>
                </w:rPr>
              </w:rPrChange>
            </w:rPr>
            <w:delText>(limit of</w:delText>
          </w:r>
        </w:del>
      </w:ins>
      <w:ins w:id="1821" w:author="muyaguari@yahoo.com" w:date="2021-05-13T12:54:00Z">
        <w:del w:id="1822" w:author="Tri Le" w:date="2021-07-12T17:35:00Z">
          <w:r w:rsidR="005B1A91" w:rsidRPr="00E53B18" w:rsidDel="00FD5627">
            <w:rPr>
              <w:rFonts w:ascii="Times New Roman" w:hAnsi="Times New Roman" w:cs="Times New Roman"/>
              <w:rPrChange w:id="1823" w:author="Tri Le" w:date="2021-07-13T20:26:00Z">
                <w:rPr>
                  <w:rFonts w:ascii="Cambria" w:hAnsi="Cambria"/>
                </w:rPr>
              </w:rPrChange>
            </w:rPr>
            <w:delText xml:space="preserve"> detection </w:delText>
          </w:r>
        </w:del>
      </w:ins>
      <w:commentRangeEnd w:id="1780"/>
      <w:ins w:id="1824" w:author="muyaguari@yahoo.com" w:date="2021-05-13T16:32:00Z">
        <w:del w:id="1825" w:author="Tri Le" w:date="2021-07-12T17:35:00Z">
          <w:r w:rsidR="00910A31" w:rsidRPr="00E53B18" w:rsidDel="00FD5627">
            <w:rPr>
              <w:rStyle w:val="CommentReference"/>
              <w:rFonts w:ascii="Times New Roman" w:hAnsi="Times New Roman" w:cs="Times New Roman"/>
              <w:sz w:val="24"/>
              <w:szCs w:val="24"/>
              <w:rPrChange w:id="1826" w:author="Tri Le" w:date="2021-07-13T20:26:00Z">
                <w:rPr>
                  <w:rStyle w:val="CommentReference"/>
                </w:rPr>
              </w:rPrChange>
            </w:rPr>
            <w:commentReference w:id="1780"/>
          </w:r>
        </w:del>
      </w:ins>
      <w:ins w:id="1827" w:author="muyaguari@yahoo.com" w:date="2021-05-13T12:54:00Z">
        <w:del w:id="1828" w:author="Tri Le" w:date="2021-07-12T17:35:00Z">
          <w:r w:rsidR="005B1A91" w:rsidRPr="00E53B18" w:rsidDel="00FD5627">
            <w:rPr>
              <w:rFonts w:ascii="Times New Roman" w:hAnsi="Times New Roman" w:cs="Times New Roman"/>
              <w:rPrChange w:id="1829" w:author="Tri Le" w:date="2021-07-13T20:26:00Z">
                <w:rPr>
                  <w:rFonts w:ascii="Cambria" w:hAnsi="Cambria"/>
                </w:rPr>
              </w:rPrChange>
            </w:rPr>
            <w:delText>of Qubi</w:delText>
          </w:r>
        </w:del>
      </w:ins>
      <w:ins w:id="1830" w:author="muyaguari@yahoo.com" w:date="2021-05-13T12:55:00Z">
        <w:del w:id="1831" w:author="Tri Le" w:date="2021-07-12T17:35:00Z">
          <w:r w:rsidR="005B1A91" w:rsidRPr="00E53B18" w:rsidDel="00FD5627">
            <w:rPr>
              <w:rFonts w:ascii="Times New Roman" w:hAnsi="Times New Roman" w:cs="Times New Roman"/>
              <w:rPrChange w:id="1832" w:author="Tri Le" w:date="2021-07-13T20:26:00Z">
                <w:rPr>
                  <w:rFonts w:ascii="Cambria" w:hAnsi="Cambria"/>
                </w:rPr>
              </w:rPrChange>
            </w:rPr>
            <w:delText>t</w:delText>
          </w:r>
        </w:del>
      </w:ins>
      <w:ins w:id="1833" w:author="muyaguari@yahoo.com" w:date="2021-05-13T12:54:00Z">
        <w:del w:id="1834" w:author="Tri Le" w:date="2021-07-12T17:35:00Z">
          <w:r w:rsidR="005B1A91" w:rsidRPr="00E53B18" w:rsidDel="00FD5627">
            <w:rPr>
              <w:rFonts w:ascii="Times New Roman" w:hAnsi="Times New Roman" w:cs="Times New Roman"/>
              <w:rPrChange w:id="1835" w:author="Tri Le" w:date="2021-07-13T20:26:00Z">
                <w:rPr>
                  <w:rFonts w:ascii="Cambria" w:hAnsi="Cambria"/>
                </w:rPr>
              </w:rPrChange>
            </w:rPr>
            <w:delText xml:space="preserve"> RNA HS Assay Kit</w:delText>
          </w:r>
        </w:del>
      </w:ins>
      <w:ins w:id="1836" w:author="muyaguari@yahoo.com" w:date="2021-05-13T12:55:00Z">
        <w:del w:id="1837" w:author="Tri Le" w:date="2021-07-12T17:35:00Z">
          <w:r w:rsidR="005B1A91" w:rsidRPr="00E53B18" w:rsidDel="00FD5627">
            <w:rPr>
              <w:rFonts w:ascii="Times New Roman" w:hAnsi="Times New Roman" w:cs="Times New Roman"/>
              <w:rPrChange w:id="1838" w:author="Tri Le" w:date="2021-07-13T20:26:00Z">
                <w:rPr>
                  <w:rFonts w:ascii="Cambria" w:hAnsi="Cambria"/>
                </w:rPr>
              </w:rPrChange>
            </w:rPr>
            <w:delText>).</w:delText>
          </w:r>
        </w:del>
      </w:ins>
      <w:moveTo w:id="1839" w:author="muyaguari@yahoo.com" w:date="2021-05-13T12:38:00Z">
        <w:del w:id="1840" w:author="Tri Le" w:date="2021-07-12T17:35:00Z">
          <w:r w:rsidR="00A03B24" w:rsidRPr="00E53B18" w:rsidDel="00FD5627">
            <w:rPr>
              <w:rFonts w:ascii="Times New Roman" w:hAnsi="Times New Roman" w:cs="Times New Roman"/>
              <w:rPrChange w:id="1841" w:author="Tri Le" w:date="2021-07-13T20:26:00Z">
                <w:rPr>
                  <w:rFonts w:ascii="Cambria" w:hAnsi="Cambria"/>
                </w:rPr>
              </w:rPrChange>
            </w:rPr>
            <w:delText>:</w:delText>
          </w:r>
        </w:del>
      </w:moveTo>
      <w:moveToRangeEnd w:id="1745"/>
    </w:p>
    <w:p w14:paraId="183E7EFE" w14:textId="10987B1E" w:rsidR="00506131" w:rsidRPr="00E53B18" w:rsidDel="00892D62" w:rsidRDefault="00506131" w:rsidP="00A26807">
      <w:pPr>
        <w:pStyle w:val="BasicParagraph"/>
        <w:spacing w:line="480" w:lineRule="auto"/>
        <w:jc w:val="both"/>
        <w:rPr>
          <w:del w:id="1842" w:author="Tri Le" w:date="2021-07-12T18:15:00Z"/>
          <w:rFonts w:ascii="Times New Roman" w:hAnsi="Times New Roman" w:cs="Times New Roman"/>
          <w:rPrChange w:id="1843" w:author="Tri Le" w:date="2021-07-13T20:26:00Z">
            <w:rPr>
              <w:del w:id="1844" w:author="Tri Le" w:date="2021-07-12T18:15:00Z"/>
              <w:rFonts w:ascii="Cambria" w:hAnsi="Cambria"/>
            </w:rPr>
          </w:rPrChange>
        </w:rPr>
      </w:pPr>
    </w:p>
    <w:p w14:paraId="4BEE4E92" w14:textId="4DD0C88A" w:rsidR="00CA6469" w:rsidRPr="00E53B18" w:rsidDel="00892D62" w:rsidRDefault="00CA6469" w:rsidP="00A26807">
      <w:pPr>
        <w:spacing w:line="480" w:lineRule="auto"/>
        <w:jc w:val="both"/>
        <w:rPr>
          <w:del w:id="1845" w:author="Tri Le" w:date="2021-07-12T18:15:00Z"/>
          <w:rFonts w:ascii="Times New Roman" w:hAnsi="Times New Roman" w:cs="Times New Roman"/>
          <w:strike/>
          <w:rPrChange w:id="1846" w:author="Tri Le" w:date="2021-07-13T20:26:00Z">
            <w:rPr>
              <w:del w:id="1847" w:author="Tri Le" w:date="2021-07-12T18:15:00Z"/>
              <w:rFonts w:ascii="Cambria" w:hAnsi="Cambria"/>
            </w:rPr>
          </w:rPrChange>
        </w:rPr>
      </w:pPr>
      <w:del w:id="1848" w:author="Tri Le" w:date="2021-07-12T18:15:00Z">
        <w:r w:rsidRPr="00E53B18" w:rsidDel="00892D62">
          <w:rPr>
            <w:rFonts w:ascii="Times New Roman" w:hAnsi="Times New Roman" w:cs="Times New Roman"/>
            <w:strike/>
            <w:rPrChange w:id="1849" w:author="Tri Le" w:date="2021-07-13T20:26:00Z">
              <w:rPr>
                <w:rFonts w:ascii="Cambria" w:hAnsi="Cambria"/>
              </w:rPr>
            </w:rPrChange>
          </w:rPr>
          <w:delText xml:space="preserve">The following equation was used to calculate the </w:delText>
        </w:r>
        <w:r w:rsidRPr="00E53B18" w:rsidDel="00892D62">
          <w:rPr>
            <w:rFonts w:ascii="Times New Roman" w:hAnsi="Times New Roman" w:cs="Times New Roman"/>
            <w:b/>
            <w:strike/>
            <w:rPrChange w:id="1850" w:author="Tri Le" w:date="2021-07-13T20:26:00Z">
              <w:rPr>
                <w:rFonts w:ascii="Cambria" w:hAnsi="Cambria"/>
                <w:b/>
              </w:rPr>
            </w:rPrChange>
          </w:rPr>
          <w:delText>number of gene copies</w:delText>
        </w:r>
        <w:r w:rsidRPr="00E53B18" w:rsidDel="00892D62">
          <w:rPr>
            <w:rFonts w:ascii="Times New Roman" w:hAnsi="Times New Roman" w:cs="Times New Roman"/>
            <w:strike/>
            <w:rPrChange w:id="1851" w:author="Tri Le" w:date="2021-07-13T20:26:00Z">
              <w:rPr>
                <w:rFonts w:ascii="Cambria" w:hAnsi="Cambria"/>
              </w:rPr>
            </w:rPrChange>
          </w:rPr>
          <w:delText xml:space="preserve"> </w:delText>
        </w:r>
      </w:del>
      <w:moveFromRangeStart w:id="1852" w:author="muyaguari@yahoo.com" w:date="2021-05-13T12:38:00Z" w:name="move71801943"/>
      <w:moveFrom w:id="1853" w:author="muyaguari@yahoo.com" w:date="2021-05-13T12:38:00Z">
        <w:del w:id="1854" w:author="Tri Le" w:date="2021-07-12T18:15:00Z">
          <w:r w:rsidRPr="00E53B18" w:rsidDel="00892D62">
            <w:rPr>
              <w:rFonts w:ascii="Times New Roman" w:hAnsi="Times New Roman" w:cs="Times New Roman"/>
              <w:strike/>
              <w:rPrChange w:id="1855" w:author="Tri Le" w:date="2021-07-13T20:26:00Z">
                <w:rPr>
                  <w:rFonts w:ascii="Cambria" w:hAnsi="Cambria"/>
                </w:rPr>
              </w:rPrChange>
            </w:rPr>
            <w:delText>(</w:delText>
          </w:r>
          <w:r w:rsidRPr="00E53B18" w:rsidDel="00892D62">
            <w:rPr>
              <w:rFonts w:ascii="Times New Roman" w:hAnsi="Times New Roman" w:cs="Times New Roman"/>
              <w:strike/>
              <w:rPrChange w:id="1856" w:author="Tri Le" w:date="2021-07-13T20:26:00Z">
                <w:rPr/>
              </w:rPrChange>
            </w:rPr>
            <w:delText>Ritalahti et al. 2006)</w:delText>
          </w:r>
          <w:r w:rsidRPr="00E53B18" w:rsidDel="00892D62">
            <w:rPr>
              <w:rFonts w:ascii="Times New Roman" w:hAnsi="Times New Roman" w:cs="Times New Roman"/>
              <w:strike/>
              <w:rPrChange w:id="1857" w:author="Tri Le" w:date="2021-07-13T20:26:00Z">
                <w:rPr>
                  <w:rFonts w:ascii="Cambria" w:hAnsi="Cambria"/>
                </w:rPr>
              </w:rPrChange>
            </w:rPr>
            <w:delText xml:space="preserve">: </w:delText>
          </w:r>
        </w:del>
      </w:moveFrom>
      <w:moveFromRangeEnd w:id="1852"/>
    </w:p>
    <w:p w14:paraId="104919F3" w14:textId="7258502E" w:rsidR="00CA6469" w:rsidRPr="00E53B18" w:rsidDel="00892D62" w:rsidRDefault="00CA6469" w:rsidP="00A26807">
      <w:pPr>
        <w:spacing w:line="480" w:lineRule="auto"/>
        <w:jc w:val="both"/>
        <w:rPr>
          <w:del w:id="1858" w:author="Tri Le" w:date="2021-07-12T18:15:00Z"/>
          <w:rFonts w:ascii="Times New Roman" w:hAnsi="Times New Roman" w:cs="Times New Roman"/>
          <w:strike/>
          <w:rPrChange w:id="1859" w:author="Tri Le" w:date="2021-07-13T20:26:00Z">
            <w:rPr>
              <w:del w:id="1860" w:author="Tri Le" w:date="2021-07-12T18:15:00Z"/>
              <w:rFonts w:ascii="Cambria" w:hAnsi="Cambria"/>
            </w:rPr>
          </w:rPrChange>
        </w:rPr>
      </w:pPr>
      <m:oMathPara>
        <m:oMathParaPr>
          <m:jc m:val="left"/>
        </m:oMathParaPr>
        <m:oMath>
          <m:r>
            <w:del w:id="1861" w:author="Tri Le" w:date="2021-07-12T18:15:00Z">
              <w:rPr>
                <w:rFonts w:ascii="Cambria Math" w:hAnsi="Cambria Math" w:cs="Times New Roman"/>
                <w:strike/>
                <w:rPrChange w:id="1862" w:author="Tri Le" w:date="2021-07-13T20:26:00Z">
                  <w:rPr>
                    <w:rFonts w:ascii="Cambria Math" w:hAnsi="Cambria Math"/>
                  </w:rPr>
                </w:rPrChange>
              </w:rPr>
              <m:t>gene copies=× ×</m:t>
            </w:del>
          </m:r>
        </m:oMath>
      </m:oMathPara>
    </w:p>
    <w:p w14:paraId="2D8BA9B9" w14:textId="4108E627" w:rsidR="003C2719" w:rsidRPr="00E53B18" w:rsidDel="00892D62" w:rsidRDefault="003C2719" w:rsidP="00A26807">
      <w:pPr>
        <w:spacing w:line="480" w:lineRule="auto"/>
        <w:jc w:val="both"/>
        <w:rPr>
          <w:del w:id="1863" w:author="Tri Le" w:date="2021-07-12T18:15:00Z"/>
          <w:rFonts w:ascii="Times New Roman" w:hAnsi="Times New Roman" w:cs="Times New Roman"/>
          <w:strike/>
          <w:rPrChange w:id="1864" w:author="Tri Le" w:date="2021-07-13T20:26:00Z">
            <w:rPr>
              <w:del w:id="1865" w:author="Tri Le" w:date="2021-07-12T18:15:00Z"/>
              <w:rFonts w:ascii="Cambria" w:hAnsi="Cambria"/>
            </w:rPr>
          </w:rPrChange>
        </w:rPr>
      </w:pPr>
    </w:p>
    <w:p w14:paraId="61FAEC0E" w14:textId="0D72404F" w:rsidR="003C2719" w:rsidRPr="00E53B18" w:rsidDel="00892D62" w:rsidRDefault="003C2719" w:rsidP="00CA6469">
      <w:pPr>
        <w:spacing w:line="480" w:lineRule="auto"/>
        <w:rPr>
          <w:del w:id="1866" w:author="Tri Le" w:date="2021-07-12T18:15:00Z"/>
          <w:rFonts w:ascii="Times New Roman" w:hAnsi="Times New Roman" w:cs="Times New Roman"/>
          <w:strike/>
          <w:rPrChange w:id="1867" w:author="Tri Le" w:date="2021-07-13T20:26:00Z">
            <w:rPr>
              <w:del w:id="1868" w:author="Tri Le" w:date="2021-07-12T18:15:00Z"/>
              <w:rFonts w:ascii="Cambria" w:hAnsi="Cambria"/>
            </w:rPr>
          </w:rPrChange>
        </w:rPr>
      </w:pPr>
    </w:p>
    <w:p w14:paraId="5F7529C3" w14:textId="18A63944" w:rsidR="00CA6469" w:rsidRPr="00E53B18" w:rsidDel="00892D62" w:rsidRDefault="00CA6469" w:rsidP="00A26807">
      <w:pPr>
        <w:spacing w:line="480" w:lineRule="auto"/>
        <w:jc w:val="both"/>
        <w:rPr>
          <w:del w:id="1869" w:author="Tri Le" w:date="2021-07-12T18:15:00Z"/>
          <w:rFonts w:ascii="Times New Roman" w:hAnsi="Times New Roman" w:cs="Times New Roman"/>
          <w:strike/>
          <w:rPrChange w:id="1870" w:author="Tri Le" w:date="2021-07-13T20:26:00Z">
            <w:rPr>
              <w:del w:id="1871" w:author="Tri Le" w:date="2021-07-12T18:15:00Z"/>
              <w:rFonts w:ascii="Cambria" w:hAnsi="Cambria"/>
            </w:rPr>
          </w:rPrChange>
        </w:rPr>
      </w:pPr>
      <w:del w:id="1872" w:author="Tri Le" w:date="2021-07-12T18:15:00Z">
        <w:r w:rsidRPr="00E53B18" w:rsidDel="00892D62">
          <w:rPr>
            <w:rFonts w:ascii="Times New Roman" w:hAnsi="Times New Roman" w:cs="Times New Roman"/>
            <w:strike/>
            <w:rPrChange w:id="1873" w:author="Tri Le" w:date="2021-07-13T20:26:00Z">
              <w:rPr>
                <w:rFonts w:ascii="Cambria" w:hAnsi="Cambria"/>
              </w:rPr>
            </w:rPrChange>
          </w:rPr>
          <w:delText xml:space="preserve">The following equation was used to calculate the </w:delText>
        </w:r>
        <w:r w:rsidRPr="00E53B18" w:rsidDel="00892D62">
          <w:rPr>
            <w:rFonts w:ascii="Times New Roman" w:hAnsi="Times New Roman" w:cs="Times New Roman"/>
            <w:b/>
            <w:strike/>
            <w:rPrChange w:id="1874" w:author="Tri Le" w:date="2021-07-13T20:26:00Z">
              <w:rPr>
                <w:rFonts w:ascii="Cambria" w:hAnsi="Cambria"/>
                <w:b/>
              </w:rPr>
            </w:rPrChange>
          </w:rPr>
          <w:delText>gene copies per ml</w:delText>
        </w:r>
        <w:r w:rsidRPr="00E53B18" w:rsidDel="00892D62">
          <w:rPr>
            <w:rFonts w:ascii="Times New Roman" w:hAnsi="Times New Roman" w:cs="Times New Roman"/>
            <w:strike/>
            <w:rPrChange w:id="1875" w:author="Tri Le" w:date="2021-07-13T20:26:00Z">
              <w:rPr>
                <w:rFonts w:ascii="Cambria" w:hAnsi="Cambria"/>
              </w:rPr>
            </w:rPrChange>
          </w:rPr>
          <w:delText xml:space="preserve"> of sample (</w:delText>
        </w:r>
        <w:r w:rsidRPr="00E53B18" w:rsidDel="00892D62">
          <w:rPr>
            <w:rFonts w:ascii="Times New Roman" w:hAnsi="Times New Roman" w:cs="Times New Roman"/>
            <w:strike/>
            <w:rPrChange w:id="1876" w:author="Tri Le" w:date="2021-07-13T20:26:00Z">
              <w:rPr/>
            </w:rPrChange>
          </w:rPr>
          <w:delText>Ritalahti et al. 2006)</w:delText>
        </w:r>
        <w:r w:rsidRPr="00E53B18" w:rsidDel="00892D62">
          <w:rPr>
            <w:rFonts w:ascii="Times New Roman" w:hAnsi="Times New Roman" w:cs="Times New Roman"/>
            <w:strike/>
            <w:rPrChange w:id="1877" w:author="Tri Le" w:date="2021-07-13T20:26:00Z">
              <w:rPr>
                <w:rFonts w:ascii="Cambria" w:hAnsi="Cambria"/>
              </w:rPr>
            </w:rPrChange>
          </w:rPr>
          <w:delText xml:space="preserve">: </w:delText>
        </w:r>
      </w:del>
    </w:p>
    <w:p w14:paraId="2CCFF74E" w14:textId="5B72C255" w:rsidR="00CA6469" w:rsidRPr="00E53B18" w:rsidDel="00892D62" w:rsidRDefault="00CA6469" w:rsidP="00A26807">
      <w:pPr>
        <w:spacing w:line="480" w:lineRule="auto"/>
        <w:jc w:val="both"/>
        <w:rPr>
          <w:del w:id="1878" w:author="Tri Le" w:date="2021-07-12T18:15:00Z"/>
          <w:rFonts w:ascii="Times New Roman" w:hAnsi="Times New Roman" w:cs="Times New Roman"/>
          <w:b/>
          <w:bCs/>
          <w:rPrChange w:id="1879" w:author="Tri Le" w:date="2021-07-13T20:26:00Z">
            <w:rPr>
              <w:del w:id="1880" w:author="Tri Le" w:date="2021-07-12T18:15:00Z"/>
              <w:rFonts w:ascii="Cambria" w:hAnsi="Cambria"/>
              <w:b/>
              <w:bCs/>
            </w:rPr>
          </w:rPrChange>
        </w:rPr>
      </w:pPr>
      <m:oMathPara>
        <m:oMath>
          <m:r>
            <w:del w:id="1881" w:author="Tri Le" w:date="2021-07-12T18:15:00Z">
              <w:rPr>
                <w:rFonts w:ascii="Cambria Math" w:hAnsi="Cambria Math" w:cs="Times New Roman"/>
                <w:strike/>
                <w:rPrChange w:id="1882" w:author="Tri Le" w:date="2021-07-13T20:26:00Z">
                  <w:rPr>
                    <w:rFonts w:ascii="Cambria Math" w:hAnsi="Cambria Math"/>
                  </w:rPr>
                </w:rPrChange>
              </w:rPr>
              <m:t>gene copies per ml of sample=</m:t>
            </w:del>
          </m:r>
        </m:oMath>
      </m:oMathPara>
    </w:p>
    <w:p w14:paraId="30C45ECE" w14:textId="77777777" w:rsidR="00A0329E" w:rsidRPr="00E53B18" w:rsidRDefault="00A0329E" w:rsidP="00A26807">
      <w:pPr>
        <w:spacing w:line="480" w:lineRule="auto"/>
        <w:jc w:val="both"/>
        <w:rPr>
          <w:ins w:id="1883" w:author="Tri Le" w:date="2021-07-12T18:59:00Z"/>
          <w:rFonts w:ascii="Times New Roman" w:hAnsi="Times New Roman" w:cs="Times New Roman"/>
          <w:strike/>
          <w:rPrChange w:id="1884" w:author="Tri Le" w:date="2021-07-13T20:26:00Z">
            <w:rPr>
              <w:ins w:id="1885" w:author="Tri Le" w:date="2021-07-12T18:59:00Z"/>
              <w:rFonts w:ascii="Cambria" w:hAnsi="Cambria"/>
              <w:strike/>
            </w:rPr>
          </w:rPrChange>
        </w:rPr>
      </w:pPr>
    </w:p>
    <w:p w14:paraId="414F4088" w14:textId="40484D25" w:rsidR="00CA6469" w:rsidRPr="00E53B18" w:rsidDel="00A03B24" w:rsidRDefault="00910A31" w:rsidP="00A26807">
      <w:pPr>
        <w:spacing w:line="480" w:lineRule="auto"/>
        <w:jc w:val="both"/>
        <w:rPr>
          <w:del w:id="1886" w:author="muyaguari@yahoo.com" w:date="2021-05-13T12:39:00Z"/>
          <w:rFonts w:ascii="Times New Roman" w:hAnsi="Times New Roman" w:cs="Times New Roman"/>
          <w:b/>
          <w:bCs/>
          <w:rPrChange w:id="1887" w:author="Tri Le" w:date="2021-07-13T20:26:00Z">
            <w:rPr>
              <w:del w:id="1888" w:author="muyaguari@yahoo.com" w:date="2021-05-13T12:39:00Z"/>
              <w:rFonts w:ascii="Cambria" w:hAnsi="Cambria"/>
            </w:rPr>
          </w:rPrChange>
        </w:rPr>
      </w:pPr>
      <w:ins w:id="1889" w:author="muyaguari@yahoo.com" w:date="2021-05-13T16:41:00Z">
        <w:r w:rsidRPr="00E53B18">
          <w:rPr>
            <w:rFonts w:ascii="Times New Roman" w:hAnsi="Times New Roman" w:cs="Times New Roman"/>
            <w:b/>
            <w:bCs/>
            <w:rPrChange w:id="1890" w:author="Tri Le" w:date="2021-07-13T20:26:00Z">
              <w:rPr>
                <w:rFonts w:ascii="Cambria" w:hAnsi="Cambria"/>
              </w:rPr>
            </w:rPrChange>
          </w:rPr>
          <w:t xml:space="preserve">qPCR </w:t>
        </w:r>
      </w:ins>
      <w:ins w:id="1891" w:author="Tri Le" w:date="2021-07-08T15:53:00Z">
        <w:r w:rsidR="004D27FA" w:rsidRPr="00E53B18">
          <w:rPr>
            <w:rFonts w:ascii="Times New Roman" w:hAnsi="Times New Roman" w:cs="Times New Roman"/>
            <w:b/>
            <w:bCs/>
            <w:rPrChange w:id="1892" w:author="Tri Le" w:date="2021-07-13T20:26:00Z">
              <w:rPr>
                <w:rFonts w:ascii="Cambria" w:hAnsi="Cambria"/>
                <w:b/>
                <w:bCs/>
              </w:rPr>
            </w:rPrChange>
          </w:rPr>
          <w:t>P</w:t>
        </w:r>
      </w:ins>
      <w:ins w:id="1893" w:author="muyaguari@yahoo.com" w:date="2021-05-13T16:41:00Z">
        <w:del w:id="1894" w:author="Tri Le" w:date="2021-07-08T15:53:00Z">
          <w:r w:rsidRPr="00E53B18" w:rsidDel="004D27FA">
            <w:rPr>
              <w:rFonts w:ascii="Times New Roman" w:hAnsi="Times New Roman" w:cs="Times New Roman"/>
              <w:b/>
              <w:bCs/>
              <w:rPrChange w:id="1895" w:author="Tri Le" w:date="2021-07-13T20:26:00Z">
                <w:rPr>
                  <w:rFonts w:ascii="Cambria" w:hAnsi="Cambria"/>
                </w:rPr>
              </w:rPrChange>
            </w:rPr>
            <w:delText>p</w:delText>
          </w:r>
        </w:del>
        <w:r w:rsidRPr="00E53B18">
          <w:rPr>
            <w:rFonts w:ascii="Times New Roman" w:hAnsi="Times New Roman" w:cs="Times New Roman"/>
            <w:b/>
            <w:bCs/>
            <w:rPrChange w:id="1896" w:author="Tri Le" w:date="2021-07-13T20:26:00Z">
              <w:rPr>
                <w:rFonts w:ascii="Cambria" w:hAnsi="Cambria"/>
              </w:rPr>
            </w:rPrChange>
          </w:rPr>
          <w:t>rimers</w:t>
        </w:r>
        <w:r w:rsidRPr="00E53B18">
          <w:rPr>
            <w:rFonts w:ascii="Times New Roman" w:hAnsi="Times New Roman" w:cs="Times New Roman"/>
            <w:b/>
            <w:bCs/>
            <w:rPrChange w:id="1897" w:author="Tri Le" w:date="2021-07-13T20:26:00Z">
              <w:rPr>
                <w:rFonts w:ascii="Cambria" w:hAnsi="Cambria"/>
                <w:b/>
                <w:bCs/>
              </w:rPr>
            </w:rPrChange>
          </w:rPr>
          <w:t xml:space="preserve">, </w:t>
        </w:r>
      </w:ins>
      <w:ins w:id="1898" w:author="Tri Le" w:date="2021-07-08T15:53:00Z">
        <w:r w:rsidR="004D27FA" w:rsidRPr="00E53B18">
          <w:rPr>
            <w:rFonts w:ascii="Times New Roman" w:hAnsi="Times New Roman" w:cs="Times New Roman"/>
            <w:b/>
            <w:bCs/>
            <w:rPrChange w:id="1899" w:author="Tri Le" w:date="2021-07-13T20:26:00Z">
              <w:rPr>
                <w:rFonts w:ascii="Cambria" w:hAnsi="Cambria"/>
                <w:b/>
                <w:bCs/>
              </w:rPr>
            </w:rPrChange>
          </w:rPr>
          <w:t>P</w:t>
        </w:r>
      </w:ins>
      <w:ins w:id="1900" w:author="muyaguari@yahoo.com" w:date="2021-05-13T16:41:00Z">
        <w:del w:id="1901" w:author="Tri Le" w:date="2021-07-08T15:53:00Z">
          <w:r w:rsidRPr="00E53B18" w:rsidDel="004D27FA">
            <w:rPr>
              <w:rFonts w:ascii="Times New Roman" w:hAnsi="Times New Roman" w:cs="Times New Roman"/>
              <w:b/>
              <w:bCs/>
              <w:rPrChange w:id="1902" w:author="Tri Le" w:date="2021-07-13T20:26:00Z">
                <w:rPr>
                  <w:rFonts w:ascii="Cambria" w:hAnsi="Cambria"/>
                  <w:b/>
                  <w:bCs/>
                </w:rPr>
              </w:rPrChange>
            </w:rPr>
            <w:delText>p</w:delText>
          </w:r>
        </w:del>
        <w:r w:rsidRPr="00E53B18">
          <w:rPr>
            <w:rFonts w:ascii="Times New Roman" w:hAnsi="Times New Roman" w:cs="Times New Roman"/>
            <w:b/>
            <w:bCs/>
            <w:rPrChange w:id="1903" w:author="Tri Le" w:date="2021-07-13T20:26:00Z">
              <w:rPr>
                <w:rFonts w:ascii="Cambria" w:hAnsi="Cambria"/>
                <w:b/>
                <w:bCs/>
              </w:rPr>
            </w:rPrChange>
          </w:rPr>
          <w:t>robes</w:t>
        </w:r>
      </w:ins>
      <w:ins w:id="1904" w:author="Tri Le" w:date="2021-07-08T15:53:00Z">
        <w:r w:rsidR="004D27FA" w:rsidRPr="00E53B18">
          <w:rPr>
            <w:rFonts w:ascii="Times New Roman" w:hAnsi="Times New Roman" w:cs="Times New Roman"/>
            <w:b/>
            <w:bCs/>
            <w:rPrChange w:id="1905" w:author="Tri Le" w:date="2021-07-13T20:26:00Z">
              <w:rPr>
                <w:rFonts w:ascii="Cambria" w:hAnsi="Cambria"/>
                <w:b/>
                <w:bCs/>
              </w:rPr>
            </w:rPrChange>
          </w:rPr>
          <w:t xml:space="preserve">, </w:t>
        </w:r>
      </w:ins>
      <w:ins w:id="1906" w:author="muyaguari@yahoo.com" w:date="2021-05-13T16:41:00Z">
        <w:del w:id="1907" w:author="Tri Le" w:date="2021-07-08T15:53:00Z">
          <w:r w:rsidRPr="00E53B18" w:rsidDel="004D27FA">
            <w:rPr>
              <w:rFonts w:ascii="Times New Roman" w:hAnsi="Times New Roman" w:cs="Times New Roman"/>
              <w:b/>
              <w:bCs/>
              <w:rPrChange w:id="1908" w:author="Tri Le" w:date="2021-07-13T20:26:00Z">
                <w:rPr>
                  <w:rFonts w:ascii="Cambria" w:hAnsi="Cambria"/>
                </w:rPr>
              </w:rPrChange>
            </w:rPr>
            <w:delText xml:space="preserve"> </w:delText>
          </w:r>
        </w:del>
        <w:r w:rsidRPr="00E53B18">
          <w:rPr>
            <w:rFonts w:ascii="Times New Roman" w:hAnsi="Times New Roman" w:cs="Times New Roman"/>
            <w:b/>
            <w:bCs/>
            <w:rPrChange w:id="1909" w:author="Tri Le" w:date="2021-07-13T20:26:00Z">
              <w:rPr>
                <w:rFonts w:ascii="Cambria" w:hAnsi="Cambria"/>
              </w:rPr>
            </w:rPrChange>
          </w:rPr>
          <w:t xml:space="preserve">and </w:t>
        </w:r>
      </w:ins>
      <w:del w:id="1910" w:author="muyaguari@yahoo.com" w:date="2021-05-13T12:39:00Z">
        <w:r w:rsidR="00CA6469" w:rsidRPr="00E53B18" w:rsidDel="00A03B24">
          <w:rPr>
            <w:rFonts w:ascii="Times New Roman" w:hAnsi="Times New Roman" w:cs="Times New Roman"/>
            <w:b/>
            <w:bCs/>
            <w:rPrChange w:id="1911" w:author="Tri Le" w:date="2021-07-13T20:26:00Z">
              <w:rPr>
                <w:rFonts w:ascii="Cambria" w:hAnsi="Cambria"/>
              </w:rPr>
            </w:rPrChange>
          </w:rPr>
          <w:delText xml:space="preserve">When calculating for gene copies per ml sample, the final volume </w:delText>
        </w:r>
        <w:r w:rsidR="00881728" w:rsidRPr="00E53B18" w:rsidDel="00A03B24">
          <w:rPr>
            <w:rFonts w:ascii="Times New Roman" w:hAnsi="Times New Roman" w:cs="Times New Roman"/>
            <w:b/>
            <w:bCs/>
            <w:rPrChange w:id="1912" w:author="Tri Le" w:date="2021-07-13T20:26:00Z">
              <w:rPr>
                <w:rFonts w:ascii="Cambria" w:hAnsi="Cambria"/>
              </w:rPr>
            </w:rPrChange>
          </w:rPr>
          <w:delText>recovered</w:delText>
        </w:r>
        <w:r w:rsidR="00CA6469" w:rsidRPr="00E53B18" w:rsidDel="00A03B24">
          <w:rPr>
            <w:rFonts w:ascii="Times New Roman" w:hAnsi="Times New Roman" w:cs="Times New Roman"/>
            <w:b/>
            <w:bCs/>
            <w:rPrChange w:id="1913" w:author="Tri Le" w:date="2021-07-13T20:26:00Z">
              <w:rPr>
                <w:rFonts w:ascii="Cambria" w:hAnsi="Cambria"/>
              </w:rPr>
            </w:rPrChange>
          </w:rPr>
          <w:delText xml:space="preserve"> after filtering 140</w:delText>
        </w:r>
        <w:r w:rsidR="00EE0D9A" w:rsidRPr="00E53B18" w:rsidDel="00A03B24">
          <w:rPr>
            <w:rFonts w:ascii="Times New Roman" w:hAnsi="Times New Roman" w:cs="Times New Roman"/>
            <w:b/>
            <w:bCs/>
            <w:rPrChange w:id="1914" w:author="Tri Le" w:date="2021-07-13T20:26:00Z">
              <w:rPr>
                <w:rFonts w:ascii="Cambria" w:hAnsi="Cambria"/>
              </w:rPr>
            </w:rPrChange>
          </w:rPr>
          <w:delText xml:space="preserve"> </w:delText>
        </w:r>
        <w:r w:rsidR="00CA6469" w:rsidRPr="00E53B18" w:rsidDel="00A03B24">
          <w:rPr>
            <w:rFonts w:ascii="Times New Roman" w:hAnsi="Times New Roman" w:cs="Times New Roman"/>
            <w:b/>
            <w:bCs/>
            <w:rPrChange w:id="1915" w:author="Tri Le" w:date="2021-07-13T20:26:00Z">
              <w:rPr>
                <w:rFonts w:ascii="Cambria" w:hAnsi="Cambria"/>
              </w:rPr>
            </w:rPrChange>
          </w:rPr>
          <w:delText xml:space="preserve">mL of wastewater sample was used in the formula. </w:delText>
        </w:r>
        <w:r w:rsidR="00881728" w:rsidRPr="00E53B18" w:rsidDel="00A03B24">
          <w:rPr>
            <w:rFonts w:ascii="Times New Roman" w:hAnsi="Times New Roman" w:cs="Times New Roman"/>
            <w:b/>
            <w:bCs/>
            <w:rPrChange w:id="1916" w:author="Tri Le" w:date="2021-07-13T20:26:00Z">
              <w:rPr>
                <w:rFonts w:ascii="Cambria" w:hAnsi="Cambria"/>
              </w:rPr>
            </w:rPrChange>
          </w:rPr>
          <w:delText>For</w:delText>
        </w:r>
        <w:r w:rsidR="00CA6469" w:rsidRPr="00E53B18" w:rsidDel="00A03B24">
          <w:rPr>
            <w:rFonts w:ascii="Times New Roman" w:hAnsi="Times New Roman" w:cs="Times New Roman"/>
            <w:b/>
            <w:bCs/>
            <w:rPrChange w:id="1917" w:author="Tri Le" w:date="2021-07-13T20:26:00Z">
              <w:rPr>
                <w:rFonts w:ascii="Cambria" w:hAnsi="Cambria"/>
              </w:rPr>
            </w:rPrChange>
          </w:rPr>
          <w:delText xml:space="preserve"> the sludge cake samples, the mass of sludge cake collected in grams was used</w:delText>
        </w:r>
        <w:r w:rsidR="00FB258C" w:rsidRPr="00E53B18" w:rsidDel="00A03B24">
          <w:rPr>
            <w:rFonts w:ascii="Times New Roman" w:hAnsi="Times New Roman" w:cs="Times New Roman"/>
            <w:b/>
            <w:bCs/>
            <w:rPrChange w:id="1918" w:author="Tri Le" w:date="2021-07-13T20:26:00Z">
              <w:rPr>
                <w:rFonts w:ascii="Cambria" w:hAnsi="Cambria"/>
              </w:rPr>
            </w:rPrChange>
          </w:rPr>
          <w:delText xml:space="preserve"> in the formula</w:delText>
        </w:r>
        <w:r w:rsidR="00CA6469" w:rsidRPr="00E53B18" w:rsidDel="00A03B24">
          <w:rPr>
            <w:rFonts w:ascii="Times New Roman" w:hAnsi="Times New Roman" w:cs="Times New Roman"/>
            <w:b/>
            <w:bCs/>
            <w:rPrChange w:id="1919" w:author="Tri Le" w:date="2021-07-13T20:26:00Z">
              <w:rPr>
                <w:rFonts w:ascii="Cambria" w:hAnsi="Cambria"/>
              </w:rPr>
            </w:rPrChange>
          </w:rPr>
          <w:delText xml:space="preserve">.  </w:delText>
        </w:r>
      </w:del>
    </w:p>
    <w:p w14:paraId="186B690A" w14:textId="033EB0A6" w:rsidR="00CA6469" w:rsidRPr="00E53B18" w:rsidRDefault="00CA6469" w:rsidP="00A26807">
      <w:pPr>
        <w:spacing w:line="480" w:lineRule="auto"/>
        <w:jc w:val="both"/>
        <w:rPr>
          <w:rFonts w:ascii="Times New Roman" w:hAnsi="Times New Roman" w:cs="Times New Roman"/>
          <w:b/>
          <w:bCs/>
          <w:rPrChange w:id="1920" w:author="Tri Le" w:date="2021-07-13T20:26:00Z">
            <w:rPr>
              <w:rFonts w:ascii="Cambria" w:hAnsi="Cambria"/>
              <w:b/>
              <w:bCs/>
            </w:rPr>
          </w:rPrChange>
        </w:rPr>
      </w:pPr>
      <w:del w:id="1921" w:author="muyaguari@yahoo.com" w:date="2021-05-13T16:36:00Z">
        <w:r w:rsidRPr="00E53B18" w:rsidDel="00910A31">
          <w:rPr>
            <w:rFonts w:ascii="Times New Roman" w:hAnsi="Times New Roman" w:cs="Times New Roman"/>
            <w:b/>
            <w:bCs/>
            <w:rPrChange w:id="1922" w:author="Tri Le" w:date="2021-07-13T20:26:00Z">
              <w:rPr>
                <w:rFonts w:ascii="Cambria" w:hAnsi="Cambria"/>
                <w:b/>
                <w:bCs/>
              </w:rPr>
            </w:rPrChange>
          </w:rPr>
          <w:delText>Candidate</w:delText>
        </w:r>
      </w:del>
      <w:ins w:id="1923" w:author="muyaguari@yahoo.com" w:date="2021-05-13T16:36:00Z">
        <w:r w:rsidR="00910A31" w:rsidRPr="00E53B18">
          <w:rPr>
            <w:rFonts w:ascii="Times New Roman" w:hAnsi="Times New Roman" w:cs="Times New Roman"/>
            <w:b/>
            <w:bCs/>
            <w:rPrChange w:id="1924" w:author="Tri Le" w:date="2021-07-13T20:26:00Z">
              <w:rPr>
                <w:rFonts w:ascii="Cambria" w:hAnsi="Cambria"/>
                <w:b/>
                <w:bCs/>
              </w:rPr>
            </w:rPrChange>
          </w:rPr>
          <w:t>gBlock</w:t>
        </w:r>
      </w:ins>
      <w:ins w:id="1925" w:author="muyaguari@yahoo.com" w:date="2021-05-13T17:00:00Z">
        <w:r w:rsidR="00620937" w:rsidRPr="00E53B18">
          <w:rPr>
            <w:rFonts w:ascii="Times New Roman" w:hAnsi="Times New Roman" w:cs="Times New Roman"/>
            <w:b/>
            <w:bCs/>
            <w:rPrChange w:id="1926" w:author="Tri Le" w:date="2021-07-13T20:26:00Z">
              <w:rPr>
                <w:rFonts w:ascii="Cambria" w:hAnsi="Cambria"/>
                <w:b/>
                <w:bCs/>
              </w:rPr>
            </w:rPrChange>
          </w:rPr>
          <w:t>s Gene Fragments</w:t>
        </w:r>
      </w:ins>
      <w:del w:id="1927" w:author="muyaguari@yahoo.com" w:date="2021-05-13T17:00:00Z">
        <w:r w:rsidRPr="00E53B18" w:rsidDel="00620937">
          <w:rPr>
            <w:rFonts w:ascii="Times New Roman" w:hAnsi="Times New Roman" w:cs="Times New Roman"/>
            <w:b/>
            <w:bCs/>
            <w:rPrChange w:id="1928" w:author="Tri Le" w:date="2021-07-13T20:26:00Z">
              <w:rPr>
                <w:rFonts w:ascii="Cambria" w:hAnsi="Cambria"/>
                <w:b/>
                <w:bCs/>
              </w:rPr>
            </w:rPrChange>
          </w:rPr>
          <w:delText xml:space="preserve"> </w:delText>
        </w:r>
      </w:del>
      <w:del w:id="1929" w:author="muyaguari@yahoo.com" w:date="2021-05-13T16:37:00Z">
        <w:r w:rsidRPr="00E53B18" w:rsidDel="00910A31">
          <w:rPr>
            <w:rFonts w:ascii="Times New Roman" w:hAnsi="Times New Roman" w:cs="Times New Roman"/>
            <w:b/>
            <w:bCs/>
            <w:rPrChange w:id="1930" w:author="Tri Le" w:date="2021-07-13T20:26:00Z">
              <w:rPr>
                <w:rFonts w:ascii="Cambria" w:hAnsi="Cambria"/>
                <w:b/>
                <w:bCs/>
              </w:rPr>
            </w:rPrChange>
          </w:rPr>
          <w:delText>Primer Set Design</w:delText>
        </w:r>
      </w:del>
    </w:p>
    <w:p w14:paraId="48C2E817" w14:textId="43D233C6" w:rsidR="00D8262E" w:rsidRPr="00E53B18" w:rsidRDefault="00910A31" w:rsidP="00A26807">
      <w:pPr>
        <w:spacing w:line="480" w:lineRule="auto"/>
        <w:jc w:val="both"/>
        <w:rPr>
          <w:rFonts w:ascii="Times New Roman" w:hAnsi="Times New Roman" w:cs="Times New Roman"/>
          <w:rPrChange w:id="1931" w:author="Tri Le" w:date="2021-07-13T20:26:00Z">
            <w:rPr>
              <w:rFonts w:ascii="Cambria" w:hAnsi="Cambria"/>
            </w:rPr>
          </w:rPrChange>
        </w:rPr>
      </w:pPr>
      <w:ins w:id="1932" w:author="muyaguari@yahoo.com" w:date="2021-05-13T16:42:00Z">
        <w:r w:rsidRPr="00E53B18">
          <w:rPr>
            <w:rFonts w:ascii="Times New Roman" w:hAnsi="Times New Roman" w:cs="Times New Roman"/>
            <w:rPrChange w:id="1933" w:author="Tri Le" w:date="2021-07-13T20:26:00Z">
              <w:rPr>
                <w:rFonts w:ascii="Cambria" w:hAnsi="Cambria"/>
              </w:rPr>
            </w:rPrChange>
          </w:rPr>
          <w:t xml:space="preserve">Table 1 summarizes the primers and probes </w:t>
        </w:r>
        <w:del w:id="1934" w:author="Tri Le" w:date="2021-07-12T18:16:00Z">
          <w:r w:rsidRPr="00E53B18" w:rsidDel="00F06B38">
            <w:rPr>
              <w:rFonts w:ascii="Times New Roman" w:hAnsi="Times New Roman" w:cs="Times New Roman"/>
              <w:rPrChange w:id="1935" w:author="Tri Le" w:date="2021-07-13T20:26:00Z">
                <w:rPr>
                  <w:rFonts w:ascii="Cambria" w:hAnsi="Cambria"/>
                </w:rPr>
              </w:rPrChange>
            </w:rPr>
            <w:delText xml:space="preserve">from the literature </w:delText>
          </w:r>
        </w:del>
        <w:r w:rsidRPr="00E53B18">
          <w:rPr>
            <w:rFonts w:ascii="Times New Roman" w:hAnsi="Times New Roman" w:cs="Times New Roman"/>
            <w:rPrChange w:id="1936" w:author="Tri Le" w:date="2021-07-13T20:26:00Z">
              <w:rPr>
                <w:rFonts w:ascii="Cambria" w:hAnsi="Cambria"/>
              </w:rPr>
            </w:rPrChange>
          </w:rPr>
          <w:t>used in th</w:t>
        </w:r>
      </w:ins>
      <w:ins w:id="1937" w:author="muyaguari@yahoo.com" w:date="2021-05-13T16:43:00Z">
        <w:r w:rsidRPr="00E53B18">
          <w:rPr>
            <w:rFonts w:ascii="Times New Roman" w:hAnsi="Times New Roman" w:cs="Times New Roman"/>
            <w:rPrChange w:id="1938" w:author="Tri Le" w:date="2021-07-13T20:26:00Z">
              <w:rPr>
                <w:rFonts w:ascii="Cambria" w:hAnsi="Cambria"/>
              </w:rPr>
            </w:rPrChange>
          </w:rPr>
          <w:t xml:space="preserve">is study. </w:t>
        </w:r>
      </w:ins>
      <w:ins w:id="1939" w:author="muyaguari@yahoo.com" w:date="2021-05-13T16:44:00Z">
        <w:r w:rsidRPr="00E53B18">
          <w:rPr>
            <w:rFonts w:ascii="Times New Roman" w:hAnsi="Times New Roman" w:cs="Times New Roman"/>
            <w:rPrChange w:id="1940" w:author="Tri Le" w:date="2021-07-13T20:26:00Z">
              <w:rPr>
                <w:rFonts w:ascii="Cambria" w:hAnsi="Cambria"/>
              </w:rPr>
            </w:rPrChange>
          </w:rPr>
          <w:t xml:space="preserve">Forward and reverse primers </w:t>
        </w:r>
      </w:ins>
      <w:ins w:id="1941" w:author="muyaguari@yahoo.com" w:date="2021-05-13T16:48:00Z">
        <w:r w:rsidR="00BC677F" w:rsidRPr="00E53B18">
          <w:rPr>
            <w:rFonts w:ascii="Times New Roman" w:hAnsi="Times New Roman" w:cs="Times New Roman"/>
            <w:rPrChange w:id="1942" w:author="Tri Le" w:date="2021-07-13T20:26:00Z">
              <w:rPr>
                <w:rFonts w:ascii="Cambria" w:hAnsi="Cambria"/>
              </w:rPr>
            </w:rPrChange>
          </w:rPr>
          <w:t xml:space="preserve">described in </w:t>
        </w:r>
      </w:ins>
      <w:ins w:id="1943" w:author="muyaguari@yahoo.com" w:date="2021-05-13T16:46:00Z">
        <w:r w:rsidRPr="00E53B18">
          <w:rPr>
            <w:rFonts w:ascii="Times New Roman" w:hAnsi="Times New Roman" w:cs="Times New Roman"/>
            <w:rPrChange w:id="1944" w:author="Tri Le" w:date="2021-07-13T20:26:00Z">
              <w:rPr>
                <w:rFonts w:ascii="Cambria" w:hAnsi="Cambria"/>
              </w:rPr>
            </w:rPrChange>
          </w:rPr>
          <w:t xml:space="preserve">Table 1 </w:t>
        </w:r>
      </w:ins>
      <w:ins w:id="1945" w:author="muyaguari@yahoo.com" w:date="2021-05-13T16:44:00Z">
        <w:r w:rsidRPr="00E53B18">
          <w:rPr>
            <w:rFonts w:ascii="Times New Roman" w:hAnsi="Times New Roman" w:cs="Times New Roman"/>
            <w:rPrChange w:id="1946" w:author="Tri Le" w:date="2021-07-13T20:26:00Z">
              <w:rPr>
                <w:rFonts w:ascii="Cambria" w:hAnsi="Cambria"/>
              </w:rPr>
            </w:rPrChange>
          </w:rPr>
          <w:t xml:space="preserve">were used in </w:t>
        </w:r>
      </w:ins>
      <w:ins w:id="1947" w:author="Tri Le" w:date="2021-07-12T18:16:00Z">
        <w:r w:rsidR="00CB335D" w:rsidRPr="00E53B18">
          <w:rPr>
            <w:rFonts w:ascii="Times New Roman" w:hAnsi="Times New Roman" w:cs="Times New Roman"/>
            <w:rPrChange w:id="1948" w:author="Tri Le" w:date="2021-07-13T20:26:00Z">
              <w:rPr>
                <w:rFonts w:ascii="Cambria" w:hAnsi="Cambria"/>
              </w:rPr>
            </w:rPrChange>
          </w:rPr>
          <w:t xml:space="preserve">the </w:t>
        </w:r>
      </w:ins>
      <w:commentRangeStart w:id="1949"/>
      <w:r w:rsidR="00CA6469" w:rsidRPr="00E53B18">
        <w:rPr>
          <w:rFonts w:ascii="Times New Roman" w:hAnsi="Times New Roman" w:cs="Times New Roman"/>
          <w:rPrChange w:id="1950" w:author="Tri Le" w:date="2021-07-13T20:26:00Z">
            <w:rPr>
              <w:rFonts w:ascii="Cambria" w:hAnsi="Cambria"/>
            </w:rPr>
          </w:rPrChange>
        </w:rPr>
        <w:t xml:space="preserve">Primer-BLAST </w:t>
      </w:r>
      <w:ins w:id="1951" w:author="muyaguari@yahoo.com" w:date="2021-05-13T16:35:00Z">
        <w:r w:rsidRPr="00E53B18">
          <w:rPr>
            <w:rFonts w:ascii="Times New Roman" w:hAnsi="Times New Roman" w:cs="Times New Roman"/>
            <w:rPrChange w:id="1952" w:author="Tri Le" w:date="2021-07-13T20:26:00Z">
              <w:rPr>
                <w:rFonts w:ascii="Cambria" w:hAnsi="Cambria"/>
              </w:rPr>
            </w:rPrChange>
          </w:rPr>
          <w:t xml:space="preserve">tool </w:t>
        </w:r>
      </w:ins>
      <w:commentRangeEnd w:id="1949"/>
      <w:ins w:id="1953" w:author="muyaguari@yahoo.com" w:date="2021-05-13T16:45:00Z">
        <w:r w:rsidRPr="00E53B18">
          <w:rPr>
            <w:rStyle w:val="CommentReference"/>
            <w:rFonts w:ascii="Times New Roman" w:hAnsi="Times New Roman" w:cs="Times New Roman"/>
            <w:sz w:val="24"/>
            <w:szCs w:val="24"/>
            <w:rPrChange w:id="1954" w:author="Tri Le" w:date="2021-07-13T20:26:00Z">
              <w:rPr>
                <w:rStyle w:val="CommentReference"/>
              </w:rPr>
            </w:rPrChange>
          </w:rPr>
          <w:commentReference w:id="1949"/>
        </w:r>
      </w:ins>
      <w:del w:id="1955" w:author="muyaguari@yahoo.com" w:date="2021-05-13T16:46:00Z">
        <w:r w:rsidR="00CA6469" w:rsidRPr="00E53B18" w:rsidDel="00910A31">
          <w:rPr>
            <w:rFonts w:ascii="Times New Roman" w:hAnsi="Times New Roman" w:cs="Times New Roman"/>
            <w:rPrChange w:id="1956" w:author="Tri Le" w:date="2021-07-13T20:26:00Z">
              <w:rPr>
                <w:rFonts w:ascii="Cambria" w:hAnsi="Cambria"/>
              </w:rPr>
            </w:rPrChange>
          </w:rPr>
          <w:delText xml:space="preserve">was </w:delText>
        </w:r>
      </w:del>
      <w:ins w:id="1957" w:author="muyaguari@yahoo.com" w:date="2021-05-13T16:46:00Z">
        <w:r w:rsidRPr="00E53B18">
          <w:rPr>
            <w:rFonts w:ascii="Times New Roman" w:hAnsi="Times New Roman" w:cs="Times New Roman"/>
            <w:rPrChange w:id="1958" w:author="Tri Le" w:date="2021-07-13T20:26:00Z">
              <w:rPr>
                <w:rFonts w:ascii="Cambria" w:hAnsi="Cambria"/>
              </w:rPr>
            </w:rPrChange>
          </w:rPr>
          <w:t xml:space="preserve">to </w:t>
        </w:r>
      </w:ins>
      <w:del w:id="1959" w:author="muyaguari@yahoo.com" w:date="2021-05-13T16:45:00Z">
        <w:r w:rsidR="00CA6469" w:rsidRPr="00E53B18" w:rsidDel="00910A31">
          <w:rPr>
            <w:rFonts w:ascii="Times New Roman" w:hAnsi="Times New Roman" w:cs="Times New Roman"/>
            <w:rPrChange w:id="1960" w:author="Tri Le" w:date="2021-07-13T20:26:00Z">
              <w:rPr>
                <w:rFonts w:ascii="Cambria" w:hAnsi="Cambria"/>
              </w:rPr>
            </w:rPrChange>
          </w:rPr>
          <w:delText xml:space="preserve">used </w:delText>
        </w:r>
      </w:del>
      <w:ins w:id="1961" w:author="muyaguari@yahoo.com" w:date="2021-05-13T16:45:00Z">
        <w:r w:rsidRPr="00E53B18">
          <w:rPr>
            <w:rFonts w:ascii="Times New Roman" w:hAnsi="Times New Roman" w:cs="Times New Roman"/>
            <w:rPrChange w:id="1962" w:author="Tri Le" w:date="2021-07-13T20:26:00Z">
              <w:rPr>
                <w:rFonts w:ascii="Cambria" w:hAnsi="Cambria"/>
              </w:rPr>
            </w:rPrChange>
          </w:rPr>
          <w:t xml:space="preserve">extract gene target regions. </w:t>
        </w:r>
      </w:ins>
      <w:ins w:id="1963" w:author="muyaguari@yahoo.com" w:date="2021-05-13T16:51:00Z">
        <w:r w:rsidR="00BC677F" w:rsidRPr="00E53B18">
          <w:rPr>
            <w:rFonts w:ascii="Times New Roman" w:hAnsi="Times New Roman" w:cs="Times New Roman"/>
            <w:rPrChange w:id="1964" w:author="Tri Le" w:date="2021-07-13T20:26:00Z">
              <w:rPr>
                <w:rFonts w:ascii="Cambria" w:hAnsi="Cambria"/>
              </w:rPr>
            </w:rPrChange>
          </w:rPr>
          <w:t>Extracted regions were then uploaded to</w:t>
        </w:r>
      </w:ins>
      <w:ins w:id="1965" w:author="Tri Le" w:date="2021-07-12T20:11:00Z">
        <w:r w:rsidR="00044E3A" w:rsidRPr="00E53B18">
          <w:rPr>
            <w:rFonts w:ascii="Times New Roman" w:hAnsi="Times New Roman" w:cs="Times New Roman"/>
            <w:rPrChange w:id="1966" w:author="Tri Le" w:date="2021-07-13T20:26:00Z">
              <w:rPr>
                <w:rFonts w:ascii="Cambria" w:hAnsi="Cambria"/>
              </w:rPr>
            </w:rPrChange>
          </w:rPr>
          <w:t xml:space="preserve"> the software</w:t>
        </w:r>
      </w:ins>
      <w:ins w:id="1967" w:author="muyaguari@yahoo.com" w:date="2021-05-13T16:51:00Z">
        <w:r w:rsidR="00BC677F" w:rsidRPr="00E53B18">
          <w:rPr>
            <w:rFonts w:ascii="Times New Roman" w:hAnsi="Times New Roman" w:cs="Times New Roman"/>
            <w:rPrChange w:id="1968" w:author="Tri Le" w:date="2021-07-13T20:26:00Z">
              <w:rPr>
                <w:rFonts w:ascii="Cambria" w:hAnsi="Cambria"/>
              </w:rPr>
            </w:rPrChange>
          </w:rPr>
          <w:t xml:space="preserve"> </w:t>
        </w:r>
      </w:ins>
      <w:ins w:id="1969" w:author="muyaguari@yahoo.com" w:date="2021-05-13T16:46:00Z">
        <w:r w:rsidRPr="00E53B18">
          <w:rPr>
            <w:rFonts w:ascii="Times New Roman" w:hAnsi="Times New Roman" w:cs="Times New Roman"/>
            <w:rPrChange w:id="1970" w:author="Tri Le" w:date="2021-07-13T20:26:00Z">
              <w:rPr>
                <w:rFonts w:ascii="Cambria" w:hAnsi="Cambria"/>
              </w:rPr>
            </w:rPrChange>
          </w:rPr>
          <w:t xml:space="preserve">Geneious </w:t>
        </w:r>
        <w:del w:id="1971" w:author="Tri Le" w:date="2021-07-12T20:11:00Z">
          <w:r w:rsidRPr="00E53B18" w:rsidDel="00044E3A">
            <w:rPr>
              <w:rFonts w:ascii="Times New Roman" w:hAnsi="Times New Roman" w:cs="Times New Roman"/>
              <w:rPrChange w:id="1972" w:author="Tri Le" w:date="2021-07-13T20:26:00Z">
                <w:rPr>
                  <w:rFonts w:ascii="Cambria" w:hAnsi="Cambria"/>
                </w:rPr>
              </w:rPrChange>
            </w:rPr>
            <w:delText xml:space="preserve">software </w:delText>
          </w:r>
        </w:del>
      </w:ins>
      <w:ins w:id="1973" w:author="muyaguari@yahoo.com" w:date="2021-05-13T16:51:00Z">
        <w:r w:rsidR="00BC677F" w:rsidRPr="00E53B18">
          <w:rPr>
            <w:rFonts w:ascii="Times New Roman" w:hAnsi="Times New Roman" w:cs="Times New Roman"/>
            <w:rPrChange w:id="1974" w:author="Tri Le" w:date="2021-07-13T20:26:00Z">
              <w:rPr>
                <w:rFonts w:ascii="Cambria" w:hAnsi="Cambria"/>
              </w:rPr>
            </w:rPrChange>
          </w:rPr>
          <w:t xml:space="preserve">to verify </w:t>
        </w:r>
      </w:ins>
      <w:ins w:id="1975" w:author="muyaguari@yahoo.com" w:date="2021-05-13T16:54:00Z">
        <w:r w:rsidR="00EB41E7" w:rsidRPr="00E53B18">
          <w:rPr>
            <w:rFonts w:ascii="Times New Roman" w:hAnsi="Times New Roman" w:cs="Times New Roman"/>
            <w:rPrChange w:id="1976" w:author="Tri Le" w:date="2021-07-13T20:26:00Z">
              <w:rPr>
                <w:rFonts w:ascii="Cambria" w:hAnsi="Cambria"/>
              </w:rPr>
            </w:rPrChange>
          </w:rPr>
          <w:t xml:space="preserve">oligonucleotide </w:t>
        </w:r>
      </w:ins>
      <w:ins w:id="1977" w:author="muyaguari@yahoo.com" w:date="2021-05-13T16:51:00Z">
        <w:r w:rsidR="00BC677F" w:rsidRPr="00E53B18">
          <w:rPr>
            <w:rFonts w:ascii="Times New Roman" w:hAnsi="Times New Roman" w:cs="Times New Roman"/>
            <w:rPrChange w:id="1978" w:author="Tri Le" w:date="2021-07-13T20:26:00Z">
              <w:rPr>
                <w:rFonts w:ascii="Cambria" w:hAnsi="Cambria"/>
              </w:rPr>
            </w:rPrChange>
          </w:rPr>
          <w:t>sequence</w:t>
        </w:r>
      </w:ins>
      <w:ins w:id="1979" w:author="muyaguari@yahoo.com" w:date="2021-05-13T16:54:00Z">
        <w:r w:rsidR="00EB41E7" w:rsidRPr="00E53B18">
          <w:rPr>
            <w:rFonts w:ascii="Times New Roman" w:hAnsi="Times New Roman" w:cs="Times New Roman"/>
            <w:rPrChange w:id="1980" w:author="Tri Le" w:date="2021-07-13T20:26:00Z">
              <w:rPr>
                <w:rFonts w:ascii="Cambria" w:hAnsi="Cambria"/>
              </w:rPr>
            </w:rPrChange>
          </w:rPr>
          <w:t>s</w:t>
        </w:r>
      </w:ins>
      <w:ins w:id="1981" w:author="muyaguari@yahoo.com" w:date="2021-05-13T16:45:00Z">
        <w:r w:rsidRPr="00E53B18">
          <w:rPr>
            <w:rFonts w:ascii="Times New Roman" w:hAnsi="Times New Roman" w:cs="Times New Roman"/>
            <w:rPrChange w:id="1982" w:author="Tri Le" w:date="2021-07-13T20:26:00Z">
              <w:rPr>
                <w:rFonts w:ascii="Cambria" w:hAnsi="Cambria"/>
              </w:rPr>
            </w:rPrChange>
          </w:rPr>
          <w:t xml:space="preserve"> </w:t>
        </w:r>
      </w:ins>
      <w:ins w:id="1983" w:author="muyaguari@yahoo.com" w:date="2021-05-13T16:52:00Z">
        <w:r w:rsidR="00770EB2" w:rsidRPr="00E53B18">
          <w:rPr>
            <w:rFonts w:ascii="Times New Roman" w:hAnsi="Times New Roman" w:cs="Times New Roman"/>
            <w:rPrChange w:id="1984" w:author="Tri Le" w:date="2021-07-13T20:26:00Z">
              <w:rPr>
                <w:rFonts w:ascii="Cambria" w:hAnsi="Cambria"/>
              </w:rPr>
            </w:rPrChange>
          </w:rPr>
          <w:t>associated to the flanking regions and probe</w:t>
        </w:r>
        <w:del w:id="1985" w:author="Tri Le" w:date="2021-07-12T18:17:00Z">
          <w:r w:rsidR="00770EB2" w:rsidRPr="00E53B18" w:rsidDel="002F38E2">
            <w:rPr>
              <w:rFonts w:ascii="Times New Roman" w:hAnsi="Times New Roman" w:cs="Times New Roman"/>
              <w:rPrChange w:id="1986" w:author="Tri Le" w:date="2021-07-13T20:26:00Z">
                <w:rPr>
                  <w:rFonts w:ascii="Cambria" w:hAnsi="Cambria"/>
                </w:rPr>
              </w:rPrChange>
            </w:rPr>
            <w:delText xml:space="preserve"> as well</w:delText>
          </w:r>
        </w:del>
        <w:r w:rsidR="00770EB2" w:rsidRPr="00E53B18">
          <w:rPr>
            <w:rFonts w:ascii="Times New Roman" w:hAnsi="Times New Roman" w:cs="Times New Roman"/>
            <w:rPrChange w:id="1987" w:author="Tri Le" w:date="2021-07-13T20:26:00Z">
              <w:rPr>
                <w:rFonts w:ascii="Cambria" w:hAnsi="Cambria"/>
              </w:rPr>
            </w:rPrChange>
          </w:rPr>
          <w:t>.</w:t>
        </w:r>
      </w:ins>
      <w:ins w:id="1988" w:author="Tri Le" w:date="2021-07-12T18:17:00Z">
        <w:r w:rsidR="001E5E38" w:rsidRPr="00E53B18">
          <w:rPr>
            <w:rFonts w:ascii="Times New Roman" w:hAnsi="Times New Roman" w:cs="Times New Roman"/>
            <w:rPrChange w:id="1989" w:author="Tri Le" w:date="2021-07-13T20:26:00Z">
              <w:rPr>
                <w:rFonts w:ascii="Cambria" w:hAnsi="Cambria"/>
              </w:rPr>
            </w:rPrChange>
          </w:rPr>
          <w:t xml:space="preserve"> </w:t>
        </w:r>
      </w:ins>
      <w:ins w:id="1990" w:author="muyaguari@yahoo.com" w:date="2021-05-13T16:52:00Z">
        <w:del w:id="1991" w:author="Tri Le" w:date="2021-07-12T18:16:00Z">
          <w:r w:rsidR="00770EB2" w:rsidRPr="00E53B18" w:rsidDel="00DA3733">
            <w:rPr>
              <w:rFonts w:ascii="Times New Roman" w:hAnsi="Times New Roman" w:cs="Times New Roman"/>
              <w:rPrChange w:id="1992" w:author="Tri Le" w:date="2021-07-13T20:26:00Z">
                <w:rPr>
                  <w:rFonts w:ascii="Cambria" w:hAnsi="Cambria"/>
                </w:rPr>
              </w:rPrChange>
            </w:rPr>
            <w:delText xml:space="preserve"> </w:delText>
          </w:r>
        </w:del>
      </w:ins>
      <w:ins w:id="1993" w:author="muyaguari@yahoo.com" w:date="2021-05-13T16:45:00Z">
        <w:del w:id="1994" w:author="Tri Le" w:date="2021-07-12T18:16:00Z">
          <w:r w:rsidRPr="00E53B18" w:rsidDel="00DA3733">
            <w:rPr>
              <w:rFonts w:ascii="Times New Roman" w:hAnsi="Times New Roman" w:cs="Times New Roman"/>
              <w:rPrChange w:id="1995" w:author="Tri Le" w:date="2021-07-13T20:26:00Z">
                <w:rPr>
                  <w:rFonts w:ascii="Cambria" w:hAnsi="Cambria"/>
                </w:rPr>
              </w:rPrChange>
            </w:rPr>
            <w:delText xml:space="preserve"> </w:delText>
          </w:r>
        </w:del>
      </w:ins>
      <w:del w:id="1996" w:author="Tri Le" w:date="2021-07-12T18:16:00Z">
        <w:r w:rsidR="00CA6469" w:rsidRPr="00E53B18" w:rsidDel="00DA3733">
          <w:rPr>
            <w:rFonts w:ascii="Times New Roman" w:hAnsi="Times New Roman" w:cs="Times New Roman"/>
            <w:strike/>
            <w:rPrChange w:id="1997" w:author="Tri Le" w:date="2021-07-13T20:26:00Z">
              <w:rPr>
                <w:rFonts w:ascii="Cambria" w:hAnsi="Cambria"/>
              </w:rPr>
            </w:rPrChange>
          </w:rPr>
          <w:delText xml:space="preserve">to design forward and reverse primers to amplify selected genomic regions of Adenovirus, CrAssphage, Pepper Mild Mottle Virus, Sapovirus (Sav1, Sav124, and Sav5), Rotavirus, </w:delText>
        </w:r>
        <w:r w:rsidR="00AB421C" w:rsidRPr="00E53B18" w:rsidDel="00DA3733">
          <w:rPr>
            <w:rFonts w:ascii="Times New Roman" w:hAnsi="Times New Roman" w:cs="Times New Roman"/>
            <w:strike/>
            <w:rPrChange w:id="1998" w:author="Tri Le" w:date="2021-07-13T20:26:00Z">
              <w:rPr>
                <w:rFonts w:ascii="Cambria" w:hAnsi="Cambria"/>
              </w:rPr>
            </w:rPrChange>
          </w:rPr>
          <w:delText xml:space="preserve">Astrovirus, </w:delText>
        </w:r>
        <w:r w:rsidR="00CA6469" w:rsidRPr="00E53B18" w:rsidDel="00DA3733">
          <w:rPr>
            <w:rFonts w:ascii="Times New Roman" w:hAnsi="Times New Roman" w:cs="Times New Roman"/>
            <w:strike/>
            <w:rPrChange w:id="1999" w:author="Tri Le" w:date="2021-07-13T20:26:00Z">
              <w:rPr>
                <w:rFonts w:ascii="Cambria" w:hAnsi="Cambria"/>
              </w:rPr>
            </w:rPrChange>
          </w:rPr>
          <w:delText xml:space="preserve">and Norovirus (GI and GII), and </w:delText>
        </w:r>
        <w:r w:rsidR="00CA6469" w:rsidRPr="00E53B18" w:rsidDel="00DA3733">
          <w:rPr>
            <w:rFonts w:ascii="Times New Roman" w:hAnsi="Times New Roman" w:cs="Times New Roman"/>
            <w:i/>
            <w:strike/>
            <w:rPrChange w:id="2000" w:author="Tri Le" w:date="2021-07-13T20:26:00Z">
              <w:rPr>
                <w:rFonts w:ascii="Cambria" w:hAnsi="Cambria"/>
                <w:i/>
              </w:rPr>
            </w:rPrChange>
          </w:rPr>
          <w:delText>uidA</w:delText>
        </w:r>
        <w:r w:rsidR="00CA6469" w:rsidRPr="00E53B18" w:rsidDel="00DA3733">
          <w:rPr>
            <w:rFonts w:ascii="Times New Roman" w:hAnsi="Times New Roman" w:cs="Times New Roman"/>
            <w:strike/>
            <w:rPrChange w:id="2001" w:author="Tri Le" w:date="2021-07-13T20:26:00Z">
              <w:rPr>
                <w:rFonts w:ascii="Cambria" w:hAnsi="Cambria"/>
              </w:rPr>
            </w:rPrChange>
          </w:rPr>
          <w:delText>.</w:delText>
        </w:r>
        <w:r w:rsidR="00CA6469" w:rsidRPr="00E53B18" w:rsidDel="00DA3733">
          <w:rPr>
            <w:rFonts w:ascii="Times New Roman" w:hAnsi="Times New Roman" w:cs="Times New Roman"/>
            <w:rPrChange w:id="2002" w:author="Tri Le" w:date="2021-07-13T20:26:00Z">
              <w:rPr>
                <w:rFonts w:ascii="Cambria" w:hAnsi="Cambria"/>
              </w:rPr>
            </w:rPrChange>
          </w:rPr>
          <w:delText xml:space="preserve"> </w:delText>
        </w:r>
      </w:del>
      <w:r w:rsidR="00CA6469" w:rsidRPr="00E53B18">
        <w:rPr>
          <w:rFonts w:ascii="Times New Roman" w:hAnsi="Times New Roman" w:cs="Times New Roman"/>
          <w:rPrChange w:id="2003" w:author="Tri Le" w:date="2021-07-13T20:26:00Z">
            <w:rPr>
              <w:rFonts w:ascii="Cambria" w:hAnsi="Cambria"/>
            </w:rPr>
          </w:rPrChange>
        </w:rPr>
        <w:t>The</w:t>
      </w:r>
      <w:ins w:id="2004" w:author="muyaguari@yahoo.com" w:date="2021-05-13T16:53:00Z">
        <w:del w:id="2005" w:author="Tri Le" w:date="2021-07-12T18:17:00Z">
          <w:r w:rsidR="00770EB2" w:rsidRPr="00E53B18" w:rsidDel="009C0112">
            <w:rPr>
              <w:rFonts w:ascii="Times New Roman" w:hAnsi="Times New Roman" w:cs="Times New Roman"/>
              <w:rPrChange w:id="2006" w:author="Tri Le" w:date="2021-07-13T20:26:00Z">
                <w:rPr>
                  <w:rFonts w:ascii="Cambria" w:hAnsi="Cambria"/>
                </w:rPr>
              </w:rPrChange>
            </w:rPr>
            <w:delText>se</w:delText>
          </w:r>
        </w:del>
        <w:r w:rsidR="00770EB2" w:rsidRPr="00E53B18">
          <w:rPr>
            <w:rFonts w:ascii="Times New Roman" w:hAnsi="Times New Roman" w:cs="Times New Roman"/>
            <w:rPrChange w:id="2007" w:author="Tri Le" w:date="2021-07-13T20:26:00Z">
              <w:rPr>
                <w:rFonts w:ascii="Cambria" w:hAnsi="Cambria"/>
              </w:rPr>
            </w:rPrChange>
          </w:rPr>
          <w:t xml:space="preserve"> generated</w:t>
        </w:r>
      </w:ins>
      <w:r w:rsidR="00CA6469" w:rsidRPr="00E53B18">
        <w:rPr>
          <w:rFonts w:ascii="Times New Roman" w:hAnsi="Times New Roman" w:cs="Times New Roman"/>
          <w:rPrChange w:id="2008" w:author="Tri Le" w:date="2021-07-13T20:26:00Z">
            <w:rPr>
              <w:rFonts w:ascii="Cambria" w:hAnsi="Cambria"/>
            </w:rPr>
          </w:rPrChange>
        </w:rPr>
        <w:t xml:space="preserve"> </w:t>
      </w:r>
      <w:del w:id="2009" w:author="muyaguari@yahoo.com" w:date="2021-05-13T16:52:00Z">
        <w:r w:rsidR="00CA6469" w:rsidRPr="00E53B18" w:rsidDel="00770EB2">
          <w:rPr>
            <w:rFonts w:ascii="Times New Roman" w:hAnsi="Times New Roman" w:cs="Times New Roman"/>
            <w:rPrChange w:id="2010" w:author="Tri Le" w:date="2021-07-13T20:26:00Z">
              <w:rPr>
                <w:rFonts w:ascii="Cambria" w:hAnsi="Cambria"/>
              </w:rPr>
            </w:rPrChange>
          </w:rPr>
          <w:delText xml:space="preserve">generated </w:delText>
        </w:r>
      </w:del>
      <w:r w:rsidR="00CA6469" w:rsidRPr="00E53B18">
        <w:rPr>
          <w:rFonts w:ascii="Times New Roman" w:hAnsi="Times New Roman" w:cs="Times New Roman"/>
          <w:rPrChange w:id="2011" w:author="Tri Le" w:date="2021-07-13T20:26:00Z">
            <w:rPr>
              <w:rFonts w:ascii="Cambria" w:hAnsi="Cambria"/>
            </w:rPr>
          </w:rPrChange>
        </w:rPr>
        <w:t>sequences were sent to Integrated DNA Technologies (IDT</w:t>
      </w:r>
      <w:ins w:id="2012" w:author="muyaguari@yahoo.com" w:date="2021-05-13T17:01:00Z">
        <w:r w:rsidR="00620937" w:rsidRPr="00E53B18">
          <w:rPr>
            <w:rFonts w:ascii="Times New Roman" w:hAnsi="Times New Roman" w:cs="Times New Roman"/>
            <w:rPrChange w:id="2013" w:author="Tri Le" w:date="2021-07-13T20:26:00Z">
              <w:rPr>
                <w:rFonts w:ascii="Cambria" w:hAnsi="Cambria"/>
              </w:rPr>
            </w:rPrChange>
          </w:rPr>
          <w:t>, Inc., Coralville, Iowa</w:t>
        </w:r>
      </w:ins>
      <w:r w:rsidR="00CA6469" w:rsidRPr="00E53B18">
        <w:rPr>
          <w:rFonts w:ascii="Times New Roman" w:hAnsi="Times New Roman" w:cs="Times New Roman"/>
          <w:rPrChange w:id="2014" w:author="Tri Le" w:date="2021-07-13T20:26:00Z">
            <w:rPr>
              <w:rFonts w:ascii="Cambria" w:hAnsi="Cambria"/>
            </w:rPr>
          </w:rPrChange>
        </w:rPr>
        <w:t>) to generate the desired g</w:t>
      </w:r>
      <w:del w:id="2015" w:author="muyaguari@yahoo.com" w:date="2021-05-13T16:58:00Z">
        <w:r w:rsidR="00CA6469" w:rsidRPr="00E53B18" w:rsidDel="00620937">
          <w:rPr>
            <w:rFonts w:ascii="Times New Roman" w:hAnsi="Times New Roman" w:cs="Times New Roman"/>
            <w:rPrChange w:id="2016" w:author="Tri Le" w:date="2021-07-13T20:26:00Z">
              <w:rPr>
                <w:rFonts w:ascii="Cambria" w:hAnsi="Cambria"/>
              </w:rPr>
            </w:rPrChange>
          </w:rPr>
          <w:delText>-</w:delText>
        </w:r>
      </w:del>
      <w:ins w:id="2017" w:author="muyaguari@yahoo.com" w:date="2021-05-13T16:59:00Z">
        <w:r w:rsidR="00620937" w:rsidRPr="00E53B18">
          <w:rPr>
            <w:rFonts w:ascii="Times New Roman" w:hAnsi="Times New Roman" w:cs="Times New Roman"/>
            <w:rPrChange w:id="2018" w:author="Tri Le" w:date="2021-07-13T20:26:00Z">
              <w:rPr>
                <w:rFonts w:ascii="Cambria" w:hAnsi="Cambria"/>
              </w:rPr>
            </w:rPrChange>
          </w:rPr>
          <w:t>B</w:t>
        </w:r>
      </w:ins>
      <w:del w:id="2019" w:author="muyaguari@yahoo.com" w:date="2021-05-13T16:58:00Z">
        <w:r w:rsidR="00CA6469" w:rsidRPr="00E53B18" w:rsidDel="00620937">
          <w:rPr>
            <w:rFonts w:ascii="Times New Roman" w:hAnsi="Times New Roman" w:cs="Times New Roman"/>
            <w:rPrChange w:id="2020" w:author="Tri Le" w:date="2021-07-13T20:26:00Z">
              <w:rPr>
                <w:rFonts w:ascii="Cambria" w:hAnsi="Cambria"/>
              </w:rPr>
            </w:rPrChange>
          </w:rPr>
          <w:delText>b</w:delText>
        </w:r>
      </w:del>
      <w:r w:rsidR="00CA6469" w:rsidRPr="00E53B18">
        <w:rPr>
          <w:rFonts w:ascii="Times New Roman" w:hAnsi="Times New Roman" w:cs="Times New Roman"/>
          <w:rPrChange w:id="2021" w:author="Tri Le" w:date="2021-07-13T20:26:00Z">
            <w:rPr>
              <w:rFonts w:ascii="Cambria" w:hAnsi="Cambria"/>
            </w:rPr>
          </w:rPrChange>
        </w:rPr>
        <w:t>locks</w:t>
      </w:r>
      <w:ins w:id="2022" w:author="muyaguari@yahoo.com" w:date="2021-05-13T17:00:00Z">
        <w:r w:rsidR="00620937" w:rsidRPr="00E53B18">
          <w:rPr>
            <w:rFonts w:ascii="Times New Roman" w:hAnsi="Times New Roman" w:cs="Times New Roman"/>
            <w:rPrChange w:id="2023" w:author="Tri Le" w:date="2021-07-13T20:26:00Z">
              <w:rPr>
                <w:rFonts w:ascii="Cambria" w:hAnsi="Cambria"/>
              </w:rPr>
            </w:rPrChange>
          </w:rPr>
          <w:t xml:space="preserve"> constructs</w:t>
        </w:r>
      </w:ins>
      <w:r w:rsidR="00CA6469" w:rsidRPr="00E53B18">
        <w:rPr>
          <w:rFonts w:ascii="Times New Roman" w:hAnsi="Times New Roman" w:cs="Times New Roman"/>
          <w:rPrChange w:id="2024" w:author="Tri Le" w:date="2021-07-13T20:26:00Z">
            <w:rPr>
              <w:rFonts w:ascii="Cambria" w:hAnsi="Cambria"/>
            </w:rPr>
          </w:rPrChange>
        </w:rPr>
        <w:t xml:space="preserve">. </w:t>
      </w:r>
      <w:r w:rsidR="005A62DF" w:rsidRPr="00E53B18">
        <w:rPr>
          <w:rFonts w:ascii="Times New Roman" w:hAnsi="Times New Roman" w:cs="Times New Roman"/>
          <w:rPrChange w:id="2025" w:author="Tri Le" w:date="2021-07-13T20:26:00Z">
            <w:rPr>
              <w:rFonts w:ascii="Cambria" w:hAnsi="Cambria"/>
            </w:rPr>
          </w:rPrChange>
        </w:rPr>
        <w:t>IDT</w:t>
      </w:r>
      <w:r w:rsidR="00D8262E" w:rsidRPr="00E53B18">
        <w:rPr>
          <w:rFonts w:ascii="Times New Roman" w:hAnsi="Times New Roman" w:cs="Times New Roman"/>
          <w:rPrChange w:id="2026" w:author="Tri Le" w:date="2021-07-13T20:26:00Z">
            <w:rPr>
              <w:rFonts w:ascii="Cambria" w:hAnsi="Cambria"/>
            </w:rPr>
          </w:rPrChange>
        </w:rPr>
        <w:t xml:space="preserve"> manufactured all</w:t>
      </w:r>
      <w:del w:id="2027" w:author="Tri Le" w:date="2021-07-12T18:17:00Z">
        <w:r w:rsidR="00D8262E" w:rsidRPr="00E53B18" w:rsidDel="003566CF">
          <w:rPr>
            <w:rFonts w:ascii="Times New Roman" w:hAnsi="Times New Roman" w:cs="Times New Roman"/>
            <w:rPrChange w:id="2028" w:author="Tri Le" w:date="2021-07-13T20:26:00Z">
              <w:rPr>
                <w:rFonts w:ascii="Cambria" w:hAnsi="Cambria"/>
              </w:rPr>
            </w:rPrChange>
          </w:rPr>
          <w:delText xml:space="preserve"> of</w:delText>
        </w:r>
      </w:del>
      <w:r w:rsidR="00D8262E" w:rsidRPr="00E53B18">
        <w:rPr>
          <w:rFonts w:ascii="Times New Roman" w:hAnsi="Times New Roman" w:cs="Times New Roman"/>
          <w:rPrChange w:id="2029" w:author="Tri Le" w:date="2021-07-13T20:26:00Z">
            <w:rPr>
              <w:rFonts w:ascii="Cambria" w:hAnsi="Cambria"/>
            </w:rPr>
          </w:rPrChange>
        </w:rPr>
        <w:t xml:space="preserve"> the </w:t>
      </w:r>
      <w:del w:id="2030" w:author="Tri Le" w:date="2021-07-12T18:17:00Z">
        <w:r w:rsidR="00D8262E" w:rsidRPr="00E53B18" w:rsidDel="003566CF">
          <w:rPr>
            <w:rFonts w:ascii="Times New Roman" w:hAnsi="Times New Roman" w:cs="Times New Roman"/>
            <w:rPrChange w:id="2031" w:author="Tri Le" w:date="2021-07-13T20:26:00Z">
              <w:rPr>
                <w:rFonts w:ascii="Cambria" w:hAnsi="Cambria"/>
              </w:rPr>
            </w:rPrChange>
          </w:rPr>
          <w:delText xml:space="preserve">reverse and forward </w:delText>
        </w:r>
      </w:del>
      <w:r w:rsidR="00D8262E" w:rsidRPr="00E53B18">
        <w:rPr>
          <w:rFonts w:ascii="Times New Roman" w:hAnsi="Times New Roman" w:cs="Times New Roman"/>
          <w:rPrChange w:id="2032" w:author="Tri Le" w:date="2021-07-13T20:26:00Z">
            <w:rPr>
              <w:rFonts w:ascii="Cambria" w:hAnsi="Cambria"/>
            </w:rPr>
          </w:rPrChange>
        </w:rPr>
        <w:t>primers used for qPCR</w:t>
      </w:r>
      <w:r w:rsidR="00310ADA" w:rsidRPr="00E53B18">
        <w:rPr>
          <w:rFonts w:ascii="Times New Roman" w:hAnsi="Times New Roman" w:cs="Times New Roman"/>
          <w:rPrChange w:id="2033" w:author="Tri Le" w:date="2021-07-13T20:26:00Z">
            <w:rPr>
              <w:rFonts w:ascii="Cambria" w:hAnsi="Cambria"/>
            </w:rPr>
          </w:rPrChange>
        </w:rPr>
        <w:t xml:space="preserve">, as well as </w:t>
      </w:r>
      <w:del w:id="2034" w:author="Tri Le" w:date="2021-07-12T20:14:00Z">
        <w:r w:rsidR="00310ADA" w:rsidRPr="00E53B18" w:rsidDel="00E655FC">
          <w:rPr>
            <w:rFonts w:ascii="Times New Roman" w:hAnsi="Times New Roman" w:cs="Times New Roman"/>
            <w:rPrChange w:id="2035" w:author="Tri Le" w:date="2021-07-13T20:26:00Z">
              <w:rPr>
                <w:rFonts w:ascii="Cambria" w:hAnsi="Cambria"/>
              </w:rPr>
            </w:rPrChange>
          </w:rPr>
          <w:delText xml:space="preserve">some of </w:delText>
        </w:r>
      </w:del>
      <w:r w:rsidR="00310ADA" w:rsidRPr="00E53B18">
        <w:rPr>
          <w:rFonts w:ascii="Times New Roman" w:hAnsi="Times New Roman" w:cs="Times New Roman"/>
          <w:rPrChange w:id="2036" w:author="Tri Le" w:date="2021-07-13T20:26:00Z">
            <w:rPr>
              <w:rFonts w:ascii="Cambria" w:hAnsi="Cambria"/>
            </w:rPr>
          </w:rPrChange>
        </w:rPr>
        <w:t>the probes</w:t>
      </w:r>
      <w:ins w:id="2037" w:author="Tri Le" w:date="2021-07-12T20:14:00Z">
        <w:r w:rsidR="00E655FC" w:rsidRPr="00E53B18">
          <w:rPr>
            <w:rFonts w:ascii="Times New Roman" w:hAnsi="Times New Roman" w:cs="Times New Roman"/>
            <w:rPrChange w:id="2038" w:author="Tri Le" w:date="2021-07-13T20:26:00Z">
              <w:rPr>
                <w:rFonts w:ascii="Cambria" w:hAnsi="Cambria"/>
              </w:rPr>
            </w:rPrChange>
          </w:rPr>
          <w:t xml:space="preserve"> Ast-P, Ring1a.2, </w:t>
        </w:r>
      </w:ins>
      <w:ins w:id="2039" w:author="Tri Le" w:date="2021-07-12T20:15:00Z">
        <w:r w:rsidR="00E655FC" w:rsidRPr="00E53B18">
          <w:rPr>
            <w:rFonts w:ascii="Times New Roman" w:hAnsi="Times New Roman" w:cs="Times New Roman"/>
            <w:rPrChange w:id="2040" w:author="Tri Le" w:date="2021-07-13T20:26:00Z">
              <w:rPr>
                <w:rFonts w:ascii="Cambria" w:hAnsi="Cambria"/>
              </w:rPr>
            </w:rPrChange>
          </w:rPr>
          <w:t xml:space="preserve">and </w:t>
        </w:r>
      </w:ins>
      <w:ins w:id="2041" w:author="Tri Le" w:date="2021-07-12T20:14:00Z">
        <w:r w:rsidR="00E655FC" w:rsidRPr="00E53B18">
          <w:rPr>
            <w:rFonts w:ascii="Times New Roman" w:hAnsi="Times New Roman" w:cs="Times New Roman"/>
            <w:rPrChange w:id="2042" w:author="Tri Le" w:date="2021-07-13T20:26:00Z">
              <w:rPr>
                <w:rFonts w:ascii="Cambria" w:hAnsi="Cambria"/>
              </w:rPr>
            </w:rPrChange>
          </w:rPr>
          <w:t>Ring 2.2</w:t>
        </w:r>
      </w:ins>
      <w:r w:rsidR="00D8262E" w:rsidRPr="00E53B18">
        <w:rPr>
          <w:rFonts w:ascii="Times New Roman" w:hAnsi="Times New Roman" w:cs="Times New Roman"/>
          <w:rPrChange w:id="2043" w:author="Tri Le" w:date="2021-07-13T20:26:00Z">
            <w:rPr>
              <w:rFonts w:ascii="Cambria" w:hAnsi="Cambria"/>
            </w:rPr>
          </w:rPrChange>
        </w:rPr>
        <w:t>. However, probes Sav124TP, Sav5TP, NSP3-P, AdV-P, PMMV-P, and CrAss-P were manufactured by Life Technologies</w:t>
      </w:r>
      <w:ins w:id="2044" w:author="Miguel Uyaguari" w:date="2021-07-12T22:47:00Z">
        <w:r w:rsidR="0092363D" w:rsidRPr="00E53B18">
          <w:rPr>
            <w:rFonts w:ascii="Times New Roman" w:hAnsi="Times New Roman" w:cs="Times New Roman"/>
            <w:rPrChange w:id="2045" w:author="Tri Le" w:date="2021-07-13T20:26:00Z">
              <w:rPr>
                <w:rFonts w:ascii="Cambria" w:hAnsi="Cambria"/>
              </w:rPr>
            </w:rPrChange>
          </w:rPr>
          <w:t xml:space="preserve"> (Carlsbad, CA, USA)</w:t>
        </w:r>
      </w:ins>
      <w:r w:rsidR="00D8262E" w:rsidRPr="00E53B18">
        <w:rPr>
          <w:rFonts w:ascii="Times New Roman" w:hAnsi="Times New Roman" w:cs="Times New Roman"/>
          <w:rPrChange w:id="2046" w:author="Tri Le" w:date="2021-07-13T20:26:00Z">
            <w:rPr>
              <w:rFonts w:ascii="Cambria" w:hAnsi="Cambria"/>
            </w:rPr>
          </w:rPrChange>
        </w:rPr>
        <w:t xml:space="preserve">. </w:t>
      </w:r>
    </w:p>
    <w:p w14:paraId="2F3C2616" w14:textId="318DE67F" w:rsidR="00D8262E" w:rsidRPr="00E53B18" w:rsidRDefault="00D8262E" w:rsidP="00A26807">
      <w:pPr>
        <w:spacing w:line="480" w:lineRule="auto"/>
        <w:jc w:val="both"/>
        <w:rPr>
          <w:rFonts w:ascii="Times New Roman" w:hAnsi="Times New Roman" w:cs="Times New Roman"/>
          <w:rPrChange w:id="2047" w:author="Tri Le" w:date="2021-07-13T20:26:00Z">
            <w:rPr>
              <w:rFonts w:ascii="Cambria" w:hAnsi="Cambria"/>
            </w:rPr>
          </w:rPrChange>
        </w:rPr>
      </w:pPr>
    </w:p>
    <w:p w14:paraId="73429F92" w14:textId="77777777" w:rsidR="00D8262E" w:rsidRPr="00E53B18" w:rsidDel="009C77FC" w:rsidRDefault="00D8262E" w:rsidP="00A26807">
      <w:pPr>
        <w:spacing w:line="480" w:lineRule="auto"/>
        <w:jc w:val="both"/>
        <w:rPr>
          <w:del w:id="2048" w:author="Tri Le" w:date="2021-07-08T15:52:00Z"/>
          <w:rFonts w:ascii="Times New Roman" w:hAnsi="Times New Roman" w:cs="Times New Roman"/>
          <w:rPrChange w:id="2049" w:author="Tri Le" w:date="2021-07-13T20:26:00Z">
            <w:rPr>
              <w:del w:id="2050" w:author="Tri Le" w:date="2021-07-08T15:52:00Z"/>
              <w:rFonts w:ascii="Cambria" w:hAnsi="Cambria"/>
            </w:rPr>
          </w:rPrChange>
        </w:rPr>
      </w:pPr>
    </w:p>
    <w:p w14:paraId="5DF0A2AB" w14:textId="77777777" w:rsidR="00D8262E" w:rsidRPr="00E53B18" w:rsidDel="009C77FC" w:rsidRDefault="00D8262E" w:rsidP="00CA6469">
      <w:pPr>
        <w:spacing w:line="480" w:lineRule="auto"/>
        <w:rPr>
          <w:del w:id="2051" w:author="Tri Le" w:date="2021-07-08T15:51:00Z"/>
          <w:rFonts w:ascii="Times New Roman" w:hAnsi="Times New Roman" w:cs="Times New Roman"/>
          <w:rPrChange w:id="2052" w:author="Tri Le" w:date="2021-07-13T20:26:00Z">
            <w:rPr>
              <w:del w:id="2053" w:author="Tri Le" w:date="2021-07-08T15:51:00Z"/>
              <w:rFonts w:ascii="Cambria" w:hAnsi="Cambria"/>
            </w:rPr>
          </w:rPrChange>
        </w:rPr>
      </w:pPr>
    </w:p>
    <w:p w14:paraId="739D530F" w14:textId="77777777" w:rsidR="00D8262E" w:rsidRPr="00E53B18" w:rsidDel="009C77FC" w:rsidRDefault="00D8262E" w:rsidP="00CA6469">
      <w:pPr>
        <w:spacing w:line="480" w:lineRule="auto"/>
        <w:rPr>
          <w:del w:id="2054" w:author="Tri Le" w:date="2021-07-08T15:51:00Z"/>
          <w:rFonts w:ascii="Times New Roman" w:hAnsi="Times New Roman" w:cs="Times New Roman"/>
          <w:rPrChange w:id="2055" w:author="Tri Le" w:date="2021-07-13T20:26:00Z">
            <w:rPr>
              <w:del w:id="2056" w:author="Tri Le" w:date="2021-07-08T15:51:00Z"/>
              <w:rFonts w:ascii="Cambria" w:hAnsi="Cambria"/>
            </w:rPr>
          </w:rPrChange>
        </w:rPr>
      </w:pPr>
    </w:p>
    <w:p w14:paraId="75885797" w14:textId="77777777" w:rsidR="00D8262E" w:rsidRPr="00E53B18" w:rsidDel="009C77FC" w:rsidRDefault="00D8262E" w:rsidP="00CA6469">
      <w:pPr>
        <w:spacing w:line="480" w:lineRule="auto"/>
        <w:rPr>
          <w:del w:id="2057" w:author="Tri Le" w:date="2021-07-08T15:51:00Z"/>
          <w:rFonts w:ascii="Times New Roman" w:hAnsi="Times New Roman" w:cs="Times New Roman"/>
          <w:rPrChange w:id="2058" w:author="Tri Le" w:date="2021-07-13T20:26:00Z">
            <w:rPr>
              <w:del w:id="2059" w:author="Tri Le" w:date="2021-07-08T15:51:00Z"/>
              <w:rFonts w:ascii="Cambria" w:hAnsi="Cambria"/>
            </w:rPr>
          </w:rPrChange>
        </w:rPr>
      </w:pPr>
    </w:p>
    <w:p w14:paraId="778F1FC6" w14:textId="77777777" w:rsidR="00D8262E" w:rsidRPr="00E53B18" w:rsidDel="009C77FC" w:rsidRDefault="00D8262E" w:rsidP="00CA6469">
      <w:pPr>
        <w:spacing w:line="480" w:lineRule="auto"/>
        <w:rPr>
          <w:del w:id="2060" w:author="Tri Le" w:date="2021-07-08T15:51:00Z"/>
          <w:rFonts w:ascii="Times New Roman" w:hAnsi="Times New Roman" w:cs="Times New Roman"/>
          <w:rPrChange w:id="2061" w:author="Tri Le" w:date="2021-07-13T20:26:00Z">
            <w:rPr>
              <w:del w:id="2062" w:author="Tri Le" w:date="2021-07-08T15:51:00Z"/>
              <w:rFonts w:ascii="Cambria" w:hAnsi="Cambria"/>
            </w:rPr>
          </w:rPrChange>
        </w:rPr>
      </w:pPr>
    </w:p>
    <w:p w14:paraId="5E6050E8" w14:textId="3045B463" w:rsidR="00CA6469" w:rsidRDefault="00881728" w:rsidP="007C68DC">
      <w:pPr>
        <w:spacing w:line="360" w:lineRule="auto"/>
        <w:rPr>
          <w:ins w:id="2063" w:author="Tri Le" w:date="2021-07-13T20:32:00Z"/>
          <w:rFonts w:ascii="Times New Roman" w:hAnsi="Times New Roman" w:cs="Times New Roman"/>
        </w:rPr>
      </w:pPr>
      <w:r w:rsidRPr="00E53B18">
        <w:rPr>
          <w:rFonts w:ascii="Times New Roman" w:hAnsi="Times New Roman" w:cs="Times New Roman"/>
          <w:b/>
          <w:rPrChange w:id="2064" w:author="Tri Le" w:date="2021-07-13T20:26:00Z">
            <w:rPr>
              <w:rFonts w:ascii="Cambria" w:hAnsi="Cambria"/>
              <w:b/>
            </w:rPr>
          </w:rPrChange>
        </w:rPr>
        <w:t>Table 1</w:t>
      </w:r>
      <w:r w:rsidR="00CA6469" w:rsidRPr="00E53B18">
        <w:rPr>
          <w:rFonts w:ascii="Times New Roman" w:hAnsi="Times New Roman" w:cs="Times New Roman"/>
          <w:b/>
          <w:rPrChange w:id="2065" w:author="Tri Le" w:date="2021-07-13T20:26:00Z">
            <w:rPr>
              <w:rFonts w:ascii="Cambria" w:hAnsi="Cambria"/>
              <w:b/>
            </w:rPr>
          </w:rPrChange>
        </w:rPr>
        <w:t>.</w:t>
      </w:r>
      <w:r w:rsidR="00CA6469" w:rsidRPr="00E53B18">
        <w:rPr>
          <w:rFonts w:ascii="Times New Roman" w:hAnsi="Times New Roman" w:cs="Times New Roman"/>
          <w:rPrChange w:id="2066" w:author="Tri Le" w:date="2021-07-13T20:26:00Z">
            <w:rPr>
              <w:rFonts w:ascii="Cambria" w:hAnsi="Cambria"/>
            </w:rPr>
          </w:rPrChange>
        </w:rPr>
        <w:t xml:space="preserve"> Primers and Probes</w:t>
      </w:r>
      <w:ins w:id="2067" w:author="muyaguari@yahoo.com" w:date="2021-05-13T16:56:00Z">
        <w:r w:rsidR="00620937" w:rsidRPr="00E53B18">
          <w:rPr>
            <w:rFonts w:ascii="Times New Roman" w:hAnsi="Times New Roman" w:cs="Times New Roman"/>
            <w:rPrChange w:id="2068" w:author="Tri Le" w:date="2021-07-13T20:26:00Z">
              <w:rPr>
                <w:rFonts w:ascii="Cambria" w:hAnsi="Cambria"/>
              </w:rPr>
            </w:rPrChange>
          </w:rPr>
          <w:t xml:space="preserve"> used in the present study</w:t>
        </w:r>
      </w:ins>
      <w:ins w:id="2069" w:author="Tri Le" w:date="2021-07-12T18:16:00Z">
        <w:r w:rsidR="00112D4D" w:rsidRPr="00E53B18">
          <w:rPr>
            <w:rFonts w:ascii="Times New Roman" w:hAnsi="Times New Roman" w:cs="Times New Roman"/>
            <w:rPrChange w:id="2070" w:author="Tri Le" w:date="2021-07-13T20:26:00Z">
              <w:rPr>
                <w:rFonts w:ascii="Cambria" w:hAnsi="Cambria"/>
              </w:rPr>
            </w:rPrChange>
          </w:rPr>
          <w:t>.</w:t>
        </w:r>
      </w:ins>
    </w:p>
    <w:tbl>
      <w:tblPr>
        <w:tblpPr w:leftFromText="180" w:rightFromText="180" w:vertAnchor="text" w:horzAnchor="margin" w:tblpXSpec="center" w:tblpY="1132"/>
        <w:tblW w:w="11293" w:type="dxa"/>
        <w:tblLayout w:type="fixed"/>
        <w:tblLook w:val="04A0" w:firstRow="1" w:lastRow="0" w:firstColumn="1" w:lastColumn="0" w:noHBand="0" w:noVBand="1"/>
        <w:tblPrChange w:id="2071" w:author="Tri Le" w:date="2021-07-13T20:35:00Z">
          <w:tblPr>
            <w:tblpPr w:leftFromText="180" w:rightFromText="180" w:vertAnchor="text" w:horzAnchor="margin" w:tblpXSpec="center" w:tblpY="1132"/>
            <w:tblW w:w="11151" w:type="dxa"/>
            <w:tblLayout w:type="fixed"/>
            <w:tblLook w:val="04A0" w:firstRow="1" w:lastRow="0" w:firstColumn="1" w:lastColumn="0" w:noHBand="0" w:noVBand="1"/>
          </w:tblPr>
        </w:tblPrChange>
      </w:tblPr>
      <w:tblGrid>
        <w:gridCol w:w="1390"/>
        <w:gridCol w:w="736"/>
        <w:gridCol w:w="1629"/>
        <w:gridCol w:w="2908"/>
        <w:gridCol w:w="1984"/>
        <w:gridCol w:w="1526"/>
        <w:gridCol w:w="1120"/>
        <w:tblGridChange w:id="2072">
          <w:tblGrid>
            <w:gridCol w:w="1390"/>
            <w:gridCol w:w="736"/>
            <w:gridCol w:w="1629"/>
            <w:gridCol w:w="2908"/>
            <w:gridCol w:w="1984"/>
            <w:gridCol w:w="1384"/>
            <w:gridCol w:w="1120"/>
          </w:tblGrid>
        </w:tblGridChange>
      </w:tblGrid>
      <w:tr w:rsidR="00E53B18" w:rsidRPr="00E53B18" w14:paraId="2D7314C1" w14:textId="77777777" w:rsidTr="00E53B18">
        <w:trPr>
          <w:gridAfter w:val="1"/>
          <w:wAfter w:w="1120" w:type="dxa"/>
          <w:trHeight w:val="564"/>
          <w:ins w:id="2073" w:author="Tri Le" w:date="2021-07-13T20:32:00Z"/>
          <w:trPrChange w:id="2074" w:author="Tri Le" w:date="2021-07-13T20:35:00Z">
            <w:trPr>
              <w:gridAfter w:val="1"/>
              <w:wAfter w:w="1120" w:type="dxa"/>
              <w:trHeight w:val="564"/>
            </w:trPr>
          </w:trPrChange>
        </w:trPr>
        <w:tc>
          <w:tcPr>
            <w:tcW w:w="1390" w:type="dxa"/>
            <w:tcBorders>
              <w:top w:val="single" w:sz="8" w:space="0" w:color="auto"/>
              <w:left w:val="single" w:sz="8" w:space="0" w:color="auto"/>
              <w:bottom w:val="single" w:sz="8" w:space="0" w:color="auto"/>
              <w:right w:val="single" w:sz="8" w:space="0" w:color="auto"/>
            </w:tcBorders>
            <w:shd w:val="clear" w:color="auto" w:fill="auto"/>
            <w:vAlign w:val="center"/>
            <w:hideMark/>
            <w:tcPrChange w:id="2075" w:author="Tri Le" w:date="2021-07-13T20:35:00Z">
              <w:tcPr>
                <w:tcW w:w="1390" w:type="dxa"/>
                <w:tcBorders>
                  <w:top w:val="single" w:sz="8" w:space="0" w:color="auto"/>
                  <w:left w:val="single" w:sz="8" w:space="0" w:color="auto"/>
                  <w:bottom w:val="single" w:sz="8" w:space="0" w:color="auto"/>
                  <w:right w:val="single" w:sz="8" w:space="0" w:color="auto"/>
                </w:tcBorders>
                <w:shd w:val="clear" w:color="auto" w:fill="auto"/>
                <w:vAlign w:val="center"/>
                <w:hideMark/>
              </w:tcPr>
            </w:tcPrChange>
          </w:tcPr>
          <w:p w14:paraId="59F20AFC" w14:textId="77777777" w:rsidR="00E53B18" w:rsidRPr="00D84B4A" w:rsidRDefault="00E53B18" w:rsidP="00B479E4">
            <w:pPr>
              <w:jc w:val="center"/>
              <w:rPr>
                <w:ins w:id="2076" w:author="Tri Le" w:date="2021-07-13T20:32:00Z"/>
                <w:rFonts w:ascii="Times New Roman" w:eastAsia="Times New Roman" w:hAnsi="Times New Roman" w:cs="Times New Roman"/>
                <w:b/>
                <w:bCs/>
                <w:color w:val="000000"/>
                <w:lang w:val="en-CA" w:eastAsia="en-CA"/>
              </w:rPr>
            </w:pPr>
            <w:ins w:id="2077" w:author="Tri Le" w:date="2021-07-13T20:32:00Z">
              <w:r w:rsidRPr="00D84B4A">
                <w:rPr>
                  <w:rFonts w:ascii="Times New Roman" w:eastAsia="Times New Roman" w:hAnsi="Times New Roman" w:cs="Times New Roman"/>
                  <w:b/>
                  <w:bCs/>
                  <w:color w:val="000000"/>
                  <w:lang w:eastAsia="en-CA"/>
                </w:rPr>
                <w:t>Target</w:t>
              </w:r>
            </w:ins>
          </w:p>
        </w:tc>
        <w:tc>
          <w:tcPr>
            <w:tcW w:w="736" w:type="dxa"/>
            <w:tcBorders>
              <w:top w:val="single" w:sz="8" w:space="0" w:color="auto"/>
              <w:left w:val="nil"/>
              <w:bottom w:val="single" w:sz="8" w:space="0" w:color="auto"/>
              <w:right w:val="single" w:sz="8" w:space="0" w:color="auto"/>
            </w:tcBorders>
            <w:shd w:val="clear" w:color="auto" w:fill="auto"/>
            <w:vAlign w:val="center"/>
            <w:hideMark/>
            <w:tcPrChange w:id="2078" w:author="Tri Le" w:date="2021-07-13T20:35:00Z">
              <w:tcPr>
                <w:tcW w:w="736" w:type="dxa"/>
                <w:tcBorders>
                  <w:top w:val="single" w:sz="8" w:space="0" w:color="auto"/>
                  <w:left w:val="nil"/>
                  <w:bottom w:val="single" w:sz="8" w:space="0" w:color="auto"/>
                  <w:right w:val="single" w:sz="8" w:space="0" w:color="auto"/>
                </w:tcBorders>
                <w:shd w:val="clear" w:color="auto" w:fill="auto"/>
                <w:vAlign w:val="center"/>
                <w:hideMark/>
              </w:tcPr>
            </w:tcPrChange>
          </w:tcPr>
          <w:p w14:paraId="359C3F50" w14:textId="77777777" w:rsidR="00E53B18" w:rsidRPr="00D84B4A" w:rsidRDefault="00E53B18" w:rsidP="00B479E4">
            <w:pPr>
              <w:jc w:val="center"/>
              <w:rPr>
                <w:ins w:id="2079" w:author="Tri Le" w:date="2021-07-13T20:32:00Z"/>
                <w:rFonts w:ascii="Times New Roman" w:eastAsia="Times New Roman" w:hAnsi="Times New Roman" w:cs="Times New Roman"/>
                <w:b/>
                <w:bCs/>
                <w:color w:val="000000"/>
                <w:lang w:val="en-CA" w:eastAsia="en-CA"/>
              </w:rPr>
            </w:pPr>
            <w:ins w:id="2080" w:author="Tri Le" w:date="2021-07-13T20:32:00Z">
              <w:r w:rsidRPr="00D84B4A">
                <w:rPr>
                  <w:rFonts w:ascii="Times New Roman" w:eastAsia="Times New Roman" w:hAnsi="Times New Roman" w:cs="Times New Roman"/>
                  <w:b/>
                  <w:bCs/>
                  <w:color w:val="000000"/>
                  <w:lang w:eastAsia="en-CA"/>
                </w:rPr>
                <w:t>DNA or RNA</w:t>
              </w:r>
            </w:ins>
          </w:p>
        </w:tc>
        <w:tc>
          <w:tcPr>
            <w:tcW w:w="1629" w:type="dxa"/>
            <w:tcBorders>
              <w:top w:val="single" w:sz="8" w:space="0" w:color="auto"/>
              <w:left w:val="nil"/>
              <w:bottom w:val="single" w:sz="8" w:space="0" w:color="auto"/>
              <w:right w:val="single" w:sz="8" w:space="0" w:color="auto"/>
            </w:tcBorders>
            <w:shd w:val="clear" w:color="auto" w:fill="auto"/>
            <w:vAlign w:val="center"/>
            <w:hideMark/>
            <w:tcPrChange w:id="2081" w:author="Tri Le" w:date="2021-07-13T20:35:00Z">
              <w:tcPr>
                <w:tcW w:w="1629" w:type="dxa"/>
                <w:tcBorders>
                  <w:top w:val="single" w:sz="8" w:space="0" w:color="auto"/>
                  <w:left w:val="nil"/>
                  <w:bottom w:val="single" w:sz="8" w:space="0" w:color="auto"/>
                  <w:right w:val="single" w:sz="8" w:space="0" w:color="auto"/>
                </w:tcBorders>
                <w:shd w:val="clear" w:color="auto" w:fill="auto"/>
                <w:vAlign w:val="center"/>
                <w:hideMark/>
              </w:tcPr>
            </w:tcPrChange>
          </w:tcPr>
          <w:p w14:paraId="4635AAC4" w14:textId="77777777" w:rsidR="00E53B18" w:rsidRPr="00D84B4A" w:rsidRDefault="00E53B18" w:rsidP="00B479E4">
            <w:pPr>
              <w:jc w:val="center"/>
              <w:rPr>
                <w:ins w:id="2082" w:author="Tri Le" w:date="2021-07-13T20:32:00Z"/>
                <w:rFonts w:ascii="Times New Roman" w:eastAsia="Times New Roman" w:hAnsi="Times New Roman" w:cs="Times New Roman"/>
                <w:b/>
                <w:bCs/>
                <w:color w:val="000000"/>
                <w:lang w:val="en-CA" w:eastAsia="en-CA"/>
              </w:rPr>
            </w:pPr>
            <w:ins w:id="2083" w:author="Tri Le" w:date="2021-07-13T20:32:00Z">
              <w:r w:rsidRPr="00D84B4A">
                <w:rPr>
                  <w:rFonts w:ascii="Times New Roman" w:eastAsia="Times New Roman" w:hAnsi="Times New Roman" w:cs="Times New Roman"/>
                  <w:b/>
                  <w:bCs/>
                  <w:color w:val="000000"/>
                  <w:lang w:eastAsia="en-CA"/>
                </w:rPr>
                <w:t>Primer/Probe</w:t>
              </w:r>
            </w:ins>
          </w:p>
        </w:tc>
        <w:tc>
          <w:tcPr>
            <w:tcW w:w="2908" w:type="dxa"/>
            <w:tcBorders>
              <w:top w:val="single" w:sz="8" w:space="0" w:color="auto"/>
              <w:left w:val="nil"/>
              <w:bottom w:val="single" w:sz="8" w:space="0" w:color="auto"/>
              <w:right w:val="single" w:sz="8" w:space="0" w:color="auto"/>
            </w:tcBorders>
            <w:shd w:val="clear" w:color="auto" w:fill="auto"/>
            <w:vAlign w:val="center"/>
            <w:hideMark/>
            <w:tcPrChange w:id="2084" w:author="Tri Le" w:date="2021-07-13T20:35:00Z">
              <w:tcPr>
                <w:tcW w:w="2908" w:type="dxa"/>
                <w:tcBorders>
                  <w:top w:val="single" w:sz="8" w:space="0" w:color="auto"/>
                  <w:left w:val="nil"/>
                  <w:bottom w:val="single" w:sz="8" w:space="0" w:color="auto"/>
                  <w:right w:val="single" w:sz="8" w:space="0" w:color="auto"/>
                </w:tcBorders>
                <w:shd w:val="clear" w:color="auto" w:fill="auto"/>
                <w:vAlign w:val="center"/>
                <w:hideMark/>
              </w:tcPr>
            </w:tcPrChange>
          </w:tcPr>
          <w:p w14:paraId="13E4FEB7" w14:textId="77777777" w:rsidR="00E53B18" w:rsidRPr="00D84B4A" w:rsidRDefault="00E53B18" w:rsidP="00B479E4">
            <w:pPr>
              <w:jc w:val="center"/>
              <w:rPr>
                <w:ins w:id="2085" w:author="Tri Le" w:date="2021-07-13T20:32:00Z"/>
                <w:rFonts w:ascii="Times New Roman" w:eastAsia="Times New Roman" w:hAnsi="Times New Roman" w:cs="Times New Roman"/>
                <w:b/>
                <w:bCs/>
                <w:color w:val="000000"/>
                <w:lang w:val="en-CA" w:eastAsia="en-CA"/>
              </w:rPr>
            </w:pPr>
            <w:ins w:id="2086" w:author="Tri Le" w:date="2021-07-13T20:32:00Z">
              <w:r w:rsidRPr="00D84B4A">
                <w:rPr>
                  <w:rFonts w:ascii="Times New Roman" w:eastAsia="Times New Roman" w:hAnsi="Times New Roman" w:cs="Times New Roman"/>
                  <w:b/>
                  <w:bCs/>
                  <w:color w:val="000000"/>
                  <w:lang w:eastAsia="en-CA"/>
                </w:rPr>
                <w:t>Sequence (5’-3’)</w:t>
              </w:r>
            </w:ins>
          </w:p>
        </w:tc>
        <w:tc>
          <w:tcPr>
            <w:tcW w:w="1984" w:type="dxa"/>
            <w:tcBorders>
              <w:top w:val="single" w:sz="8" w:space="0" w:color="auto"/>
              <w:left w:val="nil"/>
              <w:bottom w:val="single" w:sz="8" w:space="0" w:color="auto"/>
              <w:right w:val="single" w:sz="8" w:space="0" w:color="auto"/>
            </w:tcBorders>
            <w:shd w:val="clear" w:color="auto" w:fill="auto"/>
            <w:vAlign w:val="center"/>
            <w:hideMark/>
            <w:tcPrChange w:id="2087" w:author="Tri Le" w:date="2021-07-13T20:35:00Z">
              <w:tcPr>
                <w:tcW w:w="1984" w:type="dxa"/>
                <w:tcBorders>
                  <w:top w:val="single" w:sz="8" w:space="0" w:color="auto"/>
                  <w:left w:val="nil"/>
                  <w:bottom w:val="single" w:sz="8" w:space="0" w:color="auto"/>
                  <w:right w:val="single" w:sz="8" w:space="0" w:color="auto"/>
                </w:tcBorders>
                <w:shd w:val="clear" w:color="auto" w:fill="auto"/>
                <w:vAlign w:val="center"/>
                <w:hideMark/>
              </w:tcPr>
            </w:tcPrChange>
          </w:tcPr>
          <w:p w14:paraId="530C8055" w14:textId="77777777" w:rsidR="00E53B18" w:rsidRPr="00D84B4A" w:rsidRDefault="00E53B18" w:rsidP="00B479E4">
            <w:pPr>
              <w:jc w:val="center"/>
              <w:rPr>
                <w:ins w:id="2088" w:author="Tri Le" w:date="2021-07-13T20:32:00Z"/>
                <w:rFonts w:ascii="Times New Roman" w:eastAsia="Times New Roman" w:hAnsi="Times New Roman" w:cs="Times New Roman"/>
                <w:b/>
                <w:bCs/>
                <w:color w:val="000000"/>
                <w:lang w:val="en-CA" w:eastAsia="en-CA"/>
              </w:rPr>
            </w:pPr>
            <w:ins w:id="2089" w:author="Tri Le" w:date="2021-07-13T20:32:00Z">
              <w:r w:rsidRPr="00D84B4A">
                <w:rPr>
                  <w:rFonts w:ascii="Times New Roman" w:eastAsia="Times New Roman" w:hAnsi="Times New Roman" w:cs="Times New Roman"/>
                  <w:b/>
                  <w:bCs/>
                  <w:color w:val="000000"/>
                  <w:lang w:eastAsia="en-CA"/>
                </w:rPr>
                <w:t>Genomic Target</w:t>
              </w:r>
            </w:ins>
          </w:p>
        </w:tc>
        <w:tc>
          <w:tcPr>
            <w:tcW w:w="1526" w:type="dxa"/>
            <w:tcBorders>
              <w:top w:val="single" w:sz="8" w:space="0" w:color="auto"/>
              <w:left w:val="nil"/>
              <w:bottom w:val="single" w:sz="8" w:space="0" w:color="auto"/>
              <w:right w:val="single" w:sz="8" w:space="0" w:color="auto"/>
            </w:tcBorders>
            <w:shd w:val="clear" w:color="auto" w:fill="auto"/>
            <w:vAlign w:val="center"/>
            <w:hideMark/>
            <w:tcPrChange w:id="2090" w:author="Tri Le" w:date="2021-07-13T20:35:00Z">
              <w:tcPr>
                <w:tcW w:w="1384" w:type="dxa"/>
                <w:tcBorders>
                  <w:top w:val="single" w:sz="8" w:space="0" w:color="auto"/>
                  <w:left w:val="nil"/>
                  <w:bottom w:val="single" w:sz="8" w:space="0" w:color="auto"/>
                  <w:right w:val="single" w:sz="8" w:space="0" w:color="auto"/>
                </w:tcBorders>
                <w:shd w:val="clear" w:color="auto" w:fill="auto"/>
                <w:vAlign w:val="center"/>
                <w:hideMark/>
              </w:tcPr>
            </w:tcPrChange>
          </w:tcPr>
          <w:p w14:paraId="21A40C28" w14:textId="77777777" w:rsidR="00E53B18" w:rsidRPr="00D84B4A" w:rsidRDefault="00E53B18" w:rsidP="00B479E4">
            <w:pPr>
              <w:ind w:left="-110" w:right="-108"/>
              <w:jc w:val="center"/>
              <w:rPr>
                <w:ins w:id="2091" w:author="Tri Le" w:date="2021-07-13T20:32:00Z"/>
                <w:rFonts w:ascii="Times New Roman" w:eastAsia="Times New Roman" w:hAnsi="Times New Roman" w:cs="Times New Roman"/>
                <w:b/>
                <w:bCs/>
                <w:color w:val="000000"/>
                <w:lang w:val="en-CA" w:eastAsia="en-CA"/>
              </w:rPr>
            </w:pPr>
            <w:ins w:id="2092" w:author="Tri Le" w:date="2021-07-13T20:32:00Z">
              <w:r w:rsidRPr="00D84B4A">
                <w:rPr>
                  <w:rFonts w:ascii="Times New Roman" w:eastAsia="Times New Roman" w:hAnsi="Times New Roman" w:cs="Times New Roman"/>
                  <w:b/>
                  <w:bCs/>
                  <w:color w:val="000000"/>
                  <w:lang w:eastAsia="en-CA"/>
                </w:rPr>
                <w:t>Ref</w:t>
              </w:r>
              <w:r w:rsidRPr="00E53B18">
                <w:rPr>
                  <w:rFonts w:ascii="Times New Roman" w:eastAsia="Times New Roman" w:hAnsi="Times New Roman" w:cs="Times New Roman"/>
                  <w:b/>
                  <w:bCs/>
                  <w:color w:val="000000"/>
                  <w:lang w:eastAsia="en-CA"/>
                </w:rPr>
                <w:t>e</w:t>
              </w:r>
              <w:r w:rsidRPr="00D84B4A">
                <w:rPr>
                  <w:rFonts w:ascii="Times New Roman" w:eastAsia="Times New Roman" w:hAnsi="Times New Roman" w:cs="Times New Roman"/>
                  <w:b/>
                  <w:bCs/>
                  <w:color w:val="000000"/>
                  <w:lang w:eastAsia="en-CA"/>
                </w:rPr>
                <w:t>rences</w:t>
              </w:r>
            </w:ins>
          </w:p>
        </w:tc>
      </w:tr>
      <w:tr w:rsidR="00E53B18" w:rsidRPr="00E53B18" w14:paraId="4C35BCA6" w14:textId="77777777" w:rsidTr="00E53B18">
        <w:trPr>
          <w:gridAfter w:val="1"/>
          <w:wAfter w:w="1120" w:type="dxa"/>
          <w:trHeight w:val="540"/>
          <w:ins w:id="2093" w:author="Tri Le" w:date="2021-07-13T20:32:00Z"/>
          <w:trPrChange w:id="2094" w:author="Tri Le" w:date="2021-07-13T20:35:00Z">
            <w:trPr>
              <w:gridAfter w:val="1"/>
              <w:wAfter w:w="1120" w:type="dxa"/>
              <w:trHeight w:val="54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095"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2EFE8C3" w14:textId="77777777" w:rsidR="00E53B18" w:rsidRPr="00D84B4A" w:rsidRDefault="00E53B18" w:rsidP="00B479E4">
            <w:pPr>
              <w:jc w:val="center"/>
              <w:rPr>
                <w:ins w:id="2096" w:author="Tri Le" w:date="2021-07-13T20:32:00Z"/>
                <w:rFonts w:ascii="Times New Roman" w:eastAsia="Times New Roman" w:hAnsi="Times New Roman" w:cs="Times New Roman"/>
                <w:color w:val="000000"/>
                <w:lang w:val="en-CA" w:eastAsia="en-CA"/>
              </w:rPr>
            </w:pPr>
            <w:ins w:id="2097" w:author="Tri Le" w:date="2021-07-13T20:32:00Z">
              <w:r w:rsidRPr="00D84B4A">
                <w:rPr>
                  <w:rFonts w:ascii="Times New Roman" w:eastAsia="Times New Roman" w:hAnsi="Times New Roman" w:cs="Times New Roman"/>
                  <w:color w:val="000000"/>
                  <w:lang w:eastAsia="en-CA"/>
                </w:rPr>
                <w:lastRenderedPageBreak/>
                <w:t>Sapovirus</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098"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8C1409B" w14:textId="77777777" w:rsidR="00E53B18" w:rsidRPr="00D84B4A" w:rsidRDefault="00E53B18" w:rsidP="00B479E4">
            <w:pPr>
              <w:jc w:val="center"/>
              <w:rPr>
                <w:ins w:id="2099" w:author="Tri Le" w:date="2021-07-13T20:32:00Z"/>
                <w:rFonts w:ascii="Times New Roman" w:eastAsia="Times New Roman" w:hAnsi="Times New Roman" w:cs="Times New Roman"/>
                <w:color w:val="000000"/>
                <w:lang w:val="en-CA" w:eastAsia="en-CA"/>
              </w:rPr>
            </w:pPr>
            <w:ins w:id="2100" w:author="Tri Le" w:date="2021-07-13T20:32:00Z">
              <w:r w:rsidRPr="00D84B4A">
                <w:rPr>
                  <w:rFonts w:ascii="Times New Roman" w:eastAsia="Times New Roman" w:hAnsi="Times New Roman" w:cs="Times New Roman"/>
                  <w:color w:val="000000"/>
                  <w:lang w:eastAsia="en-CA"/>
                </w:rPr>
                <w:t>RNA</w:t>
              </w:r>
            </w:ins>
          </w:p>
        </w:tc>
        <w:tc>
          <w:tcPr>
            <w:tcW w:w="1629" w:type="dxa"/>
            <w:tcBorders>
              <w:top w:val="nil"/>
              <w:left w:val="nil"/>
              <w:bottom w:val="single" w:sz="8" w:space="0" w:color="auto"/>
              <w:right w:val="single" w:sz="8" w:space="0" w:color="auto"/>
            </w:tcBorders>
            <w:shd w:val="clear" w:color="auto" w:fill="auto"/>
            <w:vAlign w:val="center"/>
            <w:hideMark/>
            <w:tcPrChange w:id="2101"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68D843E3" w14:textId="77777777" w:rsidR="00E53B18" w:rsidRPr="00D84B4A" w:rsidRDefault="00E53B18" w:rsidP="00B479E4">
            <w:pPr>
              <w:jc w:val="center"/>
              <w:rPr>
                <w:ins w:id="2102" w:author="Tri Le" w:date="2021-07-13T20:32:00Z"/>
                <w:rFonts w:ascii="Times New Roman" w:eastAsia="Times New Roman" w:hAnsi="Times New Roman" w:cs="Times New Roman"/>
                <w:color w:val="000000"/>
                <w:lang w:val="en-CA" w:eastAsia="en-CA"/>
              </w:rPr>
            </w:pPr>
            <w:ins w:id="2103" w:author="Tri Le" w:date="2021-07-13T20:32:00Z">
              <w:r w:rsidRPr="00D84B4A">
                <w:rPr>
                  <w:rFonts w:ascii="Times New Roman" w:eastAsia="Times New Roman" w:hAnsi="Times New Roman" w:cs="Times New Roman"/>
                  <w:color w:val="000000"/>
                  <w:lang w:eastAsia="en-CA"/>
                </w:rPr>
                <w:t>Sav1F</w:t>
              </w:r>
            </w:ins>
          </w:p>
        </w:tc>
        <w:tc>
          <w:tcPr>
            <w:tcW w:w="2908" w:type="dxa"/>
            <w:tcBorders>
              <w:top w:val="nil"/>
              <w:left w:val="nil"/>
              <w:bottom w:val="single" w:sz="8" w:space="0" w:color="auto"/>
              <w:right w:val="single" w:sz="8" w:space="0" w:color="auto"/>
            </w:tcBorders>
            <w:shd w:val="clear" w:color="auto" w:fill="auto"/>
            <w:vAlign w:val="center"/>
            <w:hideMark/>
            <w:tcPrChange w:id="2104"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4BB1438A" w14:textId="77777777" w:rsidR="00E53B18" w:rsidRPr="00D84B4A" w:rsidRDefault="00E53B18" w:rsidP="001D521D">
            <w:pPr>
              <w:rPr>
                <w:ins w:id="2105" w:author="Tri Le" w:date="2021-07-13T20:32:00Z"/>
                <w:rFonts w:ascii="Times New Roman" w:eastAsia="Times New Roman" w:hAnsi="Times New Roman" w:cs="Times New Roman"/>
                <w:color w:val="000000"/>
                <w:lang w:val="en-CA" w:eastAsia="en-CA"/>
              </w:rPr>
              <w:pPrChange w:id="2106" w:author="Tri Le" w:date="2021-07-14T14:27:00Z">
                <w:pPr>
                  <w:framePr w:hSpace="180" w:wrap="around" w:vAnchor="text" w:hAnchor="margin" w:xAlign="center" w:y="1132"/>
                  <w:jc w:val="center"/>
                </w:pPr>
              </w:pPrChange>
            </w:pPr>
            <w:ins w:id="2107" w:author="Tri Le" w:date="2021-07-13T20:32:00Z">
              <w:r w:rsidRPr="00D84B4A">
                <w:rPr>
                  <w:rFonts w:ascii="Times New Roman" w:eastAsia="Times New Roman" w:hAnsi="Times New Roman" w:cs="Times New Roman"/>
                  <w:color w:val="000000"/>
                  <w:lang w:eastAsia="en-CA"/>
                </w:rPr>
                <w:t>TTG GCC CTC GCC ACC TA</w:t>
              </w:r>
              <w:r w:rsidRPr="00E53B18">
                <w:rPr>
                  <w:rFonts w:ascii="Times New Roman" w:eastAsia="Times New Roman" w:hAnsi="Times New Roman" w:cs="Times New Roman"/>
                  <w:color w:val="000000"/>
                  <w:lang w:eastAsia="en-CA"/>
                </w:rPr>
                <w:t>C</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108"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A78EA6F" w14:textId="77777777" w:rsidR="00E53B18" w:rsidRPr="00D84B4A" w:rsidRDefault="00E53B18" w:rsidP="00B479E4">
            <w:pPr>
              <w:jc w:val="center"/>
              <w:rPr>
                <w:ins w:id="2109" w:author="Tri Le" w:date="2021-07-13T20:32:00Z"/>
                <w:rFonts w:ascii="Times New Roman" w:eastAsia="Times New Roman" w:hAnsi="Times New Roman" w:cs="Times New Roman"/>
                <w:color w:val="000000"/>
                <w:lang w:val="en-CA" w:eastAsia="en-CA"/>
              </w:rPr>
            </w:pPr>
            <w:ins w:id="2110" w:author="Tri Le" w:date="2021-07-13T20:32:00Z">
              <w:r w:rsidRPr="00D84B4A">
                <w:rPr>
                  <w:rFonts w:ascii="Times New Roman" w:eastAsia="Times New Roman" w:hAnsi="Times New Roman" w:cs="Times New Roman"/>
                  <w:color w:val="000000"/>
                  <w:lang w:eastAsia="en-CA"/>
                </w:rPr>
                <w:t>Junction of polymerase and capsid</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111"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BC69458" w14:textId="77777777" w:rsidR="00E53B18" w:rsidRPr="00D84B4A" w:rsidRDefault="00E53B18" w:rsidP="00B479E4">
            <w:pPr>
              <w:ind w:right="-111"/>
              <w:jc w:val="center"/>
              <w:rPr>
                <w:ins w:id="2112" w:author="Tri Le" w:date="2021-07-13T20:32:00Z"/>
                <w:rFonts w:ascii="Times New Roman" w:eastAsia="Times New Roman" w:hAnsi="Times New Roman" w:cs="Times New Roman"/>
                <w:color w:val="000000"/>
                <w:lang w:val="en-CA" w:eastAsia="en-CA"/>
              </w:rPr>
            </w:pPr>
          </w:p>
        </w:tc>
      </w:tr>
      <w:tr w:rsidR="00E53B18" w:rsidRPr="00E53B18" w14:paraId="1E5740FF" w14:textId="77777777" w:rsidTr="00E53B18">
        <w:trPr>
          <w:gridAfter w:val="1"/>
          <w:wAfter w:w="1120" w:type="dxa"/>
          <w:trHeight w:val="300"/>
          <w:ins w:id="2113" w:author="Tri Le" w:date="2021-07-13T20:32:00Z"/>
          <w:trPrChange w:id="2114" w:author="Tri Le" w:date="2021-07-13T20:35:00Z">
            <w:trPr>
              <w:gridAfter w:val="1"/>
              <w:wAfter w:w="1120" w:type="dxa"/>
              <w:trHeight w:val="300"/>
            </w:trPr>
          </w:trPrChange>
        </w:trPr>
        <w:tc>
          <w:tcPr>
            <w:tcW w:w="1390" w:type="dxa"/>
            <w:vMerge/>
            <w:tcBorders>
              <w:top w:val="nil"/>
              <w:left w:val="single" w:sz="8" w:space="0" w:color="auto"/>
              <w:bottom w:val="single" w:sz="8" w:space="0" w:color="000000"/>
              <w:right w:val="single" w:sz="8" w:space="0" w:color="auto"/>
            </w:tcBorders>
            <w:vAlign w:val="center"/>
            <w:hideMark/>
            <w:tcPrChange w:id="2115"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44930D7D" w14:textId="77777777" w:rsidR="00E53B18" w:rsidRPr="00D84B4A" w:rsidRDefault="00E53B18" w:rsidP="00B479E4">
            <w:pPr>
              <w:jc w:val="center"/>
              <w:rPr>
                <w:ins w:id="2116"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117"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58793E70" w14:textId="77777777" w:rsidR="00E53B18" w:rsidRPr="00D84B4A" w:rsidRDefault="00E53B18" w:rsidP="00B479E4">
            <w:pPr>
              <w:jc w:val="center"/>
              <w:rPr>
                <w:ins w:id="2118"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119"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3E5D3A36" w14:textId="77777777" w:rsidR="00E53B18" w:rsidRPr="00D84B4A" w:rsidRDefault="00E53B18" w:rsidP="00B479E4">
            <w:pPr>
              <w:jc w:val="center"/>
              <w:rPr>
                <w:ins w:id="2120" w:author="Tri Le" w:date="2021-07-13T20:32:00Z"/>
                <w:rFonts w:ascii="Times New Roman" w:eastAsia="Times New Roman" w:hAnsi="Times New Roman" w:cs="Times New Roman"/>
                <w:color w:val="000000"/>
                <w:lang w:val="en-CA" w:eastAsia="en-CA"/>
              </w:rPr>
            </w:pPr>
            <w:ins w:id="2121" w:author="Tri Le" w:date="2021-07-13T20:32:00Z">
              <w:r w:rsidRPr="00D84B4A">
                <w:rPr>
                  <w:rFonts w:ascii="Times New Roman" w:eastAsia="Times New Roman" w:hAnsi="Times New Roman" w:cs="Times New Roman"/>
                  <w:color w:val="000000"/>
                  <w:lang w:eastAsia="en-CA"/>
                </w:rPr>
                <w:t>Sav5F</w:t>
              </w:r>
            </w:ins>
          </w:p>
        </w:tc>
        <w:tc>
          <w:tcPr>
            <w:tcW w:w="2908" w:type="dxa"/>
            <w:tcBorders>
              <w:top w:val="nil"/>
              <w:left w:val="nil"/>
              <w:bottom w:val="single" w:sz="8" w:space="0" w:color="auto"/>
              <w:right w:val="single" w:sz="8" w:space="0" w:color="auto"/>
            </w:tcBorders>
            <w:shd w:val="clear" w:color="auto" w:fill="auto"/>
            <w:vAlign w:val="center"/>
            <w:hideMark/>
            <w:tcPrChange w:id="2122"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98EF632" w14:textId="77777777" w:rsidR="00E53B18" w:rsidRPr="00D84B4A" w:rsidRDefault="00E53B18" w:rsidP="001D521D">
            <w:pPr>
              <w:rPr>
                <w:ins w:id="2123" w:author="Tri Le" w:date="2021-07-13T20:32:00Z"/>
                <w:rFonts w:ascii="Times New Roman" w:eastAsia="Times New Roman" w:hAnsi="Times New Roman" w:cs="Times New Roman"/>
                <w:color w:val="000000"/>
                <w:lang w:val="en-CA" w:eastAsia="en-CA"/>
              </w:rPr>
              <w:pPrChange w:id="2124" w:author="Tri Le" w:date="2021-07-14T14:27:00Z">
                <w:pPr>
                  <w:framePr w:hSpace="180" w:wrap="around" w:vAnchor="text" w:hAnchor="margin" w:xAlign="center" w:y="1132"/>
                  <w:jc w:val="center"/>
                </w:pPr>
              </w:pPrChange>
            </w:pPr>
            <w:ins w:id="2125" w:author="Tri Le" w:date="2021-07-13T20:32:00Z">
              <w:r w:rsidRPr="00D84B4A">
                <w:rPr>
                  <w:rFonts w:ascii="Times New Roman" w:eastAsia="Times New Roman" w:hAnsi="Times New Roman" w:cs="Times New Roman"/>
                  <w:color w:val="000000"/>
                  <w:lang w:eastAsia="en-CA"/>
                </w:rPr>
                <w:t>TTT GAA CAA GCT GTG GCA TGC TAC</w:t>
              </w:r>
            </w:ins>
          </w:p>
        </w:tc>
        <w:tc>
          <w:tcPr>
            <w:tcW w:w="1984" w:type="dxa"/>
            <w:vMerge/>
            <w:tcBorders>
              <w:top w:val="nil"/>
              <w:left w:val="single" w:sz="8" w:space="0" w:color="auto"/>
              <w:bottom w:val="single" w:sz="8" w:space="0" w:color="000000"/>
              <w:right w:val="single" w:sz="8" w:space="0" w:color="auto"/>
            </w:tcBorders>
            <w:vAlign w:val="center"/>
            <w:hideMark/>
            <w:tcPrChange w:id="2126"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1C87A812" w14:textId="77777777" w:rsidR="00E53B18" w:rsidRPr="00D84B4A" w:rsidRDefault="00E53B18" w:rsidP="00B479E4">
            <w:pPr>
              <w:jc w:val="center"/>
              <w:rPr>
                <w:ins w:id="2127"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128"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1B476E18" w14:textId="77777777" w:rsidR="00E53B18" w:rsidRPr="00D84B4A" w:rsidRDefault="00E53B18" w:rsidP="00B479E4">
            <w:pPr>
              <w:jc w:val="center"/>
              <w:rPr>
                <w:ins w:id="2129" w:author="Tri Le" w:date="2021-07-13T20:32:00Z"/>
                <w:rFonts w:ascii="Times New Roman" w:eastAsia="Times New Roman" w:hAnsi="Times New Roman" w:cs="Times New Roman"/>
                <w:color w:val="000000"/>
                <w:lang w:val="en-CA" w:eastAsia="en-CA"/>
              </w:rPr>
            </w:pPr>
          </w:p>
        </w:tc>
      </w:tr>
      <w:tr w:rsidR="00E53B18" w:rsidRPr="00E53B18" w14:paraId="2E8B3ABD" w14:textId="77777777" w:rsidTr="00E53B18">
        <w:trPr>
          <w:gridAfter w:val="1"/>
          <w:wAfter w:w="1120" w:type="dxa"/>
          <w:trHeight w:val="300"/>
          <w:ins w:id="2130" w:author="Tri Le" w:date="2021-07-13T20:32:00Z"/>
          <w:trPrChange w:id="2131" w:author="Tri Le" w:date="2021-07-13T20:35:00Z">
            <w:trPr>
              <w:gridAfter w:val="1"/>
              <w:wAfter w:w="1120" w:type="dxa"/>
              <w:trHeight w:val="300"/>
            </w:trPr>
          </w:trPrChange>
        </w:trPr>
        <w:tc>
          <w:tcPr>
            <w:tcW w:w="1390" w:type="dxa"/>
            <w:vMerge/>
            <w:tcBorders>
              <w:top w:val="nil"/>
              <w:left w:val="single" w:sz="8" w:space="0" w:color="auto"/>
              <w:bottom w:val="single" w:sz="8" w:space="0" w:color="000000"/>
              <w:right w:val="single" w:sz="8" w:space="0" w:color="auto"/>
            </w:tcBorders>
            <w:vAlign w:val="center"/>
            <w:hideMark/>
            <w:tcPrChange w:id="2132"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14654BE8" w14:textId="77777777" w:rsidR="00E53B18" w:rsidRPr="00D84B4A" w:rsidRDefault="00E53B18" w:rsidP="00B479E4">
            <w:pPr>
              <w:jc w:val="center"/>
              <w:rPr>
                <w:ins w:id="2133"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134"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0D1DD1E2" w14:textId="77777777" w:rsidR="00E53B18" w:rsidRPr="00D84B4A" w:rsidRDefault="00E53B18" w:rsidP="00B479E4">
            <w:pPr>
              <w:jc w:val="center"/>
              <w:rPr>
                <w:ins w:id="2135"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136"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4C099355" w14:textId="77777777" w:rsidR="00E53B18" w:rsidRPr="00D84B4A" w:rsidRDefault="00E53B18" w:rsidP="00B479E4">
            <w:pPr>
              <w:jc w:val="center"/>
              <w:rPr>
                <w:ins w:id="2137" w:author="Tri Le" w:date="2021-07-13T20:32:00Z"/>
                <w:rFonts w:ascii="Times New Roman" w:eastAsia="Times New Roman" w:hAnsi="Times New Roman" w:cs="Times New Roman"/>
                <w:color w:val="000000"/>
                <w:lang w:val="en-CA" w:eastAsia="en-CA"/>
              </w:rPr>
            </w:pPr>
            <w:ins w:id="2138" w:author="Tri Le" w:date="2021-07-13T20:32:00Z">
              <w:r w:rsidRPr="00D84B4A">
                <w:rPr>
                  <w:rFonts w:ascii="Times New Roman" w:eastAsia="Times New Roman" w:hAnsi="Times New Roman" w:cs="Times New Roman"/>
                  <w:color w:val="000000"/>
                  <w:lang w:eastAsia="en-CA"/>
                </w:rPr>
                <w:t>Sav124F</w:t>
              </w:r>
            </w:ins>
          </w:p>
        </w:tc>
        <w:tc>
          <w:tcPr>
            <w:tcW w:w="2908" w:type="dxa"/>
            <w:tcBorders>
              <w:top w:val="nil"/>
              <w:left w:val="nil"/>
              <w:bottom w:val="single" w:sz="8" w:space="0" w:color="auto"/>
              <w:right w:val="single" w:sz="8" w:space="0" w:color="auto"/>
            </w:tcBorders>
            <w:shd w:val="clear" w:color="auto" w:fill="auto"/>
            <w:vAlign w:val="center"/>
            <w:hideMark/>
            <w:tcPrChange w:id="2139"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2666019E" w14:textId="77777777" w:rsidR="00E53B18" w:rsidRPr="00D84B4A" w:rsidRDefault="00E53B18" w:rsidP="001D521D">
            <w:pPr>
              <w:rPr>
                <w:ins w:id="2140" w:author="Tri Le" w:date="2021-07-13T20:32:00Z"/>
                <w:rFonts w:ascii="Times New Roman" w:eastAsia="Times New Roman" w:hAnsi="Times New Roman" w:cs="Times New Roman"/>
                <w:color w:val="000000"/>
                <w:lang w:val="en-CA" w:eastAsia="en-CA"/>
              </w:rPr>
              <w:pPrChange w:id="2141" w:author="Tri Le" w:date="2021-07-14T14:27:00Z">
                <w:pPr>
                  <w:framePr w:hSpace="180" w:wrap="around" w:vAnchor="text" w:hAnchor="margin" w:xAlign="center" w:y="1132"/>
                  <w:jc w:val="center"/>
                </w:pPr>
              </w:pPrChange>
            </w:pPr>
            <w:ins w:id="2142" w:author="Tri Le" w:date="2021-07-13T20:32:00Z">
              <w:r w:rsidRPr="00D84B4A">
                <w:rPr>
                  <w:rFonts w:ascii="Times New Roman" w:eastAsia="Times New Roman" w:hAnsi="Times New Roman" w:cs="Times New Roman"/>
                  <w:color w:val="000000"/>
                  <w:lang w:eastAsia="en-CA"/>
                </w:rPr>
                <w:t>GAY CAS GCT CTC GCY ACC TAC</w:t>
              </w:r>
            </w:ins>
          </w:p>
        </w:tc>
        <w:tc>
          <w:tcPr>
            <w:tcW w:w="1984" w:type="dxa"/>
            <w:vMerge/>
            <w:tcBorders>
              <w:top w:val="nil"/>
              <w:left w:val="single" w:sz="8" w:space="0" w:color="auto"/>
              <w:bottom w:val="single" w:sz="8" w:space="0" w:color="000000"/>
              <w:right w:val="single" w:sz="8" w:space="0" w:color="auto"/>
            </w:tcBorders>
            <w:vAlign w:val="center"/>
            <w:hideMark/>
            <w:tcPrChange w:id="2143"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3258C6CB" w14:textId="77777777" w:rsidR="00E53B18" w:rsidRPr="00D84B4A" w:rsidRDefault="00E53B18" w:rsidP="00B479E4">
            <w:pPr>
              <w:jc w:val="center"/>
              <w:rPr>
                <w:ins w:id="2144"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145"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12CF1CA9" w14:textId="77777777" w:rsidR="00E53B18" w:rsidRPr="00D84B4A" w:rsidRDefault="00E53B18" w:rsidP="00B479E4">
            <w:pPr>
              <w:jc w:val="center"/>
              <w:rPr>
                <w:ins w:id="2146" w:author="Tri Le" w:date="2021-07-13T20:32:00Z"/>
                <w:rFonts w:ascii="Times New Roman" w:eastAsia="Times New Roman" w:hAnsi="Times New Roman" w:cs="Times New Roman"/>
                <w:color w:val="000000"/>
                <w:lang w:val="en-CA" w:eastAsia="en-CA"/>
              </w:rPr>
            </w:pPr>
          </w:p>
        </w:tc>
      </w:tr>
      <w:tr w:rsidR="00E53B18" w:rsidRPr="00E53B18" w14:paraId="0FFC17A1" w14:textId="77777777" w:rsidTr="00E53B18">
        <w:trPr>
          <w:gridAfter w:val="1"/>
          <w:wAfter w:w="1120" w:type="dxa"/>
          <w:trHeight w:val="300"/>
          <w:ins w:id="2147" w:author="Tri Le" w:date="2021-07-13T20:32:00Z"/>
          <w:trPrChange w:id="2148" w:author="Tri Le" w:date="2021-07-13T20:35:00Z">
            <w:trPr>
              <w:gridAfter w:val="1"/>
              <w:wAfter w:w="1120" w:type="dxa"/>
              <w:trHeight w:val="300"/>
            </w:trPr>
          </w:trPrChange>
        </w:trPr>
        <w:tc>
          <w:tcPr>
            <w:tcW w:w="1390" w:type="dxa"/>
            <w:vMerge/>
            <w:tcBorders>
              <w:top w:val="nil"/>
              <w:left w:val="single" w:sz="8" w:space="0" w:color="auto"/>
              <w:bottom w:val="single" w:sz="8" w:space="0" w:color="000000"/>
              <w:right w:val="single" w:sz="8" w:space="0" w:color="auto"/>
            </w:tcBorders>
            <w:vAlign w:val="center"/>
            <w:hideMark/>
            <w:tcPrChange w:id="2149"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2E59391B" w14:textId="77777777" w:rsidR="00E53B18" w:rsidRPr="00D84B4A" w:rsidRDefault="00E53B18" w:rsidP="00B479E4">
            <w:pPr>
              <w:jc w:val="center"/>
              <w:rPr>
                <w:ins w:id="2150"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151"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2FF08F7C" w14:textId="77777777" w:rsidR="00E53B18" w:rsidRPr="00D84B4A" w:rsidRDefault="00E53B18" w:rsidP="00B479E4">
            <w:pPr>
              <w:jc w:val="center"/>
              <w:rPr>
                <w:ins w:id="2152"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153"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3ABD573F" w14:textId="77777777" w:rsidR="00E53B18" w:rsidRPr="00D84B4A" w:rsidRDefault="00E53B18" w:rsidP="00B479E4">
            <w:pPr>
              <w:jc w:val="center"/>
              <w:rPr>
                <w:ins w:id="2154" w:author="Tri Le" w:date="2021-07-13T20:32:00Z"/>
                <w:rFonts w:ascii="Times New Roman" w:eastAsia="Times New Roman" w:hAnsi="Times New Roman" w:cs="Times New Roman"/>
                <w:color w:val="000000"/>
                <w:lang w:val="en-CA" w:eastAsia="en-CA"/>
              </w:rPr>
            </w:pPr>
            <w:ins w:id="2155" w:author="Tri Le" w:date="2021-07-13T20:32:00Z">
              <w:r w:rsidRPr="00D84B4A">
                <w:rPr>
                  <w:rFonts w:ascii="Times New Roman" w:eastAsia="Times New Roman" w:hAnsi="Times New Roman" w:cs="Times New Roman"/>
                  <w:color w:val="000000"/>
                  <w:lang w:eastAsia="en-CA"/>
                </w:rPr>
                <w:t>Sav124R</w:t>
              </w:r>
            </w:ins>
          </w:p>
        </w:tc>
        <w:tc>
          <w:tcPr>
            <w:tcW w:w="2908" w:type="dxa"/>
            <w:tcBorders>
              <w:top w:val="nil"/>
              <w:left w:val="nil"/>
              <w:bottom w:val="single" w:sz="8" w:space="0" w:color="auto"/>
              <w:right w:val="single" w:sz="8" w:space="0" w:color="auto"/>
            </w:tcBorders>
            <w:shd w:val="clear" w:color="auto" w:fill="auto"/>
            <w:vAlign w:val="center"/>
            <w:hideMark/>
            <w:tcPrChange w:id="2156"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0CC8E581" w14:textId="77777777" w:rsidR="00E53B18" w:rsidRPr="00D84B4A" w:rsidRDefault="00E53B18" w:rsidP="001D521D">
            <w:pPr>
              <w:rPr>
                <w:ins w:id="2157" w:author="Tri Le" w:date="2021-07-13T20:32:00Z"/>
                <w:rFonts w:ascii="Times New Roman" w:eastAsia="Times New Roman" w:hAnsi="Times New Roman" w:cs="Times New Roman"/>
                <w:color w:val="000000"/>
                <w:lang w:val="en-CA" w:eastAsia="en-CA"/>
              </w:rPr>
              <w:pPrChange w:id="2158" w:author="Tri Le" w:date="2021-07-14T14:27:00Z">
                <w:pPr>
                  <w:framePr w:hSpace="180" w:wrap="around" w:vAnchor="text" w:hAnchor="margin" w:xAlign="center" w:y="1132"/>
                  <w:jc w:val="center"/>
                </w:pPr>
              </w:pPrChange>
            </w:pPr>
            <w:ins w:id="2159" w:author="Tri Le" w:date="2021-07-13T20:32:00Z">
              <w:r w:rsidRPr="00D84B4A">
                <w:rPr>
                  <w:rFonts w:ascii="Times New Roman" w:eastAsia="Times New Roman" w:hAnsi="Times New Roman" w:cs="Times New Roman"/>
                  <w:color w:val="000000"/>
                  <w:lang w:eastAsia="en-CA"/>
                </w:rPr>
                <w:t>CCC TCC ATY TCA AAC ACT A</w:t>
              </w:r>
            </w:ins>
          </w:p>
        </w:tc>
        <w:tc>
          <w:tcPr>
            <w:tcW w:w="1984" w:type="dxa"/>
            <w:vMerge/>
            <w:tcBorders>
              <w:top w:val="nil"/>
              <w:left w:val="single" w:sz="8" w:space="0" w:color="auto"/>
              <w:bottom w:val="single" w:sz="8" w:space="0" w:color="000000"/>
              <w:right w:val="single" w:sz="8" w:space="0" w:color="auto"/>
            </w:tcBorders>
            <w:vAlign w:val="center"/>
            <w:hideMark/>
            <w:tcPrChange w:id="2160"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121942A2" w14:textId="77777777" w:rsidR="00E53B18" w:rsidRPr="00D84B4A" w:rsidRDefault="00E53B18" w:rsidP="00B479E4">
            <w:pPr>
              <w:jc w:val="center"/>
              <w:rPr>
                <w:ins w:id="2161"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162"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6E1E003D" w14:textId="77777777" w:rsidR="00E53B18" w:rsidRPr="00D84B4A" w:rsidRDefault="00E53B18" w:rsidP="00B479E4">
            <w:pPr>
              <w:jc w:val="center"/>
              <w:rPr>
                <w:ins w:id="2163" w:author="Tri Le" w:date="2021-07-13T20:32:00Z"/>
                <w:rFonts w:ascii="Times New Roman" w:eastAsia="Times New Roman" w:hAnsi="Times New Roman" w:cs="Times New Roman"/>
                <w:color w:val="000000"/>
                <w:lang w:val="en-CA" w:eastAsia="en-CA"/>
              </w:rPr>
            </w:pPr>
          </w:p>
        </w:tc>
      </w:tr>
      <w:tr w:rsidR="00E53B18" w:rsidRPr="00E53B18" w14:paraId="2F03C743" w14:textId="77777777" w:rsidTr="00E53B18">
        <w:trPr>
          <w:gridAfter w:val="1"/>
          <w:wAfter w:w="1120" w:type="dxa"/>
          <w:trHeight w:val="300"/>
          <w:ins w:id="2164" w:author="Tri Le" w:date="2021-07-13T20:32:00Z"/>
          <w:trPrChange w:id="2165" w:author="Tri Le" w:date="2021-07-13T20:35:00Z">
            <w:trPr>
              <w:gridAfter w:val="1"/>
              <w:wAfter w:w="1120" w:type="dxa"/>
              <w:trHeight w:val="300"/>
            </w:trPr>
          </w:trPrChange>
        </w:trPr>
        <w:tc>
          <w:tcPr>
            <w:tcW w:w="1390" w:type="dxa"/>
            <w:vMerge/>
            <w:tcBorders>
              <w:top w:val="nil"/>
              <w:left w:val="single" w:sz="8" w:space="0" w:color="auto"/>
              <w:bottom w:val="single" w:sz="8" w:space="0" w:color="000000"/>
              <w:right w:val="single" w:sz="8" w:space="0" w:color="auto"/>
            </w:tcBorders>
            <w:vAlign w:val="center"/>
            <w:hideMark/>
            <w:tcPrChange w:id="2166"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55232B84" w14:textId="77777777" w:rsidR="00E53B18" w:rsidRPr="00D84B4A" w:rsidRDefault="00E53B18" w:rsidP="00B479E4">
            <w:pPr>
              <w:jc w:val="center"/>
              <w:rPr>
                <w:ins w:id="2167"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168"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4149515A" w14:textId="77777777" w:rsidR="00E53B18" w:rsidRPr="00D84B4A" w:rsidRDefault="00E53B18" w:rsidP="00B479E4">
            <w:pPr>
              <w:jc w:val="center"/>
              <w:rPr>
                <w:ins w:id="2169"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170"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34C2C0D7" w14:textId="77777777" w:rsidR="00E53B18" w:rsidRPr="00D84B4A" w:rsidRDefault="00E53B18" w:rsidP="00B479E4">
            <w:pPr>
              <w:jc w:val="center"/>
              <w:rPr>
                <w:ins w:id="2171" w:author="Tri Le" w:date="2021-07-13T20:32:00Z"/>
                <w:rFonts w:ascii="Times New Roman" w:eastAsia="Times New Roman" w:hAnsi="Times New Roman" w:cs="Times New Roman"/>
                <w:color w:val="000000"/>
                <w:lang w:val="en-CA" w:eastAsia="en-CA"/>
              </w:rPr>
            </w:pPr>
            <w:ins w:id="2172" w:author="Tri Le" w:date="2021-07-13T20:32:00Z">
              <w:r w:rsidRPr="00D84B4A">
                <w:rPr>
                  <w:rFonts w:ascii="Times New Roman" w:eastAsia="Times New Roman" w:hAnsi="Times New Roman" w:cs="Times New Roman"/>
                  <w:color w:val="000000"/>
                  <w:lang w:eastAsia="en-CA"/>
                </w:rPr>
                <w:t>Sav124TP</w:t>
              </w:r>
              <w:r w:rsidRPr="00D84B4A">
                <w:rPr>
                  <w:rFonts w:ascii="Times New Roman" w:eastAsia="Times New Roman" w:hAnsi="Times New Roman" w:cs="Times New Roman"/>
                  <w:color w:val="000000"/>
                  <w:vertAlign w:val="superscript"/>
                  <w:lang w:eastAsia="en-CA"/>
                </w:rPr>
                <w:t>a</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single" w:sz="8" w:space="0" w:color="auto"/>
              <w:right w:val="single" w:sz="8" w:space="0" w:color="auto"/>
            </w:tcBorders>
            <w:shd w:val="clear" w:color="auto" w:fill="auto"/>
            <w:vAlign w:val="center"/>
            <w:hideMark/>
            <w:tcPrChange w:id="2173"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2E6CB519" w14:textId="77777777" w:rsidR="00E53B18" w:rsidRPr="00D84B4A" w:rsidRDefault="00E53B18" w:rsidP="001D521D">
            <w:pPr>
              <w:rPr>
                <w:ins w:id="2174" w:author="Tri Le" w:date="2021-07-13T20:32:00Z"/>
                <w:rFonts w:ascii="Times New Roman" w:eastAsia="Times New Roman" w:hAnsi="Times New Roman" w:cs="Times New Roman"/>
                <w:color w:val="000000"/>
                <w:lang w:val="en-CA" w:eastAsia="en-CA"/>
              </w:rPr>
              <w:pPrChange w:id="2175" w:author="Tri Le" w:date="2021-07-14T14:27:00Z">
                <w:pPr>
                  <w:framePr w:hSpace="180" w:wrap="around" w:vAnchor="text" w:hAnchor="margin" w:xAlign="center" w:y="1132"/>
                  <w:jc w:val="center"/>
                </w:pPr>
              </w:pPrChange>
            </w:pPr>
            <w:ins w:id="2176" w:author="Tri Le" w:date="2021-07-13T20:32:00Z">
              <w:r w:rsidRPr="00D84B4A">
                <w:rPr>
                  <w:rFonts w:ascii="Times New Roman" w:eastAsia="Times New Roman" w:hAnsi="Times New Roman" w:cs="Times New Roman"/>
                  <w:color w:val="000000"/>
                  <w:lang w:eastAsia="en-CA"/>
                </w:rPr>
                <w:t>FAM-CCR CCT ATR AAC CA</w:t>
              </w:r>
            </w:ins>
          </w:p>
        </w:tc>
        <w:tc>
          <w:tcPr>
            <w:tcW w:w="1984" w:type="dxa"/>
            <w:vMerge/>
            <w:tcBorders>
              <w:top w:val="nil"/>
              <w:left w:val="single" w:sz="8" w:space="0" w:color="auto"/>
              <w:bottom w:val="single" w:sz="8" w:space="0" w:color="000000"/>
              <w:right w:val="single" w:sz="8" w:space="0" w:color="auto"/>
            </w:tcBorders>
            <w:vAlign w:val="center"/>
            <w:hideMark/>
            <w:tcPrChange w:id="2177"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1B6C5461" w14:textId="77777777" w:rsidR="00E53B18" w:rsidRPr="00D84B4A" w:rsidRDefault="00E53B18" w:rsidP="00B479E4">
            <w:pPr>
              <w:jc w:val="center"/>
              <w:rPr>
                <w:ins w:id="2178"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179"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25EDCDFA" w14:textId="77777777" w:rsidR="00E53B18" w:rsidRPr="00D84B4A" w:rsidRDefault="00E53B18" w:rsidP="00B479E4">
            <w:pPr>
              <w:jc w:val="center"/>
              <w:rPr>
                <w:ins w:id="2180" w:author="Tri Le" w:date="2021-07-13T20:32:00Z"/>
                <w:rFonts w:ascii="Times New Roman" w:eastAsia="Times New Roman" w:hAnsi="Times New Roman" w:cs="Times New Roman"/>
                <w:color w:val="000000"/>
                <w:lang w:val="en-CA" w:eastAsia="en-CA"/>
              </w:rPr>
            </w:pPr>
          </w:p>
        </w:tc>
      </w:tr>
      <w:tr w:rsidR="00E53B18" w:rsidRPr="00E53B18" w14:paraId="524BAB9F" w14:textId="77777777" w:rsidTr="00E53B18">
        <w:trPr>
          <w:gridAfter w:val="1"/>
          <w:wAfter w:w="1120" w:type="dxa"/>
          <w:trHeight w:val="300"/>
          <w:ins w:id="2181" w:author="Tri Le" w:date="2021-07-13T20:32:00Z"/>
          <w:trPrChange w:id="2182" w:author="Tri Le" w:date="2021-07-13T20:35:00Z">
            <w:trPr>
              <w:gridAfter w:val="1"/>
              <w:wAfter w:w="1120" w:type="dxa"/>
              <w:trHeight w:val="300"/>
            </w:trPr>
          </w:trPrChange>
        </w:trPr>
        <w:tc>
          <w:tcPr>
            <w:tcW w:w="1390" w:type="dxa"/>
            <w:vMerge/>
            <w:tcBorders>
              <w:top w:val="nil"/>
              <w:left w:val="single" w:sz="8" w:space="0" w:color="auto"/>
              <w:bottom w:val="single" w:sz="8" w:space="0" w:color="000000"/>
              <w:right w:val="single" w:sz="8" w:space="0" w:color="auto"/>
            </w:tcBorders>
            <w:vAlign w:val="center"/>
            <w:hideMark/>
            <w:tcPrChange w:id="2183"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3F002E35" w14:textId="77777777" w:rsidR="00E53B18" w:rsidRPr="00D84B4A" w:rsidRDefault="00E53B18" w:rsidP="00B479E4">
            <w:pPr>
              <w:jc w:val="center"/>
              <w:rPr>
                <w:ins w:id="2184"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185"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04F96B11" w14:textId="77777777" w:rsidR="00E53B18" w:rsidRPr="00D84B4A" w:rsidRDefault="00E53B18" w:rsidP="00B479E4">
            <w:pPr>
              <w:jc w:val="center"/>
              <w:rPr>
                <w:ins w:id="2186"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187"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6F8D2D69" w14:textId="77777777" w:rsidR="00E53B18" w:rsidRPr="00D84B4A" w:rsidRDefault="00E53B18" w:rsidP="00B479E4">
            <w:pPr>
              <w:jc w:val="center"/>
              <w:rPr>
                <w:ins w:id="2188" w:author="Tri Le" w:date="2021-07-13T20:32:00Z"/>
                <w:rFonts w:ascii="Times New Roman" w:eastAsia="Times New Roman" w:hAnsi="Times New Roman" w:cs="Times New Roman"/>
                <w:color w:val="000000"/>
                <w:lang w:val="en-CA" w:eastAsia="en-CA"/>
              </w:rPr>
            </w:pPr>
            <w:ins w:id="2189" w:author="Tri Le" w:date="2021-07-13T20:32:00Z">
              <w:r w:rsidRPr="00D84B4A">
                <w:rPr>
                  <w:rFonts w:ascii="Times New Roman" w:eastAsia="Times New Roman" w:hAnsi="Times New Roman" w:cs="Times New Roman"/>
                  <w:color w:val="000000"/>
                  <w:lang w:eastAsia="en-CA"/>
                </w:rPr>
                <w:t>Sav5TP</w:t>
              </w:r>
              <w:r w:rsidRPr="00D84B4A">
                <w:rPr>
                  <w:rFonts w:ascii="Times New Roman" w:eastAsia="Times New Roman" w:hAnsi="Times New Roman" w:cs="Times New Roman"/>
                  <w:color w:val="000000"/>
                  <w:vertAlign w:val="superscript"/>
                  <w:lang w:eastAsia="en-CA"/>
                </w:rPr>
                <w:t>a</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single" w:sz="8" w:space="0" w:color="auto"/>
              <w:right w:val="single" w:sz="8" w:space="0" w:color="auto"/>
            </w:tcBorders>
            <w:shd w:val="clear" w:color="auto" w:fill="auto"/>
            <w:vAlign w:val="center"/>
            <w:hideMark/>
            <w:tcPrChange w:id="2190"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61404DE" w14:textId="77777777" w:rsidR="00E53B18" w:rsidRPr="00D84B4A" w:rsidRDefault="00E53B18" w:rsidP="001D521D">
            <w:pPr>
              <w:rPr>
                <w:ins w:id="2191" w:author="Tri Le" w:date="2021-07-13T20:32:00Z"/>
                <w:rFonts w:ascii="Times New Roman" w:eastAsia="Times New Roman" w:hAnsi="Times New Roman" w:cs="Times New Roman"/>
                <w:color w:val="000000"/>
                <w:lang w:val="en-CA" w:eastAsia="en-CA"/>
              </w:rPr>
              <w:pPrChange w:id="2192" w:author="Tri Le" w:date="2021-07-14T14:27:00Z">
                <w:pPr>
                  <w:framePr w:hSpace="180" w:wrap="around" w:vAnchor="text" w:hAnchor="margin" w:xAlign="center" w:y="1132"/>
                  <w:jc w:val="center"/>
                </w:pPr>
              </w:pPrChange>
            </w:pPr>
            <w:ins w:id="2193" w:author="Tri Le" w:date="2021-07-13T20:32:00Z">
              <w:r w:rsidRPr="00D84B4A">
                <w:rPr>
                  <w:rFonts w:ascii="Times New Roman" w:eastAsia="Times New Roman" w:hAnsi="Times New Roman" w:cs="Times New Roman"/>
                  <w:color w:val="000000"/>
                  <w:lang w:eastAsia="en-CA"/>
                </w:rPr>
                <w:t>FAM-TGC CAC CAA TGT ACC A</w:t>
              </w:r>
            </w:ins>
          </w:p>
        </w:tc>
        <w:tc>
          <w:tcPr>
            <w:tcW w:w="1984" w:type="dxa"/>
            <w:vMerge/>
            <w:tcBorders>
              <w:top w:val="nil"/>
              <w:left w:val="single" w:sz="8" w:space="0" w:color="auto"/>
              <w:bottom w:val="single" w:sz="8" w:space="0" w:color="000000"/>
              <w:right w:val="single" w:sz="8" w:space="0" w:color="auto"/>
            </w:tcBorders>
            <w:vAlign w:val="center"/>
            <w:hideMark/>
            <w:tcPrChange w:id="2194"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190B6588" w14:textId="77777777" w:rsidR="00E53B18" w:rsidRPr="00D84B4A" w:rsidRDefault="00E53B18" w:rsidP="00B479E4">
            <w:pPr>
              <w:jc w:val="center"/>
              <w:rPr>
                <w:ins w:id="2195"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196"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6542E4AD" w14:textId="77777777" w:rsidR="00E53B18" w:rsidRPr="00D84B4A" w:rsidRDefault="00E53B18" w:rsidP="00B479E4">
            <w:pPr>
              <w:jc w:val="center"/>
              <w:rPr>
                <w:ins w:id="2197" w:author="Tri Le" w:date="2021-07-13T20:32:00Z"/>
                <w:rFonts w:ascii="Times New Roman" w:eastAsia="Times New Roman" w:hAnsi="Times New Roman" w:cs="Times New Roman"/>
                <w:color w:val="000000"/>
                <w:lang w:val="en-CA" w:eastAsia="en-CA"/>
              </w:rPr>
            </w:pPr>
          </w:p>
        </w:tc>
      </w:tr>
      <w:tr w:rsidR="00E53B18" w:rsidRPr="00E53B18" w14:paraId="414F76DF" w14:textId="77777777" w:rsidTr="00E53B18">
        <w:trPr>
          <w:gridAfter w:val="1"/>
          <w:wAfter w:w="1120" w:type="dxa"/>
          <w:trHeight w:val="600"/>
          <w:ins w:id="2198" w:author="Tri Le" w:date="2021-07-13T20:32:00Z"/>
          <w:trPrChange w:id="2199" w:author="Tri Le" w:date="2021-07-13T20:35:00Z">
            <w:trPr>
              <w:gridAfter w:val="1"/>
              <w:wAfter w:w="1120" w:type="dxa"/>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200"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C03C662" w14:textId="77777777" w:rsidR="00E53B18" w:rsidRPr="00D84B4A" w:rsidRDefault="00E53B18" w:rsidP="00B479E4">
            <w:pPr>
              <w:jc w:val="center"/>
              <w:rPr>
                <w:ins w:id="2201" w:author="Tri Le" w:date="2021-07-13T20:32:00Z"/>
                <w:rFonts w:ascii="Times New Roman" w:eastAsia="Times New Roman" w:hAnsi="Times New Roman" w:cs="Times New Roman"/>
                <w:color w:val="000000"/>
                <w:lang w:val="en-CA" w:eastAsia="en-CA"/>
              </w:rPr>
            </w:pPr>
            <w:ins w:id="2202" w:author="Tri Le" w:date="2021-07-13T20:32:00Z">
              <w:r w:rsidRPr="00D84B4A">
                <w:rPr>
                  <w:rFonts w:ascii="Times New Roman" w:eastAsia="Times New Roman" w:hAnsi="Times New Roman" w:cs="Times New Roman"/>
                  <w:color w:val="000000"/>
                  <w:lang w:eastAsia="en-CA"/>
                </w:rPr>
                <w:t>Rotavirus Type A</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203"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7DE6C59" w14:textId="77777777" w:rsidR="00E53B18" w:rsidRPr="00D84B4A" w:rsidRDefault="00E53B18" w:rsidP="00B479E4">
            <w:pPr>
              <w:jc w:val="center"/>
              <w:rPr>
                <w:ins w:id="2204" w:author="Tri Le" w:date="2021-07-13T20:32:00Z"/>
                <w:rFonts w:ascii="Times New Roman" w:eastAsia="Times New Roman" w:hAnsi="Times New Roman" w:cs="Times New Roman"/>
                <w:color w:val="000000"/>
                <w:lang w:val="en-CA" w:eastAsia="en-CA"/>
              </w:rPr>
            </w:pPr>
            <w:ins w:id="2205" w:author="Tri Le" w:date="2021-07-13T20:32:00Z">
              <w:r w:rsidRPr="00D84B4A">
                <w:rPr>
                  <w:rFonts w:ascii="Times New Roman" w:eastAsia="Times New Roman" w:hAnsi="Times New Roman" w:cs="Times New Roman"/>
                  <w:color w:val="000000"/>
                  <w:lang w:eastAsia="en-CA"/>
                </w:rPr>
                <w:t>RNA</w:t>
              </w:r>
            </w:ins>
          </w:p>
        </w:tc>
        <w:tc>
          <w:tcPr>
            <w:tcW w:w="1629" w:type="dxa"/>
            <w:tcBorders>
              <w:top w:val="nil"/>
              <w:left w:val="nil"/>
              <w:bottom w:val="single" w:sz="8" w:space="0" w:color="auto"/>
              <w:right w:val="single" w:sz="8" w:space="0" w:color="auto"/>
            </w:tcBorders>
            <w:shd w:val="clear" w:color="auto" w:fill="auto"/>
            <w:vAlign w:val="center"/>
            <w:hideMark/>
            <w:tcPrChange w:id="2206"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2AEF8EDD" w14:textId="77777777" w:rsidR="00E53B18" w:rsidRPr="00D84B4A" w:rsidRDefault="00E53B18" w:rsidP="00B479E4">
            <w:pPr>
              <w:jc w:val="center"/>
              <w:rPr>
                <w:ins w:id="2207" w:author="Tri Le" w:date="2021-07-13T20:32:00Z"/>
                <w:rFonts w:ascii="Times New Roman" w:eastAsia="Times New Roman" w:hAnsi="Times New Roman" w:cs="Times New Roman"/>
                <w:color w:val="000000"/>
                <w:lang w:val="en-CA" w:eastAsia="en-CA"/>
              </w:rPr>
            </w:pPr>
            <w:ins w:id="2208" w:author="Tri Le" w:date="2021-07-13T20:32:00Z">
              <w:r w:rsidRPr="00D84B4A">
                <w:rPr>
                  <w:rFonts w:ascii="Times New Roman" w:eastAsia="Times New Roman" w:hAnsi="Times New Roman" w:cs="Times New Roman"/>
                  <w:color w:val="000000"/>
                  <w:lang w:eastAsia="en-CA"/>
                </w:rPr>
                <w:t>NSP3-F</w:t>
              </w:r>
            </w:ins>
          </w:p>
        </w:tc>
        <w:tc>
          <w:tcPr>
            <w:tcW w:w="2908" w:type="dxa"/>
            <w:tcBorders>
              <w:top w:val="nil"/>
              <w:left w:val="nil"/>
              <w:bottom w:val="single" w:sz="8" w:space="0" w:color="auto"/>
              <w:right w:val="single" w:sz="8" w:space="0" w:color="auto"/>
            </w:tcBorders>
            <w:shd w:val="clear" w:color="auto" w:fill="auto"/>
            <w:vAlign w:val="center"/>
            <w:hideMark/>
            <w:tcPrChange w:id="2209"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434889EE" w14:textId="77777777" w:rsidR="00E53B18" w:rsidRPr="00D84B4A" w:rsidRDefault="00E53B18" w:rsidP="001D521D">
            <w:pPr>
              <w:rPr>
                <w:ins w:id="2210" w:author="Tri Le" w:date="2021-07-13T20:32:00Z"/>
                <w:rFonts w:ascii="Times New Roman" w:eastAsia="Times New Roman" w:hAnsi="Times New Roman" w:cs="Times New Roman"/>
                <w:color w:val="000000"/>
                <w:lang w:val="en-CA" w:eastAsia="en-CA"/>
              </w:rPr>
              <w:pPrChange w:id="2211" w:author="Tri Le" w:date="2021-07-14T14:27:00Z">
                <w:pPr>
                  <w:framePr w:hSpace="180" w:wrap="around" w:vAnchor="text" w:hAnchor="margin" w:xAlign="center" w:y="1132"/>
                  <w:jc w:val="center"/>
                </w:pPr>
              </w:pPrChange>
            </w:pPr>
            <w:ins w:id="2212" w:author="Tri Le" w:date="2021-07-13T20:32:00Z">
              <w:r w:rsidRPr="00D84B4A">
                <w:rPr>
                  <w:rFonts w:ascii="Times New Roman" w:eastAsia="Times New Roman" w:hAnsi="Times New Roman" w:cs="Times New Roman"/>
                  <w:color w:val="000000"/>
                  <w:lang w:eastAsia="en-CA"/>
                </w:rPr>
                <w:t>ACC ATC TWC ACR TRA CCC TCT ATG AG</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213"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50E03A8A" w14:textId="77777777" w:rsidR="00E53B18" w:rsidRPr="00D84B4A" w:rsidRDefault="00E53B18" w:rsidP="00B479E4">
            <w:pPr>
              <w:jc w:val="center"/>
              <w:rPr>
                <w:ins w:id="2214" w:author="Tri Le" w:date="2021-07-13T20:32:00Z"/>
                <w:rFonts w:ascii="Times New Roman" w:eastAsia="Times New Roman" w:hAnsi="Times New Roman" w:cs="Times New Roman"/>
                <w:color w:val="000000"/>
                <w:lang w:val="en-CA" w:eastAsia="en-CA"/>
              </w:rPr>
            </w:pPr>
            <w:ins w:id="2215" w:author="Tri Le" w:date="2021-07-13T20:32:00Z">
              <w:r w:rsidRPr="00D84B4A">
                <w:rPr>
                  <w:rFonts w:ascii="Times New Roman" w:eastAsia="Times New Roman" w:hAnsi="Times New Roman" w:cs="Times New Roman"/>
                  <w:color w:val="000000"/>
                  <w:lang w:eastAsia="en-CA"/>
                </w:rPr>
                <w:t>Non-structural Protein 3</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216"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5329A1F" w14:textId="77777777" w:rsidR="00E53B18" w:rsidRPr="00D84B4A" w:rsidRDefault="00E53B18" w:rsidP="00B479E4">
            <w:pPr>
              <w:jc w:val="center"/>
              <w:rPr>
                <w:ins w:id="2217" w:author="Tri Le" w:date="2021-07-13T20:32:00Z"/>
                <w:rFonts w:ascii="Times New Roman" w:eastAsia="Times New Roman" w:hAnsi="Times New Roman" w:cs="Times New Roman"/>
                <w:color w:val="000000"/>
                <w:lang w:val="en-CA" w:eastAsia="en-CA"/>
              </w:rPr>
            </w:pPr>
          </w:p>
        </w:tc>
      </w:tr>
      <w:tr w:rsidR="00E53B18" w:rsidRPr="00E53B18" w14:paraId="04127DC5" w14:textId="77777777" w:rsidTr="00E53B18">
        <w:trPr>
          <w:gridAfter w:val="1"/>
          <w:wAfter w:w="1120" w:type="dxa"/>
          <w:trHeight w:val="600"/>
          <w:ins w:id="2218" w:author="Tri Le" w:date="2021-07-13T20:32:00Z"/>
          <w:trPrChange w:id="2219"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220"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20901A29" w14:textId="77777777" w:rsidR="00E53B18" w:rsidRPr="00D84B4A" w:rsidRDefault="00E53B18" w:rsidP="00B479E4">
            <w:pPr>
              <w:jc w:val="center"/>
              <w:rPr>
                <w:ins w:id="2221"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222"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534865DE" w14:textId="77777777" w:rsidR="00E53B18" w:rsidRPr="00D84B4A" w:rsidRDefault="00E53B18" w:rsidP="00B479E4">
            <w:pPr>
              <w:jc w:val="center"/>
              <w:rPr>
                <w:ins w:id="2223"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224"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B78E0B9" w14:textId="77777777" w:rsidR="00E53B18" w:rsidRPr="00D84B4A" w:rsidRDefault="00E53B18" w:rsidP="00B479E4">
            <w:pPr>
              <w:jc w:val="center"/>
              <w:rPr>
                <w:ins w:id="2225" w:author="Tri Le" w:date="2021-07-13T20:32:00Z"/>
                <w:rFonts w:ascii="Times New Roman" w:eastAsia="Times New Roman" w:hAnsi="Times New Roman" w:cs="Times New Roman"/>
                <w:color w:val="000000"/>
                <w:lang w:val="en-CA" w:eastAsia="en-CA"/>
              </w:rPr>
            </w:pPr>
            <w:ins w:id="2226" w:author="Tri Le" w:date="2021-07-13T20:32:00Z">
              <w:r w:rsidRPr="00D84B4A">
                <w:rPr>
                  <w:rFonts w:ascii="Times New Roman" w:eastAsia="Times New Roman" w:hAnsi="Times New Roman" w:cs="Times New Roman"/>
                  <w:color w:val="000000"/>
                  <w:lang w:eastAsia="en-CA"/>
                </w:rPr>
                <w:t>NSP3-R</w:t>
              </w:r>
            </w:ins>
          </w:p>
        </w:tc>
        <w:tc>
          <w:tcPr>
            <w:tcW w:w="2908" w:type="dxa"/>
            <w:tcBorders>
              <w:top w:val="nil"/>
              <w:left w:val="nil"/>
              <w:bottom w:val="single" w:sz="8" w:space="0" w:color="auto"/>
              <w:right w:val="single" w:sz="8" w:space="0" w:color="auto"/>
            </w:tcBorders>
            <w:shd w:val="clear" w:color="auto" w:fill="auto"/>
            <w:vAlign w:val="center"/>
            <w:hideMark/>
            <w:tcPrChange w:id="2227"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0751E257" w14:textId="77777777" w:rsidR="00E53B18" w:rsidRPr="00D84B4A" w:rsidRDefault="00E53B18" w:rsidP="001D521D">
            <w:pPr>
              <w:rPr>
                <w:ins w:id="2228" w:author="Tri Le" w:date="2021-07-13T20:32:00Z"/>
                <w:rFonts w:ascii="Times New Roman" w:eastAsia="Times New Roman" w:hAnsi="Times New Roman" w:cs="Times New Roman"/>
                <w:color w:val="000000"/>
                <w:lang w:val="en-CA" w:eastAsia="en-CA"/>
              </w:rPr>
              <w:pPrChange w:id="2229" w:author="Tri Le" w:date="2021-07-14T14:27:00Z">
                <w:pPr>
                  <w:framePr w:hSpace="180" w:wrap="around" w:vAnchor="text" w:hAnchor="margin" w:xAlign="center" w:y="1132"/>
                  <w:jc w:val="center"/>
                </w:pPr>
              </w:pPrChange>
            </w:pPr>
            <w:ins w:id="2230" w:author="Tri Le" w:date="2021-07-13T20:32:00Z">
              <w:r w:rsidRPr="00D84B4A">
                <w:rPr>
                  <w:rFonts w:ascii="Times New Roman" w:eastAsia="Times New Roman" w:hAnsi="Times New Roman" w:cs="Times New Roman"/>
                  <w:color w:val="000000"/>
                  <w:lang w:eastAsia="en-CA"/>
                </w:rPr>
                <w:t>GGT CAC ATA ACG CCC CTA TAG C</w:t>
              </w:r>
            </w:ins>
          </w:p>
        </w:tc>
        <w:tc>
          <w:tcPr>
            <w:tcW w:w="1984" w:type="dxa"/>
            <w:vMerge/>
            <w:tcBorders>
              <w:top w:val="nil"/>
              <w:left w:val="single" w:sz="8" w:space="0" w:color="auto"/>
              <w:bottom w:val="single" w:sz="8" w:space="0" w:color="000000"/>
              <w:right w:val="single" w:sz="8" w:space="0" w:color="auto"/>
            </w:tcBorders>
            <w:vAlign w:val="center"/>
            <w:hideMark/>
            <w:tcPrChange w:id="2231"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6B64E1DE" w14:textId="77777777" w:rsidR="00E53B18" w:rsidRPr="00D84B4A" w:rsidRDefault="00E53B18" w:rsidP="00B479E4">
            <w:pPr>
              <w:jc w:val="center"/>
              <w:rPr>
                <w:ins w:id="2232"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233"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1839FFAE" w14:textId="77777777" w:rsidR="00E53B18" w:rsidRPr="00D84B4A" w:rsidRDefault="00E53B18" w:rsidP="00B479E4">
            <w:pPr>
              <w:jc w:val="center"/>
              <w:rPr>
                <w:ins w:id="2234" w:author="Tri Le" w:date="2021-07-13T20:32:00Z"/>
                <w:rFonts w:ascii="Times New Roman" w:eastAsia="Times New Roman" w:hAnsi="Times New Roman" w:cs="Times New Roman"/>
                <w:color w:val="000000"/>
                <w:lang w:val="en-CA" w:eastAsia="en-CA"/>
              </w:rPr>
            </w:pPr>
          </w:p>
        </w:tc>
      </w:tr>
      <w:tr w:rsidR="00E53B18" w:rsidRPr="00E53B18" w14:paraId="7A79304F" w14:textId="77777777" w:rsidTr="00E53B18">
        <w:trPr>
          <w:gridAfter w:val="1"/>
          <w:wAfter w:w="1120" w:type="dxa"/>
          <w:trHeight w:val="600"/>
          <w:ins w:id="2235" w:author="Tri Le" w:date="2021-07-13T20:32:00Z"/>
          <w:trPrChange w:id="2236"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237"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546FB3F3" w14:textId="77777777" w:rsidR="00E53B18" w:rsidRPr="00D84B4A" w:rsidRDefault="00E53B18" w:rsidP="00B479E4">
            <w:pPr>
              <w:jc w:val="center"/>
              <w:rPr>
                <w:ins w:id="2238"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239"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5C5752C2" w14:textId="77777777" w:rsidR="00E53B18" w:rsidRPr="00D84B4A" w:rsidRDefault="00E53B18" w:rsidP="00B479E4">
            <w:pPr>
              <w:jc w:val="center"/>
              <w:rPr>
                <w:ins w:id="2240"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241"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D0EC262" w14:textId="77777777" w:rsidR="00E53B18" w:rsidRPr="00D84B4A" w:rsidRDefault="00E53B18" w:rsidP="00B479E4">
            <w:pPr>
              <w:jc w:val="center"/>
              <w:rPr>
                <w:ins w:id="2242" w:author="Tri Le" w:date="2021-07-13T20:32:00Z"/>
                <w:rFonts w:ascii="Times New Roman" w:eastAsia="Times New Roman" w:hAnsi="Times New Roman" w:cs="Times New Roman"/>
                <w:color w:val="000000"/>
                <w:lang w:val="en-CA" w:eastAsia="en-CA"/>
              </w:rPr>
            </w:pPr>
            <w:ins w:id="2243" w:author="Tri Le" w:date="2021-07-13T20:32:00Z">
              <w:r w:rsidRPr="00D84B4A">
                <w:rPr>
                  <w:rFonts w:ascii="Times New Roman" w:eastAsia="Times New Roman" w:hAnsi="Times New Roman" w:cs="Times New Roman"/>
                  <w:color w:val="000000"/>
                  <w:lang w:eastAsia="en-CA"/>
                </w:rPr>
                <w:t>NSP3-P</w:t>
              </w:r>
              <w:r w:rsidRPr="00D84B4A">
                <w:rPr>
                  <w:rFonts w:ascii="Times New Roman" w:eastAsia="Times New Roman" w:hAnsi="Times New Roman" w:cs="Times New Roman"/>
                  <w:color w:val="000000"/>
                  <w:vertAlign w:val="superscript"/>
                  <w:lang w:eastAsia="en-CA"/>
                </w:rPr>
                <w:t>a</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single" w:sz="8" w:space="0" w:color="auto"/>
              <w:right w:val="single" w:sz="8" w:space="0" w:color="auto"/>
            </w:tcBorders>
            <w:shd w:val="clear" w:color="auto" w:fill="auto"/>
            <w:vAlign w:val="center"/>
            <w:hideMark/>
            <w:tcPrChange w:id="2244"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5A43DE46" w14:textId="77777777" w:rsidR="00E53B18" w:rsidRPr="00D84B4A" w:rsidRDefault="00E53B18" w:rsidP="001D521D">
            <w:pPr>
              <w:rPr>
                <w:ins w:id="2245" w:author="Tri Le" w:date="2021-07-13T20:32:00Z"/>
                <w:rFonts w:ascii="Times New Roman" w:eastAsia="Times New Roman" w:hAnsi="Times New Roman" w:cs="Times New Roman"/>
                <w:color w:val="000000"/>
                <w:lang w:val="en-CA" w:eastAsia="en-CA"/>
              </w:rPr>
              <w:pPrChange w:id="2246" w:author="Tri Le" w:date="2021-07-14T14:27:00Z">
                <w:pPr>
                  <w:framePr w:hSpace="180" w:wrap="around" w:vAnchor="text" w:hAnchor="margin" w:xAlign="center" w:y="1132"/>
                  <w:jc w:val="center"/>
                </w:pPr>
              </w:pPrChange>
            </w:pPr>
            <w:ins w:id="2247" w:author="Tri Le" w:date="2021-07-13T20:32:00Z">
              <w:r w:rsidRPr="00D84B4A">
                <w:rPr>
                  <w:rFonts w:ascii="Times New Roman" w:eastAsia="Times New Roman" w:hAnsi="Times New Roman" w:cs="Times New Roman"/>
                  <w:color w:val="000000"/>
                  <w:lang w:eastAsia="en-CA"/>
                </w:rPr>
                <w:t>VIC-AGT TAA AAG CTA ACA CTG TCA AA</w:t>
              </w:r>
            </w:ins>
          </w:p>
        </w:tc>
        <w:tc>
          <w:tcPr>
            <w:tcW w:w="1984" w:type="dxa"/>
            <w:vMerge/>
            <w:tcBorders>
              <w:top w:val="nil"/>
              <w:left w:val="single" w:sz="8" w:space="0" w:color="auto"/>
              <w:bottom w:val="single" w:sz="8" w:space="0" w:color="000000"/>
              <w:right w:val="single" w:sz="8" w:space="0" w:color="auto"/>
            </w:tcBorders>
            <w:vAlign w:val="center"/>
            <w:hideMark/>
            <w:tcPrChange w:id="2248"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78B317DD" w14:textId="77777777" w:rsidR="00E53B18" w:rsidRPr="00D84B4A" w:rsidRDefault="00E53B18" w:rsidP="00B479E4">
            <w:pPr>
              <w:jc w:val="center"/>
              <w:rPr>
                <w:ins w:id="2249"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250"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09A783D5" w14:textId="77777777" w:rsidR="00E53B18" w:rsidRPr="00D84B4A" w:rsidRDefault="00E53B18" w:rsidP="00B479E4">
            <w:pPr>
              <w:jc w:val="center"/>
              <w:rPr>
                <w:ins w:id="2251" w:author="Tri Le" w:date="2021-07-13T20:32:00Z"/>
                <w:rFonts w:ascii="Times New Roman" w:eastAsia="Times New Roman" w:hAnsi="Times New Roman" w:cs="Times New Roman"/>
                <w:color w:val="000000"/>
                <w:lang w:val="en-CA" w:eastAsia="en-CA"/>
              </w:rPr>
            </w:pPr>
          </w:p>
        </w:tc>
      </w:tr>
      <w:tr w:rsidR="00E53B18" w:rsidRPr="00E53B18" w14:paraId="1B783110" w14:textId="77777777" w:rsidTr="00E53B18">
        <w:trPr>
          <w:gridAfter w:val="1"/>
          <w:wAfter w:w="1120" w:type="dxa"/>
          <w:trHeight w:val="600"/>
          <w:ins w:id="2252" w:author="Tri Le" w:date="2021-07-13T20:32:00Z"/>
          <w:trPrChange w:id="2253" w:author="Tri Le" w:date="2021-07-13T20:35:00Z">
            <w:trPr>
              <w:gridAfter w:val="1"/>
              <w:wAfter w:w="1120" w:type="dxa"/>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254"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163F2DCE" w14:textId="77777777" w:rsidR="00E53B18" w:rsidRPr="00D84B4A" w:rsidRDefault="00E53B18" w:rsidP="00B479E4">
            <w:pPr>
              <w:jc w:val="center"/>
              <w:rPr>
                <w:ins w:id="2255" w:author="Tri Le" w:date="2021-07-13T20:32:00Z"/>
                <w:rFonts w:ascii="Times New Roman" w:eastAsia="Times New Roman" w:hAnsi="Times New Roman" w:cs="Times New Roman"/>
                <w:color w:val="000000"/>
                <w:lang w:val="en-CA" w:eastAsia="en-CA"/>
              </w:rPr>
            </w:pPr>
            <w:ins w:id="2256" w:author="Tri Le" w:date="2021-07-13T20:32:00Z">
              <w:r w:rsidRPr="00D84B4A">
                <w:rPr>
                  <w:rFonts w:ascii="Times New Roman" w:eastAsia="Times New Roman" w:hAnsi="Times New Roman" w:cs="Times New Roman"/>
                  <w:color w:val="000000"/>
                  <w:lang w:eastAsia="en-CA"/>
                </w:rPr>
                <w:t>Adenovirus 40/41</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257"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10CCE8EB" w14:textId="77777777" w:rsidR="00E53B18" w:rsidRPr="00D84B4A" w:rsidRDefault="00E53B18" w:rsidP="00B479E4">
            <w:pPr>
              <w:jc w:val="center"/>
              <w:rPr>
                <w:ins w:id="2258" w:author="Tri Le" w:date="2021-07-13T20:32:00Z"/>
                <w:rFonts w:ascii="Times New Roman" w:eastAsia="Times New Roman" w:hAnsi="Times New Roman" w:cs="Times New Roman"/>
                <w:color w:val="000000"/>
                <w:lang w:val="en-CA" w:eastAsia="en-CA"/>
              </w:rPr>
            </w:pPr>
            <w:ins w:id="2259" w:author="Tri Le" w:date="2021-07-13T20:32:00Z">
              <w:r w:rsidRPr="00D84B4A">
                <w:rPr>
                  <w:rFonts w:ascii="Times New Roman" w:eastAsia="Times New Roman" w:hAnsi="Times New Roman" w:cs="Times New Roman"/>
                  <w:color w:val="000000"/>
                  <w:lang w:eastAsia="en-CA"/>
                </w:rPr>
                <w:t>DNA</w:t>
              </w:r>
            </w:ins>
          </w:p>
        </w:tc>
        <w:tc>
          <w:tcPr>
            <w:tcW w:w="1629" w:type="dxa"/>
            <w:tcBorders>
              <w:top w:val="nil"/>
              <w:left w:val="nil"/>
              <w:bottom w:val="single" w:sz="8" w:space="0" w:color="auto"/>
              <w:right w:val="single" w:sz="8" w:space="0" w:color="auto"/>
            </w:tcBorders>
            <w:shd w:val="clear" w:color="auto" w:fill="auto"/>
            <w:vAlign w:val="center"/>
            <w:hideMark/>
            <w:tcPrChange w:id="2260"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201031E0" w14:textId="77777777" w:rsidR="00E53B18" w:rsidRPr="00D84B4A" w:rsidRDefault="00E53B18" w:rsidP="00B479E4">
            <w:pPr>
              <w:jc w:val="center"/>
              <w:rPr>
                <w:ins w:id="2261" w:author="Tri Le" w:date="2021-07-13T20:32:00Z"/>
                <w:rFonts w:ascii="Times New Roman" w:eastAsia="Times New Roman" w:hAnsi="Times New Roman" w:cs="Times New Roman"/>
                <w:color w:val="000000"/>
                <w:lang w:val="en-CA" w:eastAsia="en-CA"/>
              </w:rPr>
            </w:pPr>
            <w:ins w:id="2262" w:author="Tri Le" w:date="2021-07-13T20:32:00Z">
              <w:r w:rsidRPr="00D84B4A">
                <w:rPr>
                  <w:rFonts w:ascii="Times New Roman" w:eastAsia="Times New Roman" w:hAnsi="Times New Roman" w:cs="Times New Roman"/>
                  <w:color w:val="000000"/>
                  <w:lang w:eastAsia="en-CA"/>
                </w:rPr>
                <w:t>AdV-F</w:t>
              </w:r>
            </w:ins>
          </w:p>
        </w:tc>
        <w:tc>
          <w:tcPr>
            <w:tcW w:w="2908" w:type="dxa"/>
            <w:tcBorders>
              <w:top w:val="nil"/>
              <w:left w:val="nil"/>
              <w:bottom w:val="single" w:sz="8" w:space="0" w:color="auto"/>
              <w:right w:val="single" w:sz="8" w:space="0" w:color="auto"/>
            </w:tcBorders>
            <w:shd w:val="clear" w:color="auto" w:fill="auto"/>
            <w:vAlign w:val="center"/>
            <w:hideMark/>
            <w:tcPrChange w:id="2263"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28562230" w14:textId="77777777" w:rsidR="00E53B18" w:rsidRPr="00D84B4A" w:rsidRDefault="00E53B18" w:rsidP="001D521D">
            <w:pPr>
              <w:rPr>
                <w:ins w:id="2264" w:author="Tri Le" w:date="2021-07-13T20:32:00Z"/>
                <w:rFonts w:ascii="Times New Roman" w:eastAsia="Times New Roman" w:hAnsi="Times New Roman" w:cs="Times New Roman"/>
                <w:color w:val="000000"/>
                <w:lang w:val="en-CA" w:eastAsia="en-CA"/>
              </w:rPr>
              <w:pPrChange w:id="2265" w:author="Tri Le" w:date="2021-07-14T14:27:00Z">
                <w:pPr>
                  <w:framePr w:hSpace="180" w:wrap="around" w:vAnchor="text" w:hAnchor="margin" w:xAlign="center" w:y="1132"/>
                  <w:jc w:val="center"/>
                </w:pPr>
              </w:pPrChange>
            </w:pPr>
            <w:ins w:id="2266" w:author="Tri Le" w:date="2021-07-13T20:32:00Z">
              <w:r w:rsidRPr="00D84B4A">
                <w:rPr>
                  <w:rFonts w:ascii="Times New Roman" w:eastAsia="Times New Roman" w:hAnsi="Times New Roman" w:cs="Times New Roman"/>
                  <w:color w:val="000000"/>
                  <w:lang w:eastAsia="en-CA"/>
                </w:rPr>
                <w:t>GCC TGG GGA ACA AGT TCA G</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267"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0B6A4DAD" w14:textId="77777777" w:rsidR="00E53B18" w:rsidRPr="00D84B4A" w:rsidRDefault="00E53B18" w:rsidP="00B479E4">
            <w:pPr>
              <w:jc w:val="center"/>
              <w:rPr>
                <w:ins w:id="2268" w:author="Tri Le" w:date="2021-07-13T20:32:00Z"/>
                <w:rFonts w:ascii="Times New Roman" w:eastAsia="Times New Roman" w:hAnsi="Times New Roman" w:cs="Times New Roman"/>
                <w:color w:val="000000"/>
                <w:lang w:val="en-CA" w:eastAsia="en-CA"/>
              </w:rPr>
            </w:pPr>
            <w:ins w:id="2269" w:author="Tri Le" w:date="2021-07-13T20:32:00Z">
              <w:r w:rsidRPr="00D84B4A">
                <w:rPr>
                  <w:rFonts w:ascii="Times New Roman" w:eastAsia="Times New Roman" w:hAnsi="Times New Roman" w:cs="Times New Roman"/>
                  <w:color w:val="000000"/>
                  <w:lang w:eastAsia="en-CA"/>
                </w:rPr>
                <w:t>Hexon</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270"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0832AF35" w14:textId="77777777" w:rsidR="00E53B18" w:rsidRPr="00D84B4A" w:rsidRDefault="00E53B18" w:rsidP="00B479E4">
            <w:pPr>
              <w:jc w:val="center"/>
              <w:rPr>
                <w:ins w:id="2271" w:author="Tri Le" w:date="2021-07-13T20:32:00Z"/>
                <w:rFonts w:ascii="Times New Roman" w:eastAsia="Times New Roman" w:hAnsi="Times New Roman" w:cs="Times New Roman"/>
                <w:color w:val="000000"/>
                <w:lang w:val="en-CA" w:eastAsia="en-CA"/>
              </w:rPr>
            </w:pPr>
          </w:p>
        </w:tc>
      </w:tr>
      <w:tr w:rsidR="00E53B18" w:rsidRPr="00E53B18" w14:paraId="6C0F3675" w14:textId="77777777" w:rsidTr="00E53B18">
        <w:trPr>
          <w:gridAfter w:val="1"/>
          <w:wAfter w:w="1120" w:type="dxa"/>
          <w:trHeight w:val="600"/>
          <w:ins w:id="2272" w:author="Tri Le" w:date="2021-07-13T20:32:00Z"/>
          <w:trPrChange w:id="2273"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274"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6CFEFE1D" w14:textId="77777777" w:rsidR="00E53B18" w:rsidRPr="00D84B4A" w:rsidRDefault="00E53B18" w:rsidP="00B479E4">
            <w:pPr>
              <w:jc w:val="center"/>
              <w:rPr>
                <w:ins w:id="2275"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276"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0D678D6F" w14:textId="77777777" w:rsidR="00E53B18" w:rsidRPr="00D84B4A" w:rsidRDefault="00E53B18" w:rsidP="00B479E4">
            <w:pPr>
              <w:jc w:val="center"/>
              <w:rPr>
                <w:ins w:id="2277"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278"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58A98835" w14:textId="77777777" w:rsidR="00E53B18" w:rsidRPr="00D84B4A" w:rsidRDefault="00E53B18" w:rsidP="00B479E4">
            <w:pPr>
              <w:jc w:val="center"/>
              <w:rPr>
                <w:ins w:id="2279" w:author="Tri Le" w:date="2021-07-13T20:32:00Z"/>
                <w:rFonts w:ascii="Times New Roman" w:eastAsia="Times New Roman" w:hAnsi="Times New Roman" w:cs="Times New Roman"/>
                <w:color w:val="000000"/>
                <w:lang w:val="en-CA" w:eastAsia="en-CA"/>
              </w:rPr>
            </w:pPr>
            <w:ins w:id="2280" w:author="Tri Le" w:date="2021-07-13T20:32:00Z">
              <w:r w:rsidRPr="00D84B4A">
                <w:rPr>
                  <w:rFonts w:ascii="Times New Roman" w:eastAsia="Times New Roman" w:hAnsi="Times New Roman" w:cs="Times New Roman"/>
                  <w:color w:val="000000"/>
                  <w:lang w:eastAsia="en-CA"/>
                </w:rPr>
                <w:t>AdV-R</w:t>
              </w:r>
            </w:ins>
          </w:p>
        </w:tc>
        <w:tc>
          <w:tcPr>
            <w:tcW w:w="2908" w:type="dxa"/>
            <w:tcBorders>
              <w:top w:val="nil"/>
              <w:left w:val="nil"/>
              <w:bottom w:val="single" w:sz="8" w:space="0" w:color="auto"/>
              <w:right w:val="single" w:sz="8" w:space="0" w:color="auto"/>
            </w:tcBorders>
            <w:shd w:val="clear" w:color="auto" w:fill="auto"/>
            <w:vAlign w:val="center"/>
            <w:hideMark/>
            <w:tcPrChange w:id="2281"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7ADB2B86" w14:textId="77777777" w:rsidR="00E53B18" w:rsidRPr="00D84B4A" w:rsidRDefault="00E53B18" w:rsidP="001D521D">
            <w:pPr>
              <w:rPr>
                <w:ins w:id="2282" w:author="Tri Le" w:date="2021-07-13T20:32:00Z"/>
                <w:rFonts w:ascii="Times New Roman" w:eastAsia="Times New Roman" w:hAnsi="Times New Roman" w:cs="Times New Roman"/>
                <w:color w:val="000000"/>
                <w:lang w:val="en-CA" w:eastAsia="en-CA"/>
              </w:rPr>
              <w:pPrChange w:id="2283" w:author="Tri Le" w:date="2021-07-14T14:27:00Z">
                <w:pPr>
                  <w:framePr w:hSpace="180" w:wrap="around" w:vAnchor="text" w:hAnchor="margin" w:xAlign="center" w:y="1132"/>
                  <w:jc w:val="center"/>
                </w:pPr>
              </w:pPrChange>
            </w:pPr>
            <w:ins w:id="2284" w:author="Tri Le" w:date="2021-07-13T20:32:00Z">
              <w:r w:rsidRPr="00D84B4A">
                <w:rPr>
                  <w:rFonts w:ascii="Times New Roman" w:eastAsia="Times New Roman" w:hAnsi="Times New Roman" w:cs="Times New Roman"/>
                  <w:color w:val="000000"/>
                  <w:lang w:eastAsia="en-CA"/>
                </w:rPr>
                <w:t>ACG GCC AGC GTA AAG CG</w:t>
              </w:r>
            </w:ins>
          </w:p>
        </w:tc>
        <w:tc>
          <w:tcPr>
            <w:tcW w:w="1984" w:type="dxa"/>
            <w:vMerge/>
            <w:tcBorders>
              <w:top w:val="nil"/>
              <w:left w:val="single" w:sz="8" w:space="0" w:color="auto"/>
              <w:bottom w:val="single" w:sz="8" w:space="0" w:color="000000"/>
              <w:right w:val="single" w:sz="8" w:space="0" w:color="auto"/>
            </w:tcBorders>
            <w:vAlign w:val="center"/>
            <w:hideMark/>
            <w:tcPrChange w:id="2285"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45219E74" w14:textId="77777777" w:rsidR="00E53B18" w:rsidRPr="00D84B4A" w:rsidRDefault="00E53B18" w:rsidP="00B479E4">
            <w:pPr>
              <w:jc w:val="center"/>
              <w:rPr>
                <w:ins w:id="2286"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287"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35C89BD6" w14:textId="77777777" w:rsidR="00E53B18" w:rsidRPr="00D84B4A" w:rsidRDefault="00E53B18" w:rsidP="00B479E4">
            <w:pPr>
              <w:jc w:val="center"/>
              <w:rPr>
                <w:ins w:id="2288" w:author="Tri Le" w:date="2021-07-13T20:32:00Z"/>
                <w:rFonts w:ascii="Times New Roman" w:eastAsia="Times New Roman" w:hAnsi="Times New Roman" w:cs="Times New Roman"/>
                <w:color w:val="000000"/>
                <w:lang w:val="en-CA" w:eastAsia="en-CA"/>
              </w:rPr>
            </w:pPr>
          </w:p>
        </w:tc>
      </w:tr>
      <w:tr w:rsidR="00E53B18" w:rsidRPr="00E53B18" w14:paraId="39CC12C4" w14:textId="77777777" w:rsidTr="00E53B18">
        <w:trPr>
          <w:gridAfter w:val="1"/>
          <w:wAfter w:w="1120" w:type="dxa"/>
          <w:trHeight w:val="600"/>
          <w:ins w:id="2289" w:author="Tri Le" w:date="2021-07-13T20:32:00Z"/>
          <w:trPrChange w:id="2290"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291"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1EA91EEB" w14:textId="77777777" w:rsidR="00E53B18" w:rsidRPr="00D84B4A" w:rsidRDefault="00E53B18" w:rsidP="00B479E4">
            <w:pPr>
              <w:jc w:val="center"/>
              <w:rPr>
                <w:ins w:id="2292"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293"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5913CCF3" w14:textId="77777777" w:rsidR="00E53B18" w:rsidRPr="00D84B4A" w:rsidRDefault="00E53B18" w:rsidP="00B479E4">
            <w:pPr>
              <w:jc w:val="center"/>
              <w:rPr>
                <w:ins w:id="2294"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295"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67AA6D3A" w14:textId="77777777" w:rsidR="00E53B18" w:rsidRPr="00D84B4A" w:rsidRDefault="00E53B18" w:rsidP="00B479E4">
            <w:pPr>
              <w:jc w:val="center"/>
              <w:rPr>
                <w:ins w:id="2296" w:author="Tri Le" w:date="2021-07-13T20:32:00Z"/>
                <w:rFonts w:ascii="Times New Roman" w:eastAsia="Times New Roman" w:hAnsi="Times New Roman" w:cs="Times New Roman"/>
                <w:color w:val="000000"/>
                <w:lang w:val="en-CA" w:eastAsia="en-CA"/>
              </w:rPr>
            </w:pPr>
            <w:ins w:id="2297" w:author="Tri Le" w:date="2021-07-13T20:32:00Z">
              <w:r w:rsidRPr="00D84B4A">
                <w:rPr>
                  <w:rFonts w:ascii="Times New Roman" w:eastAsia="Times New Roman" w:hAnsi="Times New Roman" w:cs="Times New Roman"/>
                  <w:color w:val="000000"/>
                  <w:lang w:eastAsia="en-CA"/>
                </w:rPr>
                <w:t>AdV-P</w:t>
              </w:r>
              <w:r w:rsidRPr="00D84B4A">
                <w:rPr>
                  <w:rFonts w:ascii="Times New Roman" w:eastAsia="Times New Roman" w:hAnsi="Times New Roman" w:cs="Times New Roman"/>
                  <w:color w:val="000000"/>
                  <w:vertAlign w:val="superscript"/>
                  <w:lang w:eastAsia="en-CA"/>
                </w:rPr>
                <w:t>a</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single" w:sz="8" w:space="0" w:color="auto"/>
              <w:right w:val="single" w:sz="8" w:space="0" w:color="auto"/>
            </w:tcBorders>
            <w:shd w:val="clear" w:color="auto" w:fill="auto"/>
            <w:vAlign w:val="center"/>
            <w:hideMark/>
            <w:tcPrChange w:id="2298"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02D39F1" w14:textId="77777777" w:rsidR="00E53B18" w:rsidRPr="00D84B4A" w:rsidRDefault="00E53B18" w:rsidP="001D521D">
            <w:pPr>
              <w:rPr>
                <w:ins w:id="2299" w:author="Tri Le" w:date="2021-07-13T20:32:00Z"/>
                <w:rFonts w:ascii="Times New Roman" w:eastAsia="Times New Roman" w:hAnsi="Times New Roman" w:cs="Times New Roman"/>
                <w:color w:val="000000"/>
                <w:lang w:val="en-CA" w:eastAsia="en-CA"/>
              </w:rPr>
              <w:pPrChange w:id="2300" w:author="Tri Le" w:date="2021-07-14T14:27:00Z">
                <w:pPr>
                  <w:framePr w:hSpace="180" w:wrap="around" w:vAnchor="text" w:hAnchor="margin" w:xAlign="center" w:y="1132"/>
                  <w:jc w:val="center"/>
                </w:pPr>
              </w:pPrChange>
            </w:pPr>
            <w:ins w:id="2301" w:author="Tri Le" w:date="2021-07-13T20:32:00Z">
              <w:r w:rsidRPr="00D84B4A">
                <w:rPr>
                  <w:rFonts w:ascii="Times New Roman" w:eastAsia="Times New Roman" w:hAnsi="Times New Roman" w:cs="Times New Roman"/>
                  <w:color w:val="000000"/>
                  <w:lang w:eastAsia="en-CA"/>
                </w:rPr>
                <w:t>NED-ACC CAC GAT GTA ACC AC</w:t>
              </w:r>
            </w:ins>
          </w:p>
        </w:tc>
        <w:tc>
          <w:tcPr>
            <w:tcW w:w="1984" w:type="dxa"/>
            <w:vMerge/>
            <w:tcBorders>
              <w:top w:val="nil"/>
              <w:left w:val="single" w:sz="8" w:space="0" w:color="auto"/>
              <w:bottom w:val="single" w:sz="8" w:space="0" w:color="000000"/>
              <w:right w:val="single" w:sz="8" w:space="0" w:color="auto"/>
            </w:tcBorders>
            <w:vAlign w:val="center"/>
            <w:hideMark/>
            <w:tcPrChange w:id="2302"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32148D4C" w14:textId="77777777" w:rsidR="00E53B18" w:rsidRPr="00D84B4A" w:rsidRDefault="00E53B18" w:rsidP="00B479E4">
            <w:pPr>
              <w:jc w:val="center"/>
              <w:rPr>
                <w:ins w:id="2303"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304"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597D5FAB" w14:textId="77777777" w:rsidR="00E53B18" w:rsidRPr="00D84B4A" w:rsidRDefault="00E53B18" w:rsidP="00B479E4">
            <w:pPr>
              <w:jc w:val="center"/>
              <w:rPr>
                <w:ins w:id="2305" w:author="Tri Le" w:date="2021-07-13T20:32:00Z"/>
                <w:rFonts w:ascii="Times New Roman" w:eastAsia="Times New Roman" w:hAnsi="Times New Roman" w:cs="Times New Roman"/>
                <w:color w:val="000000"/>
                <w:lang w:val="en-CA" w:eastAsia="en-CA"/>
              </w:rPr>
            </w:pPr>
          </w:p>
        </w:tc>
      </w:tr>
      <w:tr w:rsidR="00E53B18" w:rsidRPr="00E53B18" w14:paraId="3E8D6836" w14:textId="77777777" w:rsidTr="00E53B18">
        <w:trPr>
          <w:gridAfter w:val="1"/>
          <w:wAfter w:w="1120" w:type="dxa"/>
          <w:trHeight w:val="600"/>
          <w:ins w:id="2306" w:author="Tri Le" w:date="2021-07-13T20:32:00Z"/>
          <w:trPrChange w:id="2307" w:author="Tri Le" w:date="2021-07-13T20:35:00Z">
            <w:trPr>
              <w:gridAfter w:val="1"/>
              <w:wAfter w:w="1120" w:type="dxa"/>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308"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4F8B567" w14:textId="77777777" w:rsidR="00E53B18" w:rsidRPr="00D84B4A" w:rsidRDefault="00E53B18" w:rsidP="00B479E4">
            <w:pPr>
              <w:jc w:val="center"/>
              <w:rPr>
                <w:ins w:id="2309" w:author="Tri Le" w:date="2021-07-13T20:32:00Z"/>
                <w:rFonts w:ascii="Times New Roman" w:eastAsia="Times New Roman" w:hAnsi="Times New Roman" w:cs="Times New Roman"/>
                <w:color w:val="000000"/>
                <w:lang w:val="en-CA" w:eastAsia="en-CA"/>
              </w:rPr>
            </w:pPr>
            <w:ins w:id="2310" w:author="Tri Le" w:date="2021-07-13T20:32:00Z">
              <w:r w:rsidRPr="00D84B4A">
                <w:rPr>
                  <w:rFonts w:ascii="Times New Roman" w:eastAsia="Times New Roman" w:hAnsi="Times New Roman" w:cs="Times New Roman"/>
                  <w:color w:val="000000"/>
                  <w:lang w:eastAsia="en-CA"/>
                </w:rPr>
                <w:t>Astrovirus</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311"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4542635" w14:textId="77777777" w:rsidR="00E53B18" w:rsidRPr="00D84B4A" w:rsidRDefault="00E53B18" w:rsidP="00B479E4">
            <w:pPr>
              <w:jc w:val="center"/>
              <w:rPr>
                <w:ins w:id="2312" w:author="Tri Le" w:date="2021-07-13T20:32:00Z"/>
                <w:rFonts w:ascii="Times New Roman" w:eastAsia="Times New Roman" w:hAnsi="Times New Roman" w:cs="Times New Roman"/>
                <w:color w:val="000000"/>
                <w:lang w:val="en-CA" w:eastAsia="en-CA"/>
              </w:rPr>
            </w:pPr>
            <w:ins w:id="2313" w:author="Tri Le" w:date="2021-07-13T20:32:00Z">
              <w:r w:rsidRPr="00D84B4A">
                <w:rPr>
                  <w:rFonts w:ascii="Times New Roman" w:eastAsia="Times New Roman" w:hAnsi="Times New Roman" w:cs="Times New Roman"/>
                  <w:color w:val="000000"/>
                  <w:lang w:eastAsia="en-CA"/>
                </w:rPr>
                <w:t>RNA</w:t>
              </w:r>
            </w:ins>
          </w:p>
        </w:tc>
        <w:tc>
          <w:tcPr>
            <w:tcW w:w="1629" w:type="dxa"/>
            <w:tcBorders>
              <w:top w:val="nil"/>
              <w:left w:val="nil"/>
              <w:bottom w:val="single" w:sz="8" w:space="0" w:color="auto"/>
              <w:right w:val="single" w:sz="8" w:space="0" w:color="auto"/>
            </w:tcBorders>
            <w:shd w:val="clear" w:color="auto" w:fill="auto"/>
            <w:vAlign w:val="center"/>
            <w:hideMark/>
            <w:tcPrChange w:id="2314"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B4A876A" w14:textId="77777777" w:rsidR="00E53B18" w:rsidRPr="00D84B4A" w:rsidRDefault="00E53B18" w:rsidP="00B479E4">
            <w:pPr>
              <w:jc w:val="center"/>
              <w:rPr>
                <w:ins w:id="2315" w:author="Tri Le" w:date="2021-07-13T20:32:00Z"/>
                <w:rFonts w:ascii="Times New Roman" w:eastAsia="Times New Roman" w:hAnsi="Times New Roman" w:cs="Times New Roman"/>
                <w:color w:val="000000"/>
                <w:lang w:val="en-CA" w:eastAsia="en-CA"/>
              </w:rPr>
            </w:pPr>
            <w:ins w:id="2316" w:author="Tri Le" w:date="2021-07-13T20:32:00Z">
              <w:r w:rsidRPr="00D84B4A">
                <w:rPr>
                  <w:rFonts w:ascii="Times New Roman" w:eastAsia="Times New Roman" w:hAnsi="Times New Roman" w:cs="Times New Roman"/>
                  <w:color w:val="000000"/>
                  <w:lang w:eastAsia="en-CA"/>
                </w:rPr>
                <w:t>Ast-F</w:t>
              </w:r>
            </w:ins>
          </w:p>
        </w:tc>
        <w:tc>
          <w:tcPr>
            <w:tcW w:w="2908" w:type="dxa"/>
            <w:tcBorders>
              <w:top w:val="nil"/>
              <w:left w:val="nil"/>
              <w:bottom w:val="single" w:sz="8" w:space="0" w:color="auto"/>
              <w:right w:val="single" w:sz="8" w:space="0" w:color="auto"/>
            </w:tcBorders>
            <w:shd w:val="clear" w:color="auto" w:fill="auto"/>
            <w:vAlign w:val="center"/>
            <w:hideMark/>
            <w:tcPrChange w:id="2317"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5399DEA" w14:textId="77777777" w:rsidR="00E53B18" w:rsidRPr="00D84B4A" w:rsidRDefault="00E53B18" w:rsidP="001D521D">
            <w:pPr>
              <w:rPr>
                <w:ins w:id="2318" w:author="Tri Le" w:date="2021-07-13T20:32:00Z"/>
                <w:rFonts w:ascii="Times New Roman" w:eastAsia="Times New Roman" w:hAnsi="Times New Roman" w:cs="Times New Roman"/>
                <w:color w:val="000000"/>
                <w:lang w:val="en-CA" w:eastAsia="en-CA"/>
              </w:rPr>
              <w:pPrChange w:id="2319" w:author="Tri Le" w:date="2021-07-14T14:27:00Z">
                <w:pPr>
                  <w:framePr w:hSpace="180" w:wrap="around" w:vAnchor="text" w:hAnchor="margin" w:xAlign="center" w:y="1132"/>
                  <w:jc w:val="center"/>
                </w:pPr>
              </w:pPrChange>
            </w:pPr>
            <w:ins w:id="2320" w:author="Tri Le" w:date="2021-07-13T20:32:00Z">
              <w:r w:rsidRPr="00D84B4A">
                <w:rPr>
                  <w:rFonts w:ascii="Times New Roman" w:eastAsia="Times New Roman" w:hAnsi="Times New Roman" w:cs="Times New Roman"/>
                  <w:color w:val="000000"/>
                  <w:lang w:eastAsia="en-CA"/>
                </w:rPr>
                <w:t>AAG CAG CTT CGT GAR TCT GG</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321"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5E6BDA85" w14:textId="77777777" w:rsidR="00E53B18" w:rsidRPr="00D84B4A" w:rsidRDefault="00E53B18" w:rsidP="00B479E4">
            <w:pPr>
              <w:jc w:val="center"/>
              <w:rPr>
                <w:ins w:id="2322" w:author="Tri Le" w:date="2021-07-13T20:32:00Z"/>
                <w:rFonts w:ascii="Times New Roman" w:eastAsia="Times New Roman" w:hAnsi="Times New Roman" w:cs="Times New Roman"/>
                <w:color w:val="000000"/>
                <w:lang w:val="en-CA" w:eastAsia="en-CA"/>
              </w:rPr>
            </w:pPr>
            <w:ins w:id="2323" w:author="Tri Le" w:date="2021-07-13T20:32:00Z">
              <w:r w:rsidRPr="00D84B4A">
                <w:rPr>
                  <w:rFonts w:ascii="Times New Roman" w:eastAsia="Times New Roman" w:hAnsi="Times New Roman" w:cs="Times New Roman"/>
                  <w:color w:val="000000"/>
                  <w:lang w:eastAsia="en-CA"/>
                </w:rPr>
                <w:t>Junction of polymerase and capsid</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324"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AAB0937" w14:textId="77777777" w:rsidR="00E53B18" w:rsidRPr="00D84B4A" w:rsidRDefault="00E53B18" w:rsidP="00B479E4">
            <w:pPr>
              <w:jc w:val="center"/>
              <w:rPr>
                <w:ins w:id="2325" w:author="Tri Le" w:date="2021-07-13T20:32:00Z"/>
                <w:rFonts w:ascii="Times New Roman" w:eastAsia="Times New Roman" w:hAnsi="Times New Roman" w:cs="Times New Roman"/>
                <w:color w:val="000000"/>
                <w:lang w:val="en-CA" w:eastAsia="en-CA"/>
              </w:rPr>
            </w:pPr>
          </w:p>
        </w:tc>
      </w:tr>
      <w:tr w:rsidR="00E53B18" w:rsidRPr="00E53B18" w14:paraId="377C4505" w14:textId="77777777" w:rsidTr="00E53B18">
        <w:trPr>
          <w:gridAfter w:val="1"/>
          <w:wAfter w:w="1120" w:type="dxa"/>
          <w:trHeight w:val="600"/>
          <w:ins w:id="2326" w:author="Tri Le" w:date="2021-07-13T20:32:00Z"/>
          <w:trPrChange w:id="2327"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328"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51E3A24D" w14:textId="77777777" w:rsidR="00E53B18" w:rsidRPr="00D84B4A" w:rsidRDefault="00E53B18" w:rsidP="00B479E4">
            <w:pPr>
              <w:jc w:val="center"/>
              <w:rPr>
                <w:ins w:id="2329"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330"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24D65724" w14:textId="77777777" w:rsidR="00E53B18" w:rsidRPr="00D84B4A" w:rsidRDefault="00E53B18" w:rsidP="00B479E4">
            <w:pPr>
              <w:jc w:val="center"/>
              <w:rPr>
                <w:ins w:id="2331"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332"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4DD9BA86" w14:textId="77777777" w:rsidR="00E53B18" w:rsidRPr="00D84B4A" w:rsidRDefault="00E53B18" w:rsidP="00B479E4">
            <w:pPr>
              <w:jc w:val="center"/>
              <w:rPr>
                <w:ins w:id="2333" w:author="Tri Le" w:date="2021-07-13T20:32:00Z"/>
                <w:rFonts w:ascii="Times New Roman" w:eastAsia="Times New Roman" w:hAnsi="Times New Roman" w:cs="Times New Roman"/>
                <w:color w:val="000000"/>
                <w:lang w:val="en-CA" w:eastAsia="en-CA"/>
              </w:rPr>
            </w:pPr>
            <w:ins w:id="2334" w:author="Tri Le" w:date="2021-07-13T20:32:00Z">
              <w:r w:rsidRPr="00D84B4A">
                <w:rPr>
                  <w:rFonts w:ascii="Times New Roman" w:eastAsia="Times New Roman" w:hAnsi="Times New Roman" w:cs="Times New Roman"/>
                  <w:color w:val="000000"/>
                  <w:lang w:eastAsia="en-CA"/>
                </w:rPr>
                <w:t>Ast-R</w:t>
              </w:r>
            </w:ins>
          </w:p>
        </w:tc>
        <w:tc>
          <w:tcPr>
            <w:tcW w:w="2908" w:type="dxa"/>
            <w:tcBorders>
              <w:top w:val="nil"/>
              <w:left w:val="nil"/>
              <w:bottom w:val="single" w:sz="8" w:space="0" w:color="auto"/>
              <w:right w:val="single" w:sz="8" w:space="0" w:color="auto"/>
            </w:tcBorders>
            <w:shd w:val="clear" w:color="auto" w:fill="auto"/>
            <w:vAlign w:val="center"/>
            <w:hideMark/>
            <w:tcPrChange w:id="2335"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34D5743B" w14:textId="77777777" w:rsidR="00E53B18" w:rsidRPr="00D84B4A" w:rsidRDefault="00E53B18" w:rsidP="001D521D">
            <w:pPr>
              <w:rPr>
                <w:ins w:id="2336" w:author="Tri Le" w:date="2021-07-13T20:32:00Z"/>
                <w:rFonts w:ascii="Times New Roman" w:eastAsia="Times New Roman" w:hAnsi="Times New Roman" w:cs="Times New Roman"/>
                <w:color w:val="000000"/>
                <w:lang w:val="en-CA" w:eastAsia="en-CA"/>
              </w:rPr>
              <w:pPrChange w:id="2337" w:author="Tri Le" w:date="2021-07-14T14:27:00Z">
                <w:pPr>
                  <w:framePr w:hSpace="180" w:wrap="around" w:vAnchor="text" w:hAnchor="margin" w:xAlign="center" w:y="1132"/>
                  <w:jc w:val="center"/>
                </w:pPr>
              </w:pPrChange>
            </w:pPr>
            <w:ins w:id="2338" w:author="Tri Le" w:date="2021-07-13T20:32:00Z">
              <w:r w:rsidRPr="00D84B4A">
                <w:rPr>
                  <w:rFonts w:ascii="Times New Roman" w:eastAsia="Times New Roman" w:hAnsi="Times New Roman" w:cs="Times New Roman"/>
                  <w:color w:val="000000"/>
                  <w:lang w:eastAsia="en-CA"/>
                </w:rPr>
                <w:t>GCC ATC RCA CTT CTT TGG TCC</w:t>
              </w:r>
            </w:ins>
          </w:p>
        </w:tc>
        <w:tc>
          <w:tcPr>
            <w:tcW w:w="1984" w:type="dxa"/>
            <w:vMerge/>
            <w:tcBorders>
              <w:top w:val="nil"/>
              <w:left w:val="single" w:sz="8" w:space="0" w:color="auto"/>
              <w:bottom w:val="single" w:sz="8" w:space="0" w:color="000000"/>
              <w:right w:val="single" w:sz="8" w:space="0" w:color="auto"/>
            </w:tcBorders>
            <w:vAlign w:val="center"/>
            <w:hideMark/>
            <w:tcPrChange w:id="2339"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7BD8D532" w14:textId="77777777" w:rsidR="00E53B18" w:rsidRPr="00D84B4A" w:rsidRDefault="00E53B18" w:rsidP="00B479E4">
            <w:pPr>
              <w:jc w:val="center"/>
              <w:rPr>
                <w:ins w:id="2340"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341"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4877D03B" w14:textId="77777777" w:rsidR="00E53B18" w:rsidRPr="00D84B4A" w:rsidRDefault="00E53B18" w:rsidP="00B479E4">
            <w:pPr>
              <w:jc w:val="center"/>
              <w:rPr>
                <w:ins w:id="2342" w:author="Tri Le" w:date="2021-07-13T20:32:00Z"/>
                <w:rFonts w:ascii="Times New Roman" w:eastAsia="Times New Roman" w:hAnsi="Times New Roman" w:cs="Times New Roman"/>
                <w:color w:val="000000"/>
                <w:lang w:val="en-CA" w:eastAsia="en-CA"/>
              </w:rPr>
            </w:pPr>
          </w:p>
        </w:tc>
      </w:tr>
      <w:tr w:rsidR="00E53B18" w:rsidRPr="00E53B18" w14:paraId="4155E84E" w14:textId="77777777" w:rsidTr="00E53B18">
        <w:trPr>
          <w:gridAfter w:val="1"/>
          <w:wAfter w:w="1120" w:type="dxa"/>
          <w:trHeight w:val="600"/>
          <w:ins w:id="2343" w:author="Tri Le" w:date="2021-07-13T20:32:00Z"/>
          <w:trPrChange w:id="2344"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345"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3570A5A3" w14:textId="77777777" w:rsidR="00E53B18" w:rsidRPr="00D84B4A" w:rsidRDefault="00E53B18" w:rsidP="00B479E4">
            <w:pPr>
              <w:jc w:val="center"/>
              <w:rPr>
                <w:ins w:id="2346"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347"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3D8F295E" w14:textId="77777777" w:rsidR="00E53B18" w:rsidRPr="00D84B4A" w:rsidRDefault="00E53B18" w:rsidP="00B479E4">
            <w:pPr>
              <w:jc w:val="center"/>
              <w:rPr>
                <w:ins w:id="2348"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349"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3832DC1B" w14:textId="77777777" w:rsidR="00E53B18" w:rsidRPr="00D84B4A" w:rsidRDefault="00E53B18" w:rsidP="00B479E4">
            <w:pPr>
              <w:jc w:val="center"/>
              <w:rPr>
                <w:ins w:id="2350" w:author="Tri Le" w:date="2021-07-13T20:32:00Z"/>
                <w:rFonts w:ascii="Times New Roman" w:eastAsia="Times New Roman" w:hAnsi="Times New Roman" w:cs="Times New Roman"/>
                <w:color w:val="000000"/>
                <w:lang w:val="en-CA" w:eastAsia="en-CA"/>
              </w:rPr>
            </w:pPr>
            <w:ins w:id="2351" w:author="Tri Le" w:date="2021-07-13T20:32:00Z">
              <w:r w:rsidRPr="00D84B4A">
                <w:rPr>
                  <w:rFonts w:ascii="Times New Roman" w:eastAsia="Times New Roman" w:hAnsi="Times New Roman" w:cs="Times New Roman"/>
                  <w:color w:val="000000"/>
                  <w:lang w:eastAsia="en-CA"/>
                </w:rPr>
                <w:t>Ast-P</w:t>
              </w:r>
              <w:r w:rsidRPr="00D84B4A">
                <w:rPr>
                  <w:rFonts w:ascii="Times New Roman" w:eastAsia="Times New Roman" w:hAnsi="Times New Roman" w:cs="Times New Roman"/>
                  <w:color w:val="000000"/>
                  <w:vertAlign w:val="superscript"/>
                  <w:lang w:eastAsia="en-CA"/>
                </w:rPr>
                <w:t>b</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single" w:sz="8" w:space="0" w:color="auto"/>
              <w:right w:val="single" w:sz="8" w:space="0" w:color="auto"/>
            </w:tcBorders>
            <w:shd w:val="clear" w:color="auto" w:fill="auto"/>
            <w:vAlign w:val="center"/>
            <w:hideMark/>
            <w:tcPrChange w:id="2352"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232D34D" w14:textId="77777777" w:rsidR="00E53B18" w:rsidRPr="00D84B4A" w:rsidRDefault="00E53B18" w:rsidP="001D521D">
            <w:pPr>
              <w:rPr>
                <w:ins w:id="2353" w:author="Tri Le" w:date="2021-07-13T20:32:00Z"/>
                <w:rFonts w:ascii="Times New Roman" w:eastAsia="Times New Roman" w:hAnsi="Times New Roman" w:cs="Times New Roman"/>
                <w:color w:val="000000"/>
                <w:lang w:val="en-CA" w:eastAsia="en-CA"/>
              </w:rPr>
              <w:pPrChange w:id="2354" w:author="Tri Le" w:date="2021-07-14T14:27:00Z">
                <w:pPr>
                  <w:framePr w:hSpace="180" w:wrap="around" w:vAnchor="text" w:hAnchor="margin" w:xAlign="center" w:y="1132"/>
                  <w:jc w:val="center"/>
                </w:pPr>
              </w:pPrChange>
            </w:pPr>
            <w:ins w:id="2355" w:author="Tri Le" w:date="2021-07-13T20:32:00Z">
              <w:r w:rsidRPr="00D84B4A">
                <w:rPr>
                  <w:rFonts w:ascii="Times New Roman" w:eastAsia="Times New Roman" w:hAnsi="Times New Roman" w:cs="Times New Roman"/>
                  <w:color w:val="000000"/>
                  <w:lang w:eastAsia="en-CA"/>
                </w:rPr>
                <w:t>Cy5-CAC AGA AGA GCA ACT CCA TCG CAT TTG</w:t>
              </w:r>
            </w:ins>
          </w:p>
        </w:tc>
        <w:tc>
          <w:tcPr>
            <w:tcW w:w="1984" w:type="dxa"/>
            <w:vMerge/>
            <w:tcBorders>
              <w:top w:val="nil"/>
              <w:left w:val="single" w:sz="8" w:space="0" w:color="auto"/>
              <w:bottom w:val="single" w:sz="8" w:space="0" w:color="000000"/>
              <w:right w:val="single" w:sz="8" w:space="0" w:color="auto"/>
            </w:tcBorders>
            <w:vAlign w:val="center"/>
            <w:hideMark/>
            <w:tcPrChange w:id="2356"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42E0DC22" w14:textId="77777777" w:rsidR="00E53B18" w:rsidRPr="00D84B4A" w:rsidRDefault="00E53B18" w:rsidP="00B479E4">
            <w:pPr>
              <w:jc w:val="center"/>
              <w:rPr>
                <w:ins w:id="2357"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358"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4769CFCE" w14:textId="77777777" w:rsidR="00E53B18" w:rsidRPr="00D84B4A" w:rsidRDefault="00E53B18" w:rsidP="00B479E4">
            <w:pPr>
              <w:jc w:val="center"/>
              <w:rPr>
                <w:ins w:id="2359" w:author="Tri Le" w:date="2021-07-13T20:32:00Z"/>
                <w:rFonts w:ascii="Times New Roman" w:eastAsia="Times New Roman" w:hAnsi="Times New Roman" w:cs="Times New Roman"/>
                <w:color w:val="000000"/>
                <w:lang w:val="en-CA" w:eastAsia="en-CA"/>
              </w:rPr>
            </w:pPr>
          </w:p>
        </w:tc>
      </w:tr>
      <w:tr w:rsidR="00E53B18" w:rsidRPr="00E53B18" w14:paraId="13758010" w14:textId="77777777" w:rsidTr="00E53B18">
        <w:trPr>
          <w:gridAfter w:val="1"/>
          <w:wAfter w:w="1120" w:type="dxa"/>
          <w:trHeight w:val="600"/>
          <w:ins w:id="2360" w:author="Tri Le" w:date="2021-07-13T20:32:00Z"/>
          <w:trPrChange w:id="2361" w:author="Tri Le" w:date="2021-07-13T20:35:00Z">
            <w:trPr>
              <w:gridAfter w:val="1"/>
              <w:wAfter w:w="1120" w:type="dxa"/>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362"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17BDC358" w14:textId="77777777" w:rsidR="00E53B18" w:rsidRPr="00D84B4A" w:rsidRDefault="00E53B18" w:rsidP="00B479E4">
            <w:pPr>
              <w:jc w:val="center"/>
              <w:rPr>
                <w:ins w:id="2363" w:author="Tri Le" w:date="2021-07-13T20:32:00Z"/>
                <w:rFonts w:ascii="Times New Roman" w:eastAsia="Times New Roman" w:hAnsi="Times New Roman" w:cs="Times New Roman"/>
                <w:color w:val="000000"/>
                <w:lang w:val="en-CA" w:eastAsia="en-CA"/>
              </w:rPr>
            </w:pPr>
            <w:ins w:id="2364" w:author="Tri Le" w:date="2021-07-13T20:32:00Z">
              <w:r w:rsidRPr="00D84B4A">
                <w:rPr>
                  <w:rFonts w:ascii="Times New Roman" w:eastAsia="Times New Roman" w:hAnsi="Times New Roman" w:cs="Times New Roman"/>
                  <w:color w:val="000000"/>
                  <w:lang w:eastAsia="en-CA"/>
                </w:rPr>
                <w:t>GI</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365"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5FBB3A0" w14:textId="77777777" w:rsidR="00E53B18" w:rsidRPr="00D84B4A" w:rsidRDefault="00E53B18" w:rsidP="00B479E4">
            <w:pPr>
              <w:jc w:val="center"/>
              <w:rPr>
                <w:ins w:id="2366" w:author="Tri Le" w:date="2021-07-13T20:32:00Z"/>
                <w:rFonts w:ascii="Times New Roman" w:eastAsia="Times New Roman" w:hAnsi="Times New Roman" w:cs="Times New Roman"/>
                <w:color w:val="000000"/>
                <w:lang w:val="en-CA" w:eastAsia="en-CA"/>
              </w:rPr>
            </w:pPr>
            <w:ins w:id="2367" w:author="Tri Le" w:date="2021-07-13T20:32:00Z">
              <w:r w:rsidRPr="00D84B4A">
                <w:rPr>
                  <w:rFonts w:ascii="Times New Roman" w:eastAsia="Times New Roman" w:hAnsi="Times New Roman" w:cs="Times New Roman"/>
                  <w:color w:val="000000"/>
                  <w:lang w:eastAsia="en-CA"/>
                </w:rPr>
                <w:t>RNA</w:t>
              </w:r>
            </w:ins>
          </w:p>
        </w:tc>
        <w:tc>
          <w:tcPr>
            <w:tcW w:w="1629" w:type="dxa"/>
            <w:tcBorders>
              <w:top w:val="nil"/>
              <w:left w:val="nil"/>
              <w:bottom w:val="single" w:sz="8" w:space="0" w:color="auto"/>
              <w:right w:val="single" w:sz="8" w:space="0" w:color="auto"/>
            </w:tcBorders>
            <w:shd w:val="clear" w:color="auto" w:fill="auto"/>
            <w:vAlign w:val="center"/>
            <w:hideMark/>
            <w:tcPrChange w:id="2368"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0426E4DC" w14:textId="77777777" w:rsidR="00E53B18" w:rsidRPr="00D84B4A" w:rsidRDefault="00E53B18" w:rsidP="00B479E4">
            <w:pPr>
              <w:jc w:val="center"/>
              <w:rPr>
                <w:ins w:id="2369" w:author="Tri Le" w:date="2021-07-13T20:32:00Z"/>
                <w:rFonts w:ascii="Times New Roman" w:eastAsia="Times New Roman" w:hAnsi="Times New Roman" w:cs="Times New Roman"/>
                <w:color w:val="000000"/>
                <w:lang w:val="en-CA" w:eastAsia="en-CA"/>
              </w:rPr>
            </w:pPr>
            <w:ins w:id="2370" w:author="Tri Le" w:date="2021-07-13T20:32:00Z">
              <w:r w:rsidRPr="00D84B4A">
                <w:rPr>
                  <w:rFonts w:ascii="Times New Roman" w:eastAsia="Times New Roman" w:hAnsi="Times New Roman" w:cs="Times New Roman"/>
                  <w:color w:val="000000"/>
                  <w:lang w:eastAsia="en-CA"/>
                </w:rPr>
                <w:t>Cog1F-flap</w:t>
              </w:r>
            </w:ins>
          </w:p>
        </w:tc>
        <w:tc>
          <w:tcPr>
            <w:tcW w:w="2908" w:type="dxa"/>
            <w:tcBorders>
              <w:top w:val="nil"/>
              <w:left w:val="nil"/>
              <w:bottom w:val="single" w:sz="8" w:space="0" w:color="auto"/>
              <w:right w:val="single" w:sz="8" w:space="0" w:color="auto"/>
            </w:tcBorders>
            <w:shd w:val="clear" w:color="auto" w:fill="auto"/>
            <w:vAlign w:val="center"/>
            <w:hideMark/>
            <w:tcPrChange w:id="2371"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63267654" w14:textId="77777777" w:rsidR="00E53B18" w:rsidRPr="00D84B4A" w:rsidRDefault="00E53B18" w:rsidP="001D521D">
            <w:pPr>
              <w:rPr>
                <w:ins w:id="2372" w:author="Tri Le" w:date="2021-07-13T20:32:00Z"/>
                <w:rFonts w:ascii="Times New Roman" w:eastAsia="Times New Roman" w:hAnsi="Times New Roman" w:cs="Times New Roman"/>
                <w:color w:val="000000"/>
                <w:lang w:val="en-CA" w:eastAsia="en-CA"/>
              </w:rPr>
              <w:pPrChange w:id="2373" w:author="Tri Le" w:date="2021-07-14T14:27:00Z">
                <w:pPr>
                  <w:framePr w:hSpace="180" w:wrap="around" w:vAnchor="text" w:hAnchor="margin" w:xAlign="center" w:y="1132"/>
                  <w:jc w:val="center"/>
                </w:pPr>
              </w:pPrChange>
            </w:pPr>
            <w:ins w:id="2374" w:author="Tri Le" w:date="2021-07-13T20:32:00Z">
              <w:r w:rsidRPr="00D84B4A">
                <w:rPr>
                  <w:rFonts w:ascii="Times New Roman" w:eastAsia="Times New Roman" w:hAnsi="Times New Roman" w:cs="Times New Roman"/>
                  <w:color w:val="000000"/>
                  <w:lang w:eastAsia="en-CA"/>
                </w:rPr>
                <w:t>AATAAATCATAACGYTGGATGCGNTTYCATGA</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375"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55966D60" w14:textId="77777777" w:rsidR="00E53B18" w:rsidRPr="00D84B4A" w:rsidRDefault="00E53B18" w:rsidP="00B479E4">
            <w:pPr>
              <w:jc w:val="center"/>
              <w:rPr>
                <w:ins w:id="2376" w:author="Tri Le" w:date="2021-07-13T20:32:00Z"/>
                <w:rFonts w:ascii="Times New Roman" w:eastAsia="Times New Roman" w:hAnsi="Times New Roman" w:cs="Times New Roman"/>
                <w:color w:val="000000"/>
                <w:lang w:val="en-CA" w:eastAsia="en-CA"/>
              </w:rPr>
            </w:pPr>
            <w:ins w:id="2377" w:author="Tri Le" w:date="2021-07-13T20:32:00Z">
              <w:r w:rsidRPr="00D84B4A">
                <w:rPr>
                  <w:rFonts w:ascii="Times New Roman" w:eastAsia="Times New Roman" w:hAnsi="Times New Roman" w:cs="Times New Roman"/>
                  <w:color w:val="000000"/>
                  <w:lang w:eastAsia="en-CA"/>
                </w:rPr>
                <w:t>Norovirus GI</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378"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06EED531" w14:textId="77777777" w:rsidR="00E53B18" w:rsidRPr="00D84B4A" w:rsidRDefault="00E53B18" w:rsidP="00B479E4">
            <w:pPr>
              <w:jc w:val="center"/>
              <w:rPr>
                <w:ins w:id="2379" w:author="Tri Le" w:date="2021-07-13T20:32:00Z"/>
                <w:rFonts w:ascii="Times New Roman" w:eastAsia="Times New Roman" w:hAnsi="Times New Roman" w:cs="Times New Roman"/>
                <w:color w:val="000000"/>
                <w:lang w:val="en-CA" w:eastAsia="en-CA"/>
              </w:rPr>
            </w:pPr>
          </w:p>
        </w:tc>
      </w:tr>
      <w:tr w:rsidR="00E53B18" w:rsidRPr="00E53B18" w14:paraId="07EF95B2" w14:textId="77777777" w:rsidTr="00E53B18">
        <w:trPr>
          <w:gridAfter w:val="1"/>
          <w:wAfter w:w="1120" w:type="dxa"/>
          <w:trHeight w:val="600"/>
          <w:ins w:id="2380" w:author="Tri Le" w:date="2021-07-13T20:32:00Z"/>
          <w:trPrChange w:id="2381"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382"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1DBE8F53" w14:textId="77777777" w:rsidR="00E53B18" w:rsidRPr="00D84B4A" w:rsidRDefault="00E53B18" w:rsidP="00B479E4">
            <w:pPr>
              <w:jc w:val="center"/>
              <w:rPr>
                <w:ins w:id="2383"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384"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328D2EC2" w14:textId="77777777" w:rsidR="00E53B18" w:rsidRPr="00D84B4A" w:rsidRDefault="00E53B18" w:rsidP="00B479E4">
            <w:pPr>
              <w:jc w:val="center"/>
              <w:rPr>
                <w:ins w:id="2385"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386"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6D478684" w14:textId="77777777" w:rsidR="00E53B18" w:rsidRPr="00D84B4A" w:rsidRDefault="00E53B18" w:rsidP="00B479E4">
            <w:pPr>
              <w:jc w:val="center"/>
              <w:rPr>
                <w:ins w:id="2387" w:author="Tri Le" w:date="2021-07-13T20:32:00Z"/>
                <w:rFonts w:ascii="Times New Roman" w:eastAsia="Times New Roman" w:hAnsi="Times New Roman" w:cs="Times New Roman"/>
                <w:color w:val="000000"/>
                <w:lang w:val="en-CA" w:eastAsia="en-CA"/>
              </w:rPr>
            </w:pPr>
            <w:ins w:id="2388" w:author="Tri Le" w:date="2021-07-13T20:32:00Z">
              <w:r w:rsidRPr="00D84B4A">
                <w:rPr>
                  <w:rFonts w:ascii="Times New Roman" w:eastAsia="Times New Roman" w:hAnsi="Times New Roman" w:cs="Times New Roman"/>
                  <w:color w:val="000000"/>
                  <w:lang w:eastAsia="en-CA"/>
                </w:rPr>
                <w:t>Cog1R-flap</w:t>
              </w:r>
            </w:ins>
          </w:p>
        </w:tc>
        <w:tc>
          <w:tcPr>
            <w:tcW w:w="2908" w:type="dxa"/>
            <w:tcBorders>
              <w:top w:val="nil"/>
              <w:left w:val="nil"/>
              <w:bottom w:val="single" w:sz="8" w:space="0" w:color="auto"/>
              <w:right w:val="single" w:sz="8" w:space="0" w:color="auto"/>
            </w:tcBorders>
            <w:shd w:val="clear" w:color="auto" w:fill="auto"/>
            <w:vAlign w:val="center"/>
            <w:hideMark/>
            <w:tcPrChange w:id="2389"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6C005F13" w14:textId="77777777" w:rsidR="00E53B18" w:rsidRPr="00D84B4A" w:rsidRDefault="00E53B18" w:rsidP="001D521D">
            <w:pPr>
              <w:rPr>
                <w:ins w:id="2390" w:author="Tri Le" w:date="2021-07-13T20:32:00Z"/>
                <w:rFonts w:ascii="Times New Roman" w:eastAsia="Times New Roman" w:hAnsi="Times New Roman" w:cs="Times New Roman"/>
                <w:color w:val="000000"/>
                <w:lang w:val="en-CA" w:eastAsia="en-CA"/>
              </w:rPr>
              <w:pPrChange w:id="2391" w:author="Tri Le" w:date="2021-07-14T14:27:00Z">
                <w:pPr>
                  <w:framePr w:hSpace="180" w:wrap="around" w:vAnchor="text" w:hAnchor="margin" w:xAlign="center" w:y="1132"/>
                  <w:jc w:val="center"/>
                </w:pPr>
              </w:pPrChange>
            </w:pPr>
            <w:ins w:id="2392" w:author="Tri Le" w:date="2021-07-13T20:32:00Z">
              <w:r w:rsidRPr="00D84B4A">
                <w:rPr>
                  <w:rFonts w:ascii="Times New Roman" w:eastAsia="Times New Roman" w:hAnsi="Times New Roman" w:cs="Times New Roman"/>
                  <w:color w:val="000000"/>
                  <w:lang w:eastAsia="en-CA"/>
                </w:rPr>
                <w:t>AATAAATCATAACTTAGACGCCATCATCATTYAC</w:t>
              </w:r>
            </w:ins>
          </w:p>
        </w:tc>
        <w:tc>
          <w:tcPr>
            <w:tcW w:w="1984" w:type="dxa"/>
            <w:vMerge/>
            <w:tcBorders>
              <w:top w:val="nil"/>
              <w:left w:val="single" w:sz="8" w:space="0" w:color="auto"/>
              <w:bottom w:val="single" w:sz="8" w:space="0" w:color="000000"/>
              <w:right w:val="single" w:sz="8" w:space="0" w:color="auto"/>
            </w:tcBorders>
            <w:vAlign w:val="center"/>
            <w:hideMark/>
            <w:tcPrChange w:id="2393"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654C561C" w14:textId="77777777" w:rsidR="00E53B18" w:rsidRPr="00D84B4A" w:rsidRDefault="00E53B18" w:rsidP="00B479E4">
            <w:pPr>
              <w:jc w:val="center"/>
              <w:rPr>
                <w:ins w:id="2394"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395"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3C9053E7" w14:textId="77777777" w:rsidR="00E53B18" w:rsidRPr="00D84B4A" w:rsidRDefault="00E53B18" w:rsidP="00B479E4">
            <w:pPr>
              <w:jc w:val="center"/>
              <w:rPr>
                <w:ins w:id="2396" w:author="Tri Le" w:date="2021-07-13T20:32:00Z"/>
                <w:rFonts w:ascii="Times New Roman" w:eastAsia="Times New Roman" w:hAnsi="Times New Roman" w:cs="Times New Roman"/>
                <w:color w:val="000000"/>
                <w:lang w:val="en-CA" w:eastAsia="en-CA"/>
              </w:rPr>
            </w:pPr>
          </w:p>
        </w:tc>
      </w:tr>
      <w:tr w:rsidR="00E53B18" w:rsidRPr="00E53B18" w14:paraId="6B2D559F" w14:textId="77777777" w:rsidTr="00E53B18">
        <w:trPr>
          <w:gridAfter w:val="1"/>
          <w:wAfter w:w="1120" w:type="dxa"/>
          <w:trHeight w:val="600"/>
          <w:ins w:id="2397" w:author="Tri Le" w:date="2021-07-13T20:32:00Z"/>
          <w:trPrChange w:id="2398"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399"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0D4E79CD" w14:textId="77777777" w:rsidR="00E53B18" w:rsidRPr="00D84B4A" w:rsidRDefault="00E53B18" w:rsidP="00B479E4">
            <w:pPr>
              <w:jc w:val="center"/>
              <w:rPr>
                <w:ins w:id="2400"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401"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16A3606D" w14:textId="77777777" w:rsidR="00E53B18" w:rsidRPr="00D84B4A" w:rsidRDefault="00E53B18" w:rsidP="00B479E4">
            <w:pPr>
              <w:jc w:val="center"/>
              <w:rPr>
                <w:ins w:id="2402"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403"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4B6FCDC" w14:textId="77777777" w:rsidR="00E53B18" w:rsidRPr="00D84B4A" w:rsidRDefault="00E53B18" w:rsidP="00B479E4">
            <w:pPr>
              <w:jc w:val="center"/>
              <w:rPr>
                <w:ins w:id="2404" w:author="Tri Le" w:date="2021-07-13T20:32:00Z"/>
                <w:rFonts w:ascii="Times New Roman" w:eastAsia="Times New Roman" w:hAnsi="Times New Roman" w:cs="Times New Roman"/>
                <w:color w:val="000000"/>
                <w:lang w:val="en-CA" w:eastAsia="en-CA"/>
              </w:rPr>
            </w:pPr>
            <w:ins w:id="2405" w:author="Tri Le" w:date="2021-07-13T20:32:00Z">
              <w:r w:rsidRPr="00D84B4A">
                <w:rPr>
                  <w:rFonts w:ascii="Times New Roman" w:eastAsia="Times New Roman" w:hAnsi="Times New Roman" w:cs="Times New Roman"/>
                  <w:color w:val="000000"/>
                  <w:lang w:eastAsia="en-CA"/>
                </w:rPr>
                <w:t>Ring1a.2 (Probe)</w:t>
              </w:r>
            </w:ins>
          </w:p>
        </w:tc>
        <w:tc>
          <w:tcPr>
            <w:tcW w:w="2908" w:type="dxa"/>
            <w:tcBorders>
              <w:top w:val="nil"/>
              <w:left w:val="nil"/>
              <w:bottom w:val="single" w:sz="8" w:space="0" w:color="auto"/>
              <w:right w:val="single" w:sz="8" w:space="0" w:color="auto"/>
            </w:tcBorders>
            <w:shd w:val="clear" w:color="auto" w:fill="auto"/>
            <w:vAlign w:val="center"/>
            <w:hideMark/>
            <w:tcPrChange w:id="2406"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4B0F2D6F" w14:textId="77777777" w:rsidR="00E53B18" w:rsidRPr="00D84B4A" w:rsidRDefault="00E53B18" w:rsidP="001D521D">
            <w:pPr>
              <w:rPr>
                <w:ins w:id="2407" w:author="Tri Le" w:date="2021-07-13T20:32:00Z"/>
                <w:rFonts w:ascii="Times New Roman" w:eastAsia="Times New Roman" w:hAnsi="Times New Roman" w:cs="Times New Roman"/>
                <w:color w:val="000000"/>
                <w:lang w:val="en-CA" w:eastAsia="en-CA"/>
              </w:rPr>
              <w:pPrChange w:id="2408" w:author="Tri Le" w:date="2021-07-14T14:27:00Z">
                <w:pPr>
                  <w:framePr w:hSpace="180" w:wrap="around" w:vAnchor="text" w:hAnchor="margin" w:xAlign="center" w:y="1132"/>
                  <w:jc w:val="center"/>
                </w:pPr>
              </w:pPrChange>
            </w:pPr>
            <w:ins w:id="2409" w:author="Tri Le" w:date="2021-07-13T20:32:00Z">
              <w:r w:rsidRPr="00D84B4A">
                <w:rPr>
                  <w:rFonts w:ascii="Times New Roman" w:eastAsia="Times New Roman" w:hAnsi="Times New Roman" w:cs="Times New Roman"/>
                  <w:color w:val="000000"/>
                  <w:lang w:eastAsia="en-CA"/>
                </w:rPr>
                <w:t>6-FAM- AGATYGCGR/ZEN/ TCYCCTGTCCA -IBFQ</w:t>
              </w:r>
            </w:ins>
          </w:p>
        </w:tc>
        <w:tc>
          <w:tcPr>
            <w:tcW w:w="1984" w:type="dxa"/>
            <w:vMerge/>
            <w:tcBorders>
              <w:top w:val="nil"/>
              <w:left w:val="single" w:sz="8" w:space="0" w:color="auto"/>
              <w:bottom w:val="single" w:sz="8" w:space="0" w:color="000000"/>
              <w:right w:val="single" w:sz="8" w:space="0" w:color="auto"/>
            </w:tcBorders>
            <w:vAlign w:val="center"/>
            <w:hideMark/>
            <w:tcPrChange w:id="2410"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204EC6EE" w14:textId="77777777" w:rsidR="00E53B18" w:rsidRPr="00D84B4A" w:rsidRDefault="00E53B18" w:rsidP="00B479E4">
            <w:pPr>
              <w:jc w:val="center"/>
              <w:rPr>
                <w:ins w:id="2411"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412"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09325681" w14:textId="77777777" w:rsidR="00E53B18" w:rsidRPr="00D84B4A" w:rsidRDefault="00E53B18" w:rsidP="00B479E4">
            <w:pPr>
              <w:jc w:val="center"/>
              <w:rPr>
                <w:ins w:id="2413" w:author="Tri Le" w:date="2021-07-13T20:32:00Z"/>
                <w:rFonts w:ascii="Times New Roman" w:eastAsia="Times New Roman" w:hAnsi="Times New Roman" w:cs="Times New Roman"/>
                <w:color w:val="000000"/>
                <w:lang w:val="en-CA" w:eastAsia="en-CA"/>
              </w:rPr>
            </w:pPr>
          </w:p>
        </w:tc>
      </w:tr>
      <w:tr w:rsidR="00E53B18" w:rsidRPr="00E53B18" w14:paraId="0E05281E" w14:textId="77777777" w:rsidTr="00E53B18">
        <w:trPr>
          <w:gridAfter w:val="1"/>
          <w:wAfter w:w="1120" w:type="dxa"/>
          <w:trHeight w:val="600"/>
          <w:ins w:id="2414" w:author="Tri Le" w:date="2021-07-13T20:32:00Z"/>
          <w:trPrChange w:id="2415" w:author="Tri Le" w:date="2021-07-13T20:35:00Z">
            <w:trPr>
              <w:gridAfter w:val="1"/>
              <w:wAfter w:w="1120" w:type="dxa"/>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416"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53AAEE5" w14:textId="77777777" w:rsidR="00E53B18" w:rsidRPr="00D84B4A" w:rsidRDefault="00E53B18" w:rsidP="00B479E4">
            <w:pPr>
              <w:jc w:val="center"/>
              <w:rPr>
                <w:ins w:id="2417" w:author="Tri Le" w:date="2021-07-13T20:32:00Z"/>
                <w:rFonts w:ascii="Times New Roman" w:eastAsia="Times New Roman" w:hAnsi="Times New Roman" w:cs="Times New Roman"/>
                <w:color w:val="000000"/>
                <w:lang w:val="en-CA" w:eastAsia="en-CA"/>
              </w:rPr>
            </w:pPr>
            <w:ins w:id="2418" w:author="Tri Le" w:date="2021-07-13T20:32:00Z">
              <w:r w:rsidRPr="00D84B4A">
                <w:rPr>
                  <w:rFonts w:ascii="Times New Roman" w:eastAsia="Times New Roman" w:hAnsi="Times New Roman" w:cs="Times New Roman"/>
                  <w:color w:val="000000"/>
                  <w:lang w:eastAsia="en-CA"/>
                </w:rPr>
                <w:t>GII</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419"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7546406" w14:textId="77777777" w:rsidR="00E53B18" w:rsidRPr="00D84B4A" w:rsidRDefault="00E53B18" w:rsidP="00B479E4">
            <w:pPr>
              <w:jc w:val="center"/>
              <w:rPr>
                <w:ins w:id="2420" w:author="Tri Le" w:date="2021-07-13T20:32:00Z"/>
                <w:rFonts w:ascii="Times New Roman" w:eastAsia="Times New Roman" w:hAnsi="Times New Roman" w:cs="Times New Roman"/>
                <w:color w:val="000000"/>
                <w:lang w:val="en-CA" w:eastAsia="en-CA"/>
              </w:rPr>
            </w:pPr>
            <w:ins w:id="2421" w:author="Tri Le" w:date="2021-07-13T20:32:00Z">
              <w:r w:rsidRPr="00D84B4A">
                <w:rPr>
                  <w:rFonts w:ascii="Times New Roman" w:eastAsia="Times New Roman" w:hAnsi="Times New Roman" w:cs="Times New Roman"/>
                  <w:color w:val="000000"/>
                  <w:lang w:eastAsia="en-CA"/>
                </w:rPr>
                <w:t>RNA</w:t>
              </w:r>
            </w:ins>
          </w:p>
        </w:tc>
        <w:tc>
          <w:tcPr>
            <w:tcW w:w="1629" w:type="dxa"/>
            <w:tcBorders>
              <w:top w:val="nil"/>
              <w:left w:val="nil"/>
              <w:bottom w:val="single" w:sz="8" w:space="0" w:color="auto"/>
              <w:right w:val="single" w:sz="8" w:space="0" w:color="auto"/>
            </w:tcBorders>
            <w:shd w:val="clear" w:color="auto" w:fill="auto"/>
            <w:vAlign w:val="center"/>
            <w:hideMark/>
            <w:tcPrChange w:id="2422"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7B8E3C67" w14:textId="77777777" w:rsidR="00E53B18" w:rsidRPr="00D84B4A" w:rsidRDefault="00E53B18" w:rsidP="00B479E4">
            <w:pPr>
              <w:jc w:val="center"/>
              <w:rPr>
                <w:ins w:id="2423" w:author="Tri Le" w:date="2021-07-13T20:32:00Z"/>
                <w:rFonts w:ascii="Times New Roman" w:eastAsia="Times New Roman" w:hAnsi="Times New Roman" w:cs="Times New Roman"/>
                <w:color w:val="000000"/>
                <w:lang w:val="en-CA" w:eastAsia="en-CA"/>
              </w:rPr>
            </w:pPr>
            <w:ins w:id="2424" w:author="Tri Le" w:date="2021-07-13T20:32:00Z">
              <w:r w:rsidRPr="00D84B4A">
                <w:rPr>
                  <w:rFonts w:ascii="Times New Roman" w:eastAsia="Times New Roman" w:hAnsi="Times New Roman" w:cs="Times New Roman"/>
                  <w:color w:val="000000"/>
                  <w:lang w:eastAsia="en-CA"/>
                </w:rPr>
                <w:t>Cog2F-flap</w:t>
              </w:r>
            </w:ins>
          </w:p>
        </w:tc>
        <w:tc>
          <w:tcPr>
            <w:tcW w:w="2908" w:type="dxa"/>
            <w:tcBorders>
              <w:top w:val="nil"/>
              <w:left w:val="nil"/>
              <w:bottom w:val="single" w:sz="8" w:space="0" w:color="auto"/>
              <w:right w:val="single" w:sz="8" w:space="0" w:color="auto"/>
            </w:tcBorders>
            <w:shd w:val="clear" w:color="auto" w:fill="auto"/>
            <w:vAlign w:val="center"/>
            <w:hideMark/>
            <w:tcPrChange w:id="2425"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1AB02FEF" w14:textId="77777777" w:rsidR="00E53B18" w:rsidRPr="00D84B4A" w:rsidRDefault="00E53B18" w:rsidP="001D521D">
            <w:pPr>
              <w:rPr>
                <w:ins w:id="2426" w:author="Tri Le" w:date="2021-07-13T20:32:00Z"/>
                <w:rFonts w:ascii="Times New Roman" w:eastAsia="Times New Roman" w:hAnsi="Times New Roman" w:cs="Times New Roman"/>
                <w:color w:val="000000"/>
                <w:lang w:val="en-CA" w:eastAsia="en-CA"/>
              </w:rPr>
              <w:pPrChange w:id="2427" w:author="Tri Le" w:date="2021-07-14T14:27:00Z">
                <w:pPr>
                  <w:framePr w:hSpace="180" w:wrap="around" w:vAnchor="text" w:hAnchor="margin" w:xAlign="center" w:y="1132"/>
                  <w:jc w:val="center"/>
                </w:pPr>
              </w:pPrChange>
            </w:pPr>
            <w:ins w:id="2428" w:author="Tri Le" w:date="2021-07-13T20:32:00Z">
              <w:r w:rsidRPr="00D84B4A">
                <w:rPr>
                  <w:rFonts w:ascii="Times New Roman" w:eastAsia="Times New Roman" w:hAnsi="Times New Roman" w:cs="Times New Roman"/>
                  <w:color w:val="000000"/>
                  <w:lang w:eastAsia="en-CA"/>
                </w:rPr>
                <w:t>AATAAATCATAACARGARBCNATGTTYAGRTGGAT GAG</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429"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42BA8AE" w14:textId="77777777" w:rsidR="00E53B18" w:rsidRPr="00D84B4A" w:rsidRDefault="00E53B18" w:rsidP="00B479E4">
            <w:pPr>
              <w:jc w:val="center"/>
              <w:rPr>
                <w:ins w:id="2430" w:author="Tri Le" w:date="2021-07-13T20:32:00Z"/>
                <w:rFonts w:ascii="Times New Roman" w:eastAsia="Times New Roman" w:hAnsi="Times New Roman" w:cs="Times New Roman"/>
                <w:color w:val="000000"/>
                <w:lang w:val="en-CA" w:eastAsia="en-CA"/>
              </w:rPr>
            </w:pPr>
            <w:ins w:id="2431" w:author="Tri Le" w:date="2021-07-13T20:32:00Z">
              <w:r w:rsidRPr="00D84B4A">
                <w:rPr>
                  <w:rFonts w:ascii="Times New Roman" w:eastAsia="Times New Roman" w:hAnsi="Times New Roman" w:cs="Times New Roman"/>
                  <w:color w:val="000000"/>
                  <w:lang w:eastAsia="en-CA"/>
                </w:rPr>
                <w:t>Norovirus GII</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432"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9F318A4" w14:textId="77777777" w:rsidR="00E53B18" w:rsidRPr="00D84B4A" w:rsidRDefault="00E53B18" w:rsidP="00B479E4">
            <w:pPr>
              <w:jc w:val="center"/>
              <w:rPr>
                <w:ins w:id="2433" w:author="Tri Le" w:date="2021-07-13T20:32:00Z"/>
                <w:rFonts w:ascii="Times New Roman" w:eastAsia="Times New Roman" w:hAnsi="Times New Roman" w:cs="Times New Roman"/>
                <w:color w:val="000000"/>
                <w:lang w:val="en-CA" w:eastAsia="en-CA"/>
              </w:rPr>
            </w:pPr>
          </w:p>
        </w:tc>
      </w:tr>
      <w:tr w:rsidR="00E53B18" w:rsidRPr="00E53B18" w14:paraId="04404CA9" w14:textId="77777777" w:rsidTr="00E53B18">
        <w:trPr>
          <w:gridAfter w:val="1"/>
          <w:wAfter w:w="1120" w:type="dxa"/>
          <w:trHeight w:val="600"/>
          <w:ins w:id="2434" w:author="Tri Le" w:date="2021-07-13T20:32:00Z"/>
          <w:trPrChange w:id="2435" w:author="Tri Le" w:date="2021-07-13T20:35:00Z">
            <w:trPr>
              <w:gridAfter w:val="1"/>
              <w:wAfter w:w="1120" w:type="dxa"/>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436"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76E0C6E2" w14:textId="77777777" w:rsidR="00E53B18" w:rsidRPr="00D84B4A" w:rsidRDefault="00E53B18" w:rsidP="00B479E4">
            <w:pPr>
              <w:jc w:val="center"/>
              <w:rPr>
                <w:ins w:id="2437"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438"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283AD0F4" w14:textId="77777777" w:rsidR="00E53B18" w:rsidRPr="00D84B4A" w:rsidRDefault="00E53B18" w:rsidP="00B479E4">
            <w:pPr>
              <w:jc w:val="center"/>
              <w:rPr>
                <w:ins w:id="2439" w:author="Tri Le" w:date="2021-07-13T20:32:00Z"/>
                <w:rFonts w:ascii="Times New Roman" w:eastAsia="Times New Roman" w:hAnsi="Times New Roman" w:cs="Times New Roman"/>
                <w:color w:val="000000"/>
                <w:lang w:val="en-CA" w:eastAsia="en-CA"/>
              </w:rPr>
            </w:pPr>
          </w:p>
        </w:tc>
        <w:tc>
          <w:tcPr>
            <w:tcW w:w="1629" w:type="dxa"/>
            <w:vMerge w:val="restart"/>
            <w:tcBorders>
              <w:top w:val="nil"/>
              <w:left w:val="single" w:sz="8" w:space="0" w:color="auto"/>
              <w:bottom w:val="single" w:sz="8" w:space="0" w:color="000000"/>
              <w:right w:val="single" w:sz="8" w:space="0" w:color="auto"/>
            </w:tcBorders>
            <w:shd w:val="clear" w:color="auto" w:fill="auto"/>
            <w:vAlign w:val="center"/>
            <w:hideMark/>
            <w:tcPrChange w:id="2440" w:author="Tri Le" w:date="2021-07-13T20:35:00Z">
              <w:tcPr>
                <w:tcW w:w="1629"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36ED610" w14:textId="77777777" w:rsidR="00E53B18" w:rsidRPr="00D84B4A" w:rsidRDefault="00E53B18" w:rsidP="00B479E4">
            <w:pPr>
              <w:jc w:val="center"/>
              <w:rPr>
                <w:ins w:id="2441" w:author="Tri Le" w:date="2021-07-13T20:32:00Z"/>
                <w:rFonts w:ascii="Times New Roman" w:eastAsia="Times New Roman" w:hAnsi="Times New Roman" w:cs="Times New Roman"/>
                <w:color w:val="000000"/>
                <w:lang w:val="en-CA" w:eastAsia="en-CA"/>
              </w:rPr>
            </w:pPr>
            <w:ins w:id="2442" w:author="Tri Le" w:date="2021-07-13T20:32:00Z">
              <w:r w:rsidRPr="00D84B4A">
                <w:rPr>
                  <w:rFonts w:ascii="Times New Roman" w:eastAsia="Times New Roman" w:hAnsi="Times New Roman" w:cs="Times New Roman"/>
                  <w:color w:val="000000"/>
                  <w:lang w:eastAsia="en-CA"/>
                </w:rPr>
                <w:t>Cog2R-flap</w:t>
              </w:r>
            </w:ins>
          </w:p>
        </w:tc>
        <w:tc>
          <w:tcPr>
            <w:tcW w:w="2908" w:type="dxa"/>
            <w:vMerge w:val="restart"/>
            <w:tcBorders>
              <w:top w:val="nil"/>
              <w:left w:val="single" w:sz="8" w:space="0" w:color="auto"/>
              <w:bottom w:val="single" w:sz="8" w:space="0" w:color="000000"/>
              <w:right w:val="single" w:sz="8" w:space="0" w:color="auto"/>
            </w:tcBorders>
            <w:shd w:val="clear" w:color="auto" w:fill="auto"/>
            <w:vAlign w:val="center"/>
            <w:hideMark/>
            <w:tcPrChange w:id="2443" w:author="Tri Le" w:date="2021-07-13T20:35:00Z">
              <w:tcPr>
                <w:tcW w:w="2908"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7E171134" w14:textId="77777777" w:rsidR="00E53B18" w:rsidRPr="00D84B4A" w:rsidRDefault="00E53B18" w:rsidP="001D521D">
            <w:pPr>
              <w:rPr>
                <w:ins w:id="2444" w:author="Tri Le" w:date="2021-07-13T20:32:00Z"/>
                <w:rFonts w:ascii="Times New Roman" w:eastAsia="Times New Roman" w:hAnsi="Times New Roman" w:cs="Times New Roman"/>
                <w:color w:val="000000"/>
                <w:lang w:val="en-CA" w:eastAsia="en-CA"/>
              </w:rPr>
              <w:pPrChange w:id="2445" w:author="Tri Le" w:date="2021-07-14T14:27:00Z">
                <w:pPr>
                  <w:framePr w:hSpace="180" w:wrap="around" w:vAnchor="text" w:hAnchor="margin" w:xAlign="center" w:y="1132"/>
                  <w:jc w:val="center"/>
                </w:pPr>
              </w:pPrChange>
            </w:pPr>
            <w:ins w:id="2446" w:author="Tri Le" w:date="2021-07-13T20:32:00Z">
              <w:r w:rsidRPr="00D84B4A">
                <w:rPr>
                  <w:rFonts w:ascii="Times New Roman" w:eastAsia="Times New Roman" w:hAnsi="Times New Roman" w:cs="Times New Roman"/>
                  <w:color w:val="000000"/>
                  <w:lang w:eastAsia="en-CA"/>
                </w:rPr>
                <w:t>AATAAATCATAATCGACGCCATCTTCATTCACA</w:t>
              </w:r>
            </w:ins>
          </w:p>
        </w:tc>
        <w:tc>
          <w:tcPr>
            <w:tcW w:w="1984" w:type="dxa"/>
            <w:vMerge/>
            <w:tcBorders>
              <w:top w:val="nil"/>
              <w:left w:val="single" w:sz="8" w:space="0" w:color="auto"/>
              <w:bottom w:val="single" w:sz="8" w:space="0" w:color="000000"/>
              <w:right w:val="single" w:sz="8" w:space="0" w:color="auto"/>
            </w:tcBorders>
            <w:vAlign w:val="center"/>
            <w:hideMark/>
            <w:tcPrChange w:id="2447"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55FBFF96" w14:textId="77777777" w:rsidR="00E53B18" w:rsidRPr="00D84B4A" w:rsidRDefault="00E53B18" w:rsidP="00B479E4">
            <w:pPr>
              <w:jc w:val="center"/>
              <w:rPr>
                <w:ins w:id="2448"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449"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3F88F589" w14:textId="77777777" w:rsidR="00E53B18" w:rsidRPr="00D84B4A" w:rsidRDefault="00E53B18" w:rsidP="00B479E4">
            <w:pPr>
              <w:jc w:val="center"/>
              <w:rPr>
                <w:ins w:id="2450" w:author="Tri Le" w:date="2021-07-13T20:32:00Z"/>
                <w:rFonts w:ascii="Times New Roman" w:eastAsia="Times New Roman" w:hAnsi="Times New Roman" w:cs="Times New Roman"/>
                <w:color w:val="000000"/>
                <w:lang w:val="en-CA" w:eastAsia="en-CA"/>
              </w:rPr>
            </w:pPr>
          </w:p>
        </w:tc>
      </w:tr>
      <w:tr w:rsidR="00E53B18" w:rsidRPr="00E53B18" w14:paraId="37A565C5" w14:textId="77777777" w:rsidTr="00E53B18">
        <w:trPr>
          <w:trHeight w:val="600"/>
          <w:ins w:id="2451" w:author="Tri Le" w:date="2021-07-13T20:32:00Z"/>
          <w:trPrChange w:id="2452"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453"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31C9923D" w14:textId="77777777" w:rsidR="00E53B18" w:rsidRPr="00D84B4A" w:rsidRDefault="00E53B18" w:rsidP="00B479E4">
            <w:pPr>
              <w:jc w:val="center"/>
              <w:rPr>
                <w:ins w:id="2454"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455"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1CFBF365" w14:textId="77777777" w:rsidR="00E53B18" w:rsidRPr="00D84B4A" w:rsidRDefault="00E53B18" w:rsidP="00B479E4">
            <w:pPr>
              <w:jc w:val="center"/>
              <w:rPr>
                <w:ins w:id="2456" w:author="Tri Le" w:date="2021-07-13T20:32:00Z"/>
                <w:rFonts w:ascii="Times New Roman" w:eastAsia="Times New Roman" w:hAnsi="Times New Roman" w:cs="Times New Roman"/>
                <w:color w:val="000000"/>
                <w:lang w:val="en-CA" w:eastAsia="en-CA"/>
              </w:rPr>
            </w:pPr>
          </w:p>
        </w:tc>
        <w:tc>
          <w:tcPr>
            <w:tcW w:w="1629" w:type="dxa"/>
            <w:vMerge/>
            <w:tcBorders>
              <w:top w:val="nil"/>
              <w:left w:val="single" w:sz="8" w:space="0" w:color="auto"/>
              <w:bottom w:val="single" w:sz="8" w:space="0" w:color="000000"/>
              <w:right w:val="single" w:sz="8" w:space="0" w:color="auto"/>
            </w:tcBorders>
            <w:vAlign w:val="center"/>
            <w:hideMark/>
            <w:tcPrChange w:id="2457" w:author="Tri Le" w:date="2021-07-13T20:35:00Z">
              <w:tcPr>
                <w:tcW w:w="1629" w:type="dxa"/>
                <w:vMerge/>
                <w:tcBorders>
                  <w:top w:val="nil"/>
                  <w:left w:val="single" w:sz="8" w:space="0" w:color="auto"/>
                  <w:bottom w:val="single" w:sz="8" w:space="0" w:color="000000"/>
                  <w:right w:val="single" w:sz="8" w:space="0" w:color="auto"/>
                </w:tcBorders>
                <w:vAlign w:val="center"/>
                <w:hideMark/>
              </w:tcPr>
            </w:tcPrChange>
          </w:tcPr>
          <w:p w14:paraId="08B53D3D" w14:textId="77777777" w:rsidR="00E53B18" w:rsidRPr="00D84B4A" w:rsidRDefault="00E53B18" w:rsidP="00B479E4">
            <w:pPr>
              <w:jc w:val="center"/>
              <w:rPr>
                <w:ins w:id="2458" w:author="Tri Le" w:date="2021-07-13T20:32:00Z"/>
                <w:rFonts w:ascii="Times New Roman" w:eastAsia="Times New Roman" w:hAnsi="Times New Roman" w:cs="Times New Roman"/>
                <w:color w:val="000000"/>
                <w:lang w:val="en-CA" w:eastAsia="en-CA"/>
              </w:rPr>
            </w:pPr>
          </w:p>
        </w:tc>
        <w:tc>
          <w:tcPr>
            <w:tcW w:w="2908" w:type="dxa"/>
            <w:vMerge/>
            <w:tcBorders>
              <w:top w:val="nil"/>
              <w:left w:val="single" w:sz="8" w:space="0" w:color="auto"/>
              <w:bottom w:val="single" w:sz="8" w:space="0" w:color="000000"/>
              <w:right w:val="single" w:sz="8" w:space="0" w:color="auto"/>
            </w:tcBorders>
            <w:vAlign w:val="center"/>
            <w:hideMark/>
            <w:tcPrChange w:id="2459" w:author="Tri Le" w:date="2021-07-13T20:35:00Z">
              <w:tcPr>
                <w:tcW w:w="2908" w:type="dxa"/>
                <w:vMerge/>
                <w:tcBorders>
                  <w:top w:val="nil"/>
                  <w:left w:val="single" w:sz="8" w:space="0" w:color="auto"/>
                  <w:bottom w:val="single" w:sz="8" w:space="0" w:color="000000"/>
                  <w:right w:val="single" w:sz="8" w:space="0" w:color="auto"/>
                </w:tcBorders>
                <w:vAlign w:val="center"/>
                <w:hideMark/>
              </w:tcPr>
            </w:tcPrChange>
          </w:tcPr>
          <w:p w14:paraId="2BFB14F1" w14:textId="77777777" w:rsidR="00E53B18" w:rsidRPr="00D84B4A" w:rsidRDefault="00E53B18" w:rsidP="00B479E4">
            <w:pPr>
              <w:jc w:val="center"/>
              <w:rPr>
                <w:ins w:id="2460" w:author="Tri Le" w:date="2021-07-13T20:32:00Z"/>
                <w:rFonts w:ascii="Times New Roman" w:eastAsia="Times New Roman" w:hAnsi="Times New Roman" w:cs="Times New Roman"/>
                <w:color w:val="000000"/>
                <w:lang w:val="en-CA" w:eastAsia="en-CA"/>
              </w:rPr>
            </w:pPr>
          </w:p>
        </w:tc>
        <w:tc>
          <w:tcPr>
            <w:tcW w:w="1984" w:type="dxa"/>
            <w:vMerge/>
            <w:tcBorders>
              <w:top w:val="nil"/>
              <w:left w:val="single" w:sz="8" w:space="0" w:color="auto"/>
              <w:bottom w:val="single" w:sz="8" w:space="0" w:color="000000"/>
              <w:right w:val="single" w:sz="8" w:space="0" w:color="auto"/>
            </w:tcBorders>
            <w:vAlign w:val="center"/>
            <w:hideMark/>
            <w:tcPrChange w:id="2461"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5A5F3BD7" w14:textId="77777777" w:rsidR="00E53B18" w:rsidRPr="00D84B4A" w:rsidRDefault="00E53B18" w:rsidP="00B479E4">
            <w:pPr>
              <w:jc w:val="center"/>
              <w:rPr>
                <w:ins w:id="2462"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463"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12877C3A" w14:textId="77777777" w:rsidR="00E53B18" w:rsidRPr="00D84B4A" w:rsidRDefault="00E53B18" w:rsidP="00B479E4">
            <w:pPr>
              <w:jc w:val="center"/>
              <w:rPr>
                <w:ins w:id="2464" w:author="Tri Le" w:date="2021-07-13T20:32:00Z"/>
                <w:rFonts w:ascii="Times New Roman" w:eastAsia="Times New Roman" w:hAnsi="Times New Roman" w:cs="Times New Roman"/>
                <w:color w:val="000000"/>
                <w:lang w:val="en-CA" w:eastAsia="en-CA"/>
              </w:rPr>
            </w:pPr>
          </w:p>
        </w:tc>
        <w:tc>
          <w:tcPr>
            <w:tcW w:w="1120" w:type="dxa"/>
            <w:tcBorders>
              <w:top w:val="nil"/>
              <w:left w:val="nil"/>
              <w:bottom w:val="nil"/>
              <w:right w:val="nil"/>
            </w:tcBorders>
            <w:shd w:val="clear" w:color="auto" w:fill="auto"/>
            <w:noWrap/>
            <w:vAlign w:val="bottom"/>
            <w:hideMark/>
            <w:tcPrChange w:id="2465" w:author="Tri Le" w:date="2021-07-13T20:35:00Z">
              <w:tcPr>
                <w:tcW w:w="1120" w:type="dxa"/>
                <w:tcBorders>
                  <w:top w:val="nil"/>
                  <w:left w:val="nil"/>
                  <w:bottom w:val="nil"/>
                  <w:right w:val="nil"/>
                </w:tcBorders>
                <w:shd w:val="clear" w:color="auto" w:fill="auto"/>
                <w:noWrap/>
                <w:vAlign w:val="bottom"/>
                <w:hideMark/>
              </w:tcPr>
            </w:tcPrChange>
          </w:tcPr>
          <w:p w14:paraId="72B57DBB" w14:textId="77777777" w:rsidR="00E53B18" w:rsidRPr="00D84B4A" w:rsidRDefault="00E53B18" w:rsidP="00B479E4">
            <w:pPr>
              <w:jc w:val="center"/>
              <w:rPr>
                <w:ins w:id="2466" w:author="Tri Le" w:date="2021-07-13T20:32:00Z"/>
                <w:rFonts w:ascii="Times New Roman" w:eastAsia="Times New Roman" w:hAnsi="Times New Roman" w:cs="Times New Roman"/>
                <w:color w:val="000000"/>
                <w:lang w:val="en-CA" w:eastAsia="en-CA"/>
              </w:rPr>
            </w:pPr>
          </w:p>
        </w:tc>
      </w:tr>
      <w:tr w:rsidR="00E53B18" w:rsidRPr="00E53B18" w14:paraId="1A6D0DCC" w14:textId="77777777" w:rsidTr="00E53B18">
        <w:trPr>
          <w:trHeight w:val="600"/>
          <w:ins w:id="2467" w:author="Tri Le" w:date="2021-07-13T20:32:00Z"/>
          <w:trPrChange w:id="2468"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469"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5F3E13B3" w14:textId="77777777" w:rsidR="00E53B18" w:rsidRPr="00D84B4A" w:rsidRDefault="00E53B18" w:rsidP="00B479E4">
            <w:pPr>
              <w:jc w:val="center"/>
              <w:rPr>
                <w:ins w:id="2470"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471"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6B86B1C3" w14:textId="77777777" w:rsidR="00E53B18" w:rsidRPr="00D84B4A" w:rsidRDefault="00E53B18" w:rsidP="00B479E4">
            <w:pPr>
              <w:jc w:val="center"/>
              <w:rPr>
                <w:ins w:id="2472"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473"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295E69B9" w14:textId="77777777" w:rsidR="00E53B18" w:rsidRPr="00D84B4A" w:rsidRDefault="00E53B18" w:rsidP="00B479E4">
            <w:pPr>
              <w:jc w:val="center"/>
              <w:rPr>
                <w:ins w:id="2474" w:author="Tri Le" w:date="2021-07-13T20:32:00Z"/>
                <w:rFonts w:ascii="Times New Roman" w:eastAsia="Times New Roman" w:hAnsi="Times New Roman" w:cs="Times New Roman"/>
                <w:color w:val="000000"/>
                <w:lang w:val="en-CA" w:eastAsia="en-CA"/>
              </w:rPr>
            </w:pPr>
            <w:ins w:id="2475" w:author="Tri Le" w:date="2021-07-13T20:32:00Z">
              <w:r w:rsidRPr="00D84B4A">
                <w:rPr>
                  <w:rFonts w:ascii="Times New Roman" w:eastAsia="Times New Roman" w:hAnsi="Times New Roman" w:cs="Times New Roman"/>
                  <w:color w:val="000000"/>
                  <w:lang w:eastAsia="en-CA"/>
                </w:rPr>
                <w:t>Ring 2.2 (Probe)</w:t>
              </w:r>
            </w:ins>
          </w:p>
        </w:tc>
        <w:tc>
          <w:tcPr>
            <w:tcW w:w="2908" w:type="dxa"/>
            <w:tcBorders>
              <w:top w:val="nil"/>
              <w:left w:val="nil"/>
              <w:bottom w:val="single" w:sz="8" w:space="0" w:color="auto"/>
              <w:right w:val="single" w:sz="8" w:space="0" w:color="auto"/>
            </w:tcBorders>
            <w:shd w:val="clear" w:color="auto" w:fill="auto"/>
            <w:vAlign w:val="center"/>
            <w:hideMark/>
            <w:tcPrChange w:id="2476"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260A96A1" w14:textId="77777777" w:rsidR="00E53B18" w:rsidRPr="00D84B4A" w:rsidRDefault="00E53B18" w:rsidP="001D521D">
            <w:pPr>
              <w:rPr>
                <w:ins w:id="2477" w:author="Tri Le" w:date="2021-07-13T20:32:00Z"/>
                <w:rFonts w:ascii="Times New Roman" w:eastAsia="Times New Roman" w:hAnsi="Times New Roman" w:cs="Times New Roman"/>
                <w:color w:val="000000"/>
                <w:lang w:val="en-CA" w:eastAsia="en-CA"/>
              </w:rPr>
              <w:pPrChange w:id="2478" w:author="Tri Le" w:date="2021-07-14T14:27:00Z">
                <w:pPr>
                  <w:framePr w:hSpace="180" w:wrap="around" w:vAnchor="text" w:hAnchor="margin" w:xAlign="center" w:y="1132"/>
                  <w:jc w:val="center"/>
                </w:pPr>
              </w:pPrChange>
            </w:pPr>
            <w:ins w:id="2479" w:author="Tri Le" w:date="2021-07-13T20:32:00Z">
              <w:r w:rsidRPr="00D84B4A">
                <w:rPr>
                  <w:rFonts w:ascii="Times New Roman" w:eastAsia="Times New Roman" w:hAnsi="Times New Roman" w:cs="Times New Roman"/>
                  <w:color w:val="000000"/>
                  <w:lang w:eastAsia="en-CA"/>
                </w:rPr>
                <w:t>JOE - TGGGAGGGY/ZEN/ GATCGCAATCT - IBFQ</w:t>
              </w:r>
            </w:ins>
          </w:p>
        </w:tc>
        <w:tc>
          <w:tcPr>
            <w:tcW w:w="1984" w:type="dxa"/>
            <w:vMerge/>
            <w:tcBorders>
              <w:top w:val="nil"/>
              <w:left w:val="single" w:sz="8" w:space="0" w:color="auto"/>
              <w:bottom w:val="single" w:sz="8" w:space="0" w:color="000000"/>
              <w:right w:val="single" w:sz="8" w:space="0" w:color="auto"/>
            </w:tcBorders>
            <w:vAlign w:val="center"/>
            <w:hideMark/>
            <w:tcPrChange w:id="2480"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7F416FB5" w14:textId="77777777" w:rsidR="00E53B18" w:rsidRPr="00D84B4A" w:rsidRDefault="00E53B18" w:rsidP="00B479E4">
            <w:pPr>
              <w:jc w:val="center"/>
              <w:rPr>
                <w:ins w:id="2481"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482"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0C676F10" w14:textId="77777777" w:rsidR="00E53B18" w:rsidRPr="00D84B4A" w:rsidRDefault="00E53B18" w:rsidP="00B479E4">
            <w:pPr>
              <w:jc w:val="center"/>
              <w:rPr>
                <w:ins w:id="2483" w:author="Tri Le" w:date="2021-07-13T20:32:00Z"/>
                <w:rFonts w:ascii="Times New Roman" w:eastAsia="Times New Roman" w:hAnsi="Times New Roman" w:cs="Times New Roman"/>
                <w:color w:val="000000"/>
                <w:lang w:val="en-CA" w:eastAsia="en-CA"/>
              </w:rPr>
            </w:pPr>
          </w:p>
        </w:tc>
        <w:tc>
          <w:tcPr>
            <w:tcW w:w="1120" w:type="dxa"/>
            <w:vAlign w:val="center"/>
            <w:hideMark/>
            <w:tcPrChange w:id="2484" w:author="Tri Le" w:date="2021-07-13T20:35:00Z">
              <w:tcPr>
                <w:tcW w:w="1120" w:type="dxa"/>
                <w:vAlign w:val="center"/>
                <w:hideMark/>
              </w:tcPr>
            </w:tcPrChange>
          </w:tcPr>
          <w:p w14:paraId="771C7979" w14:textId="77777777" w:rsidR="00E53B18" w:rsidRPr="00D84B4A" w:rsidRDefault="00E53B18" w:rsidP="00B479E4">
            <w:pPr>
              <w:jc w:val="center"/>
              <w:rPr>
                <w:ins w:id="2485" w:author="Tri Le" w:date="2021-07-13T20:32:00Z"/>
                <w:rFonts w:ascii="Times New Roman" w:eastAsia="Times New Roman" w:hAnsi="Times New Roman" w:cs="Times New Roman"/>
                <w:lang w:val="en-CA" w:eastAsia="en-CA"/>
              </w:rPr>
            </w:pPr>
          </w:p>
        </w:tc>
      </w:tr>
      <w:tr w:rsidR="00E53B18" w:rsidRPr="00E53B18" w14:paraId="4D351254" w14:textId="77777777" w:rsidTr="00E53B18">
        <w:trPr>
          <w:trHeight w:val="600"/>
          <w:ins w:id="2486" w:author="Tri Le" w:date="2021-07-13T20:32:00Z"/>
          <w:trPrChange w:id="2487" w:author="Tri Le" w:date="2021-07-13T20:35:00Z">
            <w:trPr>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488"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4B701E1" w14:textId="77777777" w:rsidR="00E53B18" w:rsidRPr="00D84B4A" w:rsidRDefault="00E53B18" w:rsidP="00B479E4">
            <w:pPr>
              <w:jc w:val="center"/>
              <w:rPr>
                <w:ins w:id="2489" w:author="Tri Le" w:date="2021-07-13T20:32:00Z"/>
                <w:rFonts w:ascii="Times New Roman" w:eastAsia="Times New Roman" w:hAnsi="Times New Roman" w:cs="Times New Roman"/>
                <w:color w:val="000000"/>
                <w:lang w:val="en-CA" w:eastAsia="en-CA"/>
              </w:rPr>
            </w:pPr>
            <w:ins w:id="2490" w:author="Tri Le" w:date="2021-07-13T20:32:00Z">
              <w:r w:rsidRPr="00D84B4A">
                <w:rPr>
                  <w:rFonts w:ascii="Times New Roman" w:eastAsia="Times New Roman" w:hAnsi="Times New Roman" w:cs="Times New Roman"/>
                  <w:color w:val="000000"/>
                  <w:lang w:eastAsia="en-CA"/>
                </w:rPr>
                <w:t>CrAssphage</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491"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5BD00C79" w14:textId="77777777" w:rsidR="00E53B18" w:rsidRPr="00D84B4A" w:rsidRDefault="00E53B18" w:rsidP="00B479E4">
            <w:pPr>
              <w:jc w:val="center"/>
              <w:rPr>
                <w:ins w:id="2492" w:author="Tri Le" w:date="2021-07-13T20:32:00Z"/>
                <w:rFonts w:ascii="Times New Roman" w:eastAsia="Times New Roman" w:hAnsi="Times New Roman" w:cs="Times New Roman"/>
                <w:color w:val="000000"/>
                <w:lang w:val="en-CA" w:eastAsia="en-CA"/>
              </w:rPr>
            </w:pPr>
            <w:ins w:id="2493" w:author="Tri Le" w:date="2021-07-13T20:32:00Z">
              <w:r w:rsidRPr="00D84B4A">
                <w:rPr>
                  <w:rFonts w:ascii="Times New Roman" w:eastAsia="Times New Roman" w:hAnsi="Times New Roman" w:cs="Times New Roman"/>
                  <w:color w:val="000000"/>
                  <w:lang w:eastAsia="en-CA"/>
                </w:rPr>
                <w:t>DNA</w:t>
              </w:r>
            </w:ins>
          </w:p>
        </w:tc>
        <w:tc>
          <w:tcPr>
            <w:tcW w:w="1629" w:type="dxa"/>
            <w:tcBorders>
              <w:top w:val="nil"/>
              <w:left w:val="nil"/>
              <w:bottom w:val="single" w:sz="8" w:space="0" w:color="auto"/>
              <w:right w:val="single" w:sz="8" w:space="0" w:color="auto"/>
            </w:tcBorders>
            <w:shd w:val="clear" w:color="auto" w:fill="auto"/>
            <w:vAlign w:val="center"/>
            <w:hideMark/>
            <w:tcPrChange w:id="2494"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577B61D6" w14:textId="77777777" w:rsidR="00E53B18" w:rsidRPr="00D84B4A" w:rsidRDefault="00E53B18" w:rsidP="00B479E4">
            <w:pPr>
              <w:jc w:val="center"/>
              <w:rPr>
                <w:ins w:id="2495" w:author="Tri Le" w:date="2021-07-13T20:32:00Z"/>
                <w:rFonts w:ascii="Times New Roman" w:eastAsia="Times New Roman" w:hAnsi="Times New Roman" w:cs="Times New Roman"/>
                <w:color w:val="000000"/>
                <w:lang w:val="en-CA" w:eastAsia="en-CA"/>
              </w:rPr>
            </w:pPr>
            <w:ins w:id="2496" w:author="Tri Le" w:date="2021-07-13T20:32:00Z">
              <w:r w:rsidRPr="00D84B4A">
                <w:rPr>
                  <w:rFonts w:ascii="Times New Roman" w:eastAsia="Times New Roman" w:hAnsi="Times New Roman" w:cs="Times New Roman"/>
                  <w:color w:val="000000"/>
                  <w:lang w:eastAsia="en-CA"/>
                </w:rPr>
                <w:t>CrAss-F</w:t>
              </w:r>
            </w:ins>
          </w:p>
        </w:tc>
        <w:tc>
          <w:tcPr>
            <w:tcW w:w="2908" w:type="dxa"/>
            <w:tcBorders>
              <w:top w:val="nil"/>
              <w:left w:val="nil"/>
              <w:bottom w:val="single" w:sz="8" w:space="0" w:color="auto"/>
              <w:right w:val="single" w:sz="8" w:space="0" w:color="auto"/>
            </w:tcBorders>
            <w:shd w:val="clear" w:color="auto" w:fill="auto"/>
            <w:vAlign w:val="center"/>
            <w:hideMark/>
            <w:tcPrChange w:id="2497"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33652D74" w14:textId="77777777" w:rsidR="00E53B18" w:rsidRPr="00D84B4A" w:rsidRDefault="00E53B18" w:rsidP="001D521D">
            <w:pPr>
              <w:rPr>
                <w:ins w:id="2498" w:author="Tri Le" w:date="2021-07-13T20:32:00Z"/>
                <w:rFonts w:ascii="Times New Roman" w:eastAsia="Times New Roman" w:hAnsi="Times New Roman" w:cs="Times New Roman"/>
                <w:color w:val="000000"/>
                <w:lang w:val="en-CA" w:eastAsia="en-CA"/>
              </w:rPr>
              <w:pPrChange w:id="2499" w:author="Tri Le" w:date="2021-07-14T14:27:00Z">
                <w:pPr>
                  <w:framePr w:hSpace="180" w:wrap="around" w:vAnchor="text" w:hAnchor="margin" w:xAlign="center" w:y="1132"/>
                  <w:jc w:val="center"/>
                </w:pPr>
              </w:pPrChange>
            </w:pPr>
            <w:ins w:id="2500" w:author="Tri Le" w:date="2021-07-13T20:32:00Z">
              <w:r w:rsidRPr="00D84B4A">
                <w:rPr>
                  <w:rFonts w:ascii="Times New Roman" w:eastAsia="Times New Roman" w:hAnsi="Times New Roman" w:cs="Times New Roman"/>
                  <w:color w:val="000000"/>
                  <w:lang w:eastAsia="en-CA"/>
                </w:rPr>
                <w:t>CAG AAG TAC AAA CTC CTA AAA AAC GTA GAG</w:t>
              </w:r>
            </w:ins>
          </w:p>
        </w:tc>
        <w:tc>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Change w:id="2501" w:author="Tri Le" w:date="2021-07-13T20:35:00Z">
              <w:tcPr>
                <w:tcW w:w="19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B8D8565" w14:textId="77777777" w:rsidR="00E53B18" w:rsidRPr="00D84B4A" w:rsidRDefault="00E53B18" w:rsidP="00B479E4">
            <w:pPr>
              <w:jc w:val="center"/>
              <w:rPr>
                <w:ins w:id="2502" w:author="Tri Le" w:date="2021-07-13T20:32:00Z"/>
                <w:rFonts w:ascii="Times New Roman" w:eastAsia="Times New Roman" w:hAnsi="Times New Roman" w:cs="Times New Roman"/>
                <w:color w:val="000000"/>
                <w:lang w:val="en-CA" w:eastAsia="en-CA"/>
              </w:rPr>
            </w:pPr>
            <w:ins w:id="2503" w:author="Tri Le" w:date="2021-07-13T20:32:00Z">
              <w:r w:rsidRPr="00D84B4A">
                <w:rPr>
                  <w:rFonts w:ascii="Times New Roman" w:eastAsia="Times New Roman" w:hAnsi="Times New Roman" w:cs="Times New Roman"/>
                  <w:color w:val="000000"/>
                  <w:lang w:eastAsia="en-CA"/>
                </w:rPr>
                <w:t>Genomic base pair region: 14731 bp-14856 bp</w:t>
              </w:r>
            </w:ins>
          </w:p>
        </w:tc>
        <w:tc>
          <w:tcPr>
            <w:tcW w:w="1526" w:type="dxa"/>
            <w:vMerge w:val="restart"/>
            <w:tcBorders>
              <w:top w:val="nil"/>
              <w:left w:val="single" w:sz="8" w:space="0" w:color="auto"/>
              <w:bottom w:val="single" w:sz="8" w:space="0" w:color="000000"/>
              <w:right w:val="single" w:sz="8" w:space="0" w:color="auto"/>
            </w:tcBorders>
            <w:shd w:val="clear" w:color="auto" w:fill="auto"/>
            <w:vAlign w:val="center"/>
            <w:hideMark/>
            <w:tcPrChange w:id="2504" w:author="Tri Le" w:date="2021-07-13T20:35:00Z">
              <w:tcPr>
                <w:tcW w:w="1384"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0F434DC2" w14:textId="77777777" w:rsidR="00E53B18" w:rsidRPr="00D84B4A" w:rsidRDefault="00E53B18" w:rsidP="00B479E4">
            <w:pPr>
              <w:jc w:val="center"/>
              <w:rPr>
                <w:ins w:id="2505" w:author="Tri Le" w:date="2021-07-13T20:32:00Z"/>
                <w:rFonts w:ascii="Times New Roman" w:eastAsia="Times New Roman" w:hAnsi="Times New Roman" w:cs="Times New Roman"/>
                <w:color w:val="000000"/>
                <w:lang w:val="en-CA" w:eastAsia="en-CA"/>
              </w:rPr>
            </w:pPr>
          </w:p>
        </w:tc>
        <w:tc>
          <w:tcPr>
            <w:tcW w:w="1120" w:type="dxa"/>
            <w:vAlign w:val="center"/>
            <w:hideMark/>
            <w:tcPrChange w:id="2506" w:author="Tri Le" w:date="2021-07-13T20:35:00Z">
              <w:tcPr>
                <w:tcW w:w="1120" w:type="dxa"/>
                <w:vAlign w:val="center"/>
                <w:hideMark/>
              </w:tcPr>
            </w:tcPrChange>
          </w:tcPr>
          <w:p w14:paraId="240ACBB1" w14:textId="77777777" w:rsidR="00E53B18" w:rsidRPr="00D84B4A" w:rsidRDefault="00E53B18" w:rsidP="00B479E4">
            <w:pPr>
              <w:jc w:val="center"/>
              <w:rPr>
                <w:ins w:id="2507" w:author="Tri Le" w:date="2021-07-13T20:32:00Z"/>
                <w:rFonts w:ascii="Times New Roman" w:eastAsia="Times New Roman" w:hAnsi="Times New Roman" w:cs="Times New Roman"/>
                <w:lang w:val="en-CA" w:eastAsia="en-CA"/>
              </w:rPr>
            </w:pPr>
          </w:p>
        </w:tc>
      </w:tr>
      <w:tr w:rsidR="00E53B18" w:rsidRPr="00E53B18" w14:paraId="3063CC1A" w14:textId="77777777" w:rsidTr="00E53B18">
        <w:trPr>
          <w:trHeight w:val="600"/>
          <w:ins w:id="2508" w:author="Tri Le" w:date="2021-07-13T20:32:00Z"/>
          <w:trPrChange w:id="2509"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510"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080CEFDE" w14:textId="77777777" w:rsidR="00E53B18" w:rsidRPr="00D84B4A" w:rsidRDefault="00E53B18" w:rsidP="00B479E4">
            <w:pPr>
              <w:jc w:val="center"/>
              <w:rPr>
                <w:ins w:id="2511"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512"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735AD8D5" w14:textId="77777777" w:rsidR="00E53B18" w:rsidRPr="00D84B4A" w:rsidRDefault="00E53B18" w:rsidP="00B479E4">
            <w:pPr>
              <w:jc w:val="center"/>
              <w:rPr>
                <w:ins w:id="2513"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514"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7F3D64A0" w14:textId="77777777" w:rsidR="00E53B18" w:rsidRPr="00D84B4A" w:rsidRDefault="00E53B18" w:rsidP="00B479E4">
            <w:pPr>
              <w:jc w:val="center"/>
              <w:rPr>
                <w:ins w:id="2515" w:author="Tri Le" w:date="2021-07-13T20:32:00Z"/>
                <w:rFonts w:ascii="Times New Roman" w:eastAsia="Times New Roman" w:hAnsi="Times New Roman" w:cs="Times New Roman"/>
                <w:color w:val="000000"/>
                <w:lang w:val="en-CA" w:eastAsia="en-CA"/>
              </w:rPr>
            </w:pPr>
            <w:ins w:id="2516" w:author="Tri Le" w:date="2021-07-13T20:32:00Z">
              <w:r w:rsidRPr="00D84B4A">
                <w:rPr>
                  <w:rFonts w:ascii="Times New Roman" w:eastAsia="Times New Roman" w:hAnsi="Times New Roman" w:cs="Times New Roman"/>
                  <w:color w:val="000000"/>
                  <w:lang w:eastAsia="en-CA"/>
                </w:rPr>
                <w:t>CrAss-R</w:t>
              </w:r>
            </w:ins>
          </w:p>
        </w:tc>
        <w:tc>
          <w:tcPr>
            <w:tcW w:w="2908" w:type="dxa"/>
            <w:tcBorders>
              <w:top w:val="nil"/>
              <w:left w:val="nil"/>
              <w:bottom w:val="single" w:sz="8" w:space="0" w:color="auto"/>
              <w:right w:val="single" w:sz="8" w:space="0" w:color="auto"/>
            </w:tcBorders>
            <w:shd w:val="clear" w:color="auto" w:fill="auto"/>
            <w:vAlign w:val="center"/>
            <w:hideMark/>
            <w:tcPrChange w:id="2517"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714A5B10" w14:textId="77777777" w:rsidR="00E53B18" w:rsidRPr="00D84B4A" w:rsidRDefault="00E53B18" w:rsidP="001D521D">
            <w:pPr>
              <w:rPr>
                <w:ins w:id="2518" w:author="Tri Le" w:date="2021-07-13T20:32:00Z"/>
                <w:rFonts w:ascii="Times New Roman" w:eastAsia="Times New Roman" w:hAnsi="Times New Roman" w:cs="Times New Roman"/>
                <w:color w:val="000000"/>
                <w:lang w:val="en-CA" w:eastAsia="en-CA"/>
              </w:rPr>
              <w:pPrChange w:id="2519" w:author="Tri Le" w:date="2021-07-14T14:27:00Z">
                <w:pPr>
                  <w:framePr w:hSpace="180" w:wrap="around" w:vAnchor="text" w:hAnchor="margin" w:xAlign="center" w:y="1132"/>
                  <w:jc w:val="center"/>
                </w:pPr>
              </w:pPrChange>
            </w:pPr>
            <w:ins w:id="2520" w:author="Tri Le" w:date="2021-07-13T20:32:00Z">
              <w:r w:rsidRPr="00D84B4A">
                <w:rPr>
                  <w:rFonts w:ascii="Times New Roman" w:eastAsia="Times New Roman" w:hAnsi="Times New Roman" w:cs="Times New Roman"/>
                  <w:color w:val="000000"/>
                  <w:lang w:eastAsia="en-CA"/>
                </w:rPr>
                <w:t>GAT GAC CAA TAA ACA AGC CAT TAG C</w:t>
              </w:r>
            </w:ins>
          </w:p>
        </w:tc>
        <w:tc>
          <w:tcPr>
            <w:tcW w:w="1984" w:type="dxa"/>
            <w:vMerge/>
            <w:tcBorders>
              <w:top w:val="nil"/>
              <w:left w:val="single" w:sz="8" w:space="0" w:color="auto"/>
              <w:bottom w:val="single" w:sz="8" w:space="0" w:color="000000"/>
              <w:right w:val="single" w:sz="8" w:space="0" w:color="auto"/>
            </w:tcBorders>
            <w:vAlign w:val="center"/>
            <w:hideMark/>
            <w:tcPrChange w:id="2521"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4C946847" w14:textId="77777777" w:rsidR="00E53B18" w:rsidRPr="00D84B4A" w:rsidRDefault="00E53B18" w:rsidP="00B479E4">
            <w:pPr>
              <w:jc w:val="center"/>
              <w:rPr>
                <w:ins w:id="2522"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523"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7471422F" w14:textId="77777777" w:rsidR="00E53B18" w:rsidRPr="00D84B4A" w:rsidRDefault="00E53B18" w:rsidP="00B479E4">
            <w:pPr>
              <w:jc w:val="center"/>
              <w:rPr>
                <w:ins w:id="2524" w:author="Tri Le" w:date="2021-07-13T20:32:00Z"/>
                <w:rFonts w:ascii="Times New Roman" w:eastAsia="Times New Roman" w:hAnsi="Times New Roman" w:cs="Times New Roman"/>
                <w:color w:val="000000"/>
                <w:lang w:val="en-CA" w:eastAsia="en-CA"/>
              </w:rPr>
            </w:pPr>
          </w:p>
        </w:tc>
        <w:tc>
          <w:tcPr>
            <w:tcW w:w="1120" w:type="dxa"/>
            <w:vAlign w:val="center"/>
            <w:hideMark/>
            <w:tcPrChange w:id="2525" w:author="Tri Le" w:date="2021-07-13T20:35:00Z">
              <w:tcPr>
                <w:tcW w:w="1120" w:type="dxa"/>
                <w:vAlign w:val="center"/>
                <w:hideMark/>
              </w:tcPr>
            </w:tcPrChange>
          </w:tcPr>
          <w:p w14:paraId="3804EF79" w14:textId="77777777" w:rsidR="00E53B18" w:rsidRPr="00D84B4A" w:rsidRDefault="00E53B18" w:rsidP="00B479E4">
            <w:pPr>
              <w:jc w:val="center"/>
              <w:rPr>
                <w:ins w:id="2526" w:author="Tri Le" w:date="2021-07-13T20:32:00Z"/>
                <w:rFonts w:ascii="Times New Roman" w:eastAsia="Times New Roman" w:hAnsi="Times New Roman" w:cs="Times New Roman"/>
                <w:lang w:val="en-CA" w:eastAsia="en-CA"/>
              </w:rPr>
            </w:pPr>
          </w:p>
        </w:tc>
      </w:tr>
      <w:tr w:rsidR="00E53B18" w:rsidRPr="00E53B18" w14:paraId="078DE4E9" w14:textId="77777777" w:rsidTr="00E53B18">
        <w:trPr>
          <w:trHeight w:val="600"/>
          <w:ins w:id="2527" w:author="Tri Le" w:date="2021-07-13T20:32:00Z"/>
          <w:trPrChange w:id="2528"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529"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7F99BE6F" w14:textId="77777777" w:rsidR="00E53B18" w:rsidRPr="00D84B4A" w:rsidRDefault="00E53B18" w:rsidP="00B479E4">
            <w:pPr>
              <w:jc w:val="center"/>
              <w:rPr>
                <w:ins w:id="2530"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531"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482BA2FB" w14:textId="77777777" w:rsidR="00E53B18" w:rsidRPr="00D84B4A" w:rsidRDefault="00E53B18" w:rsidP="00B479E4">
            <w:pPr>
              <w:jc w:val="center"/>
              <w:rPr>
                <w:ins w:id="2532"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533"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4D185E5C" w14:textId="77777777" w:rsidR="00E53B18" w:rsidRPr="00D84B4A" w:rsidRDefault="00E53B18" w:rsidP="00B479E4">
            <w:pPr>
              <w:jc w:val="center"/>
              <w:rPr>
                <w:ins w:id="2534" w:author="Tri Le" w:date="2021-07-13T20:32:00Z"/>
                <w:rFonts w:ascii="Times New Roman" w:eastAsia="Times New Roman" w:hAnsi="Times New Roman" w:cs="Times New Roman"/>
                <w:color w:val="000000"/>
                <w:lang w:val="en-CA" w:eastAsia="en-CA"/>
              </w:rPr>
            </w:pPr>
            <w:ins w:id="2535" w:author="Tri Le" w:date="2021-07-13T20:32:00Z">
              <w:r w:rsidRPr="00D84B4A">
                <w:rPr>
                  <w:rFonts w:ascii="Times New Roman" w:eastAsia="Times New Roman" w:hAnsi="Times New Roman" w:cs="Times New Roman"/>
                  <w:color w:val="000000"/>
                  <w:lang w:eastAsia="en-CA"/>
                </w:rPr>
                <w:t>CrAss-P (Probe)</w:t>
              </w:r>
            </w:ins>
          </w:p>
        </w:tc>
        <w:tc>
          <w:tcPr>
            <w:tcW w:w="2908" w:type="dxa"/>
            <w:tcBorders>
              <w:top w:val="nil"/>
              <w:left w:val="nil"/>
              <w:bottom w:val="single" w:sz="8" w:space="0" w:color="auto"/>
              <w:right w:val="single" w:sz="8" w:space="0" w:color="auto"/>
            </w:tcBorders>
            <w:shd w:val="clear" w:color="auto" w:fill="auto"/>
            <w:vAlign w:val="center"/>
            <w:hideMark/>
            <w:tcPrChange w:id="2536"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3AE8CDD5" w14:textId="77777777" w:rsidR="00E53B18" w:rsidRPr="00D84B4A" w:rsidRDefault="00E53B18" w:rsidP="001D521D">
            <w:pPr>
              <w:rPr>
                <w:ins w:id="2537" w:author="Tri Le" w:date="2021-07-13T20:32:00Z"/>
                <w:rFonts w:ascii="Times New Roman" w:eastAsia="Times New Roman" w:hAnsi="Times New Roman" w:cs="Times New Roman"/>
                <w:color w:val="000000"/>
                <w:lang w:val="en-CA" w:eastAsia="en-CA"/>
              </w:rPr>
              <w:pPrChange w:id="2538" w:author="Tri Le" w:date="2021-07-14T14:27:00Z">
                <w:pPr>
                  <w:framePr w:hSpace="180" w:wrap="around" w:vAnchor="text" w:hAnchor="margin" w:xAlign="center" w:y="1132"/>
                  <w:jc w:val="center"/>
                </w:pPr>
              </w:pPrChange>
            </w:pPr>
            <w:ins w:id="2539" w:author="Tri Le" w:date="2021-07-13T20:32:00Z">
              <w:r w:rsidRPr="00D84B4A">
                <w:rPr>
                  <w:rFonts w:ascii="Times New Roman" w:eastAsia="Times New Roman" w:hAnsi="Times New Roman" w:cs="Times New Roman"/>
                  <w:color w:val="000000"/>
                  <w:lang w:eastAsia="en-CA"/>
                </w:rPr>
                <w:t>FAM-AAT AAC GAT TTA CGT GAT GTA AC</w:t>
              </w:r>
            </w:ins>
          </w:p>
        </w:tc>
        <w:tc>
          <w:tcPr>
            <w:tcW w:w="1984" w:type="dxa"/>
            <w:vMerge/>
            <w:tcBorders>
              <w:top w:val="nil"/>
              <w:left w:val="single" w:sz="8" w:space="0" w:color="auto"/>
              <w:bottom w:val="single" w:sz="8" w:space="0" w:color="000000"/>
              <w:right w:val="single" w:sz="8" w:space="0" w:color="auto"/>
            </w:tcBorders>
            <w:vAlign w:val="center"/>
            <w:hideMark/>
            <w:tcPrChange w:id="2540" w:author="Tri Le" w:date="2021-07-13T20:35:00Z">
              <w:tcPr>
                <w:tcW w:w="1984" w:type="dxa"/>
                <w:vMerge/>
                <w:tcBorders>
                  <w:top w:val="nil"/>
                  <w:left w:val="single" w:sz="8" w:space="0" w:color="auto"/>
                  <w:bottom w:val="single" w:sz="8" w:space="0" w:color="000000"/>
                  <w:right w:val="single" w:sz="8" w:space="0" w:color="auto"/>
                </w:tcBorders>
                <w:vAlign w:val="center"/>
                <w:hideMark/>
              </w:tcPr>
            </w:tcPrChange>
          </w:tcPr>
          <w:p w14:paraId="102D3920" w14:textId="77777777" w:rsidR="00E53B18" w:rsidRPr="00D84B4A" w:rsidRDefault="00E53B18" w:rsidP="00B479E4">
            <w:pPr>
              <w:jc w:val="center"/>
              <w:rPr>
                <w:ins w:id="2541" w:author="Tri Le" w:date="2021-07-13T20:32:00Z"/>
                <w:rFonts w:ascii="Times New Roman" w:eastAsia="Times New Roman" w:hAnsi="Times New Roman" w:cs="Times New Roman"/>
                <w:color w:val="000000"/>
                <w:lang w:val="en-CA" w:eastAsia="en-CA"/>
              </w:rPr>
            </w:pPr>
          </w:p>
        </w:tc>
        <w:tc>
          <w:tcPr>
            <w:tcW w:w="1526" w:type="dxa"/>
            <w:vMerge/>
            <w:tcBorders>
              <w:top w:val="nil"/>
              <w:left w:val="single" w:sz="8" w:space="0" w:color="auto"/>
              <w:bottom w:val="single" w:sz="8" w:space="0" w:color="000000"/>
              <w:right w:val="single" w:sz="8" w:space="0" w:color="auto"/>
            </w:tcBorders>
            <w:vAlign w:val="center"/>
            <w:hideMark/>
            <w:tcPrChange w:id="2542" w:author="Tri Le" w:date="2021-07-13T20:35:00Z">
              <w:tcPr>
                <w:tcW w:w="1384" w:type="dxa"/>
                <w:vMerge/>
                <w:tcBorders>
                  <w:top w:val="nil"/>
                  <w:left w:val="single" w:sz="8" w:space="0" w:color="auto"/>
                  <w:bottom w:val="single" w:sz="8" w:space="0" w:color="000000"/>
                  <w:right w:val="single" w:sz="8" w:space="0" w:color="auto"/>
                </w:tcBorders>
                <w:vAlign w:val="center"/>
                <w:hideMark/>
              </w:tcPr>
            </w:tcPrChange>
          </w:tcPr>
          <w:p w14:paraId="31F544D0" w14:textId="77777777" w:rsidR="00E53B18" w:rsidRPr="00D84B4A" w:rsidRDefault="00E53B18" w:rsidP="00B479E4">
            <w:pPr>
              <w:jc w:val="center"/>
              <w:rPr>
                <w:ins w:id="2543" w:author="Tri Le" w:date="2021-07-13T20:32:00Z"/>
                <w:rFonts w:ascii="Times New Roman" w:eastAsia="Times New Roman" w:hAnsi="Times New Roman" w:cs="Times New Roman"/>
                <w:color w:val="000000"/>
                <w:lang w:val="en-CA" w:eastAsia="en-CA"/>
              </w:rPr>
            </w:pPr>
          </w:p>
        </w:tc>
        <w:tc>
          <w:tcPr>
            <w:tcW w:w="1120" w:type="dxa"/>
            <w:vAlign w:val="center"/>
            <w:hideMark/>
            <w:tcPrChange w:id="2544" w:author="Tri Le" w:date="2021-07-13T20:35:00Z">
              <w:tcPr>
                <w:tcW w:w="1120" w:type="dxa"/>
                <w:vAlign w:val="center"/>
                <w:hideMark/>
              </w:tcPr>
            </w:tcPrChange>
          </w:tcPr>
          <w:p w14:paraId="295D9E47" w14:textId="77777777" w:rsidR="00E53B18" w:rsidRPr="00D84B4A" w:rsidRDefault="00E53B18" w:rsidP="00B479E4">
            <w:pPr>
              <w:jc w:val="center"/>
              <w:rPr>
                <w:ins w:id="2545" w:author="Tri Le" w:date="2021-07-13T20:32:00Z"/>
                <w:rFonts w:ascii="Times New Roman" w:eastAsia="Times New Roman" w:hAnsi="Times New Roman" w:cs="Times New Roman"/>
                <w:lang w:val="en-CA" w:eastAsia="en-CA"/>
              </w:rPr>
            </w:pPr>
          </w:p>
        </w:tc>
      </w:tr>
      <w:tr w:rsidR="00E53B18" w:rsidRPr="00E53B18" w14:paraId="45D4DFDF" w14:textId="77777777" w:rsidTr="00E53B18">
        <w:trPr>
          <w:trHeight w:val="600"/>
          <w:ins w:id="2546" w:author="Tri Le" w:date="2021-07-13T20:32:00Z"/>
          <w:trPrChange w:id="2547" w:author="Tri Le" w:date="2021-07-13T20:35:00Z">
            <w:trPr>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548"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69936D53" w14:textId="77777777" w:rsidR="00E53B18" w:rsidRPr="00D84B4A" w:rsidRDefault="00E53B18" w:rsidP="00B479E4">
            <w:pPr>
              <w:jc w:val="center"/>
              <w:rPr>
                <w:ins w:id="2549" w:author="Tri Le" w:date="2021-07-13T20:32:00Z"/>
                <w:rFonts w:ascii="Times New Roman" w:eastAsia="Times New Roman" w:hAnsi="Times New Roman" w:cs="Times New Roman"/>
                <w:color w:val="000000"/>
                <w:lang w:val="en-CA" w:eastAsia="en-CA"/>
              </w:rPr>
            </w:pPr>
            <w:ins w:id="2550" w:author="Tri Le" w:date="2021-07-13T20:32:00Z">
              <w:r w:rsidRPr="00D84B4A">
                <w:rPr>
                  <w:rFonts w:ascii="Times New Roman" w:eastAsia="Times New Roman" w:hAnsi="Times New Roman" w:cs="Times New Roman"/>
                  <w:color w:val="000000"/>
                  <w:lang w:eastAsia="en-CA"/>
                </w:rPr>
                <w:t>Pepper Mild Mottle Virus</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551"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57D5E936" w14:textId="77777777" w:rsidR="00E53B18" w:rsidRPr="00D84B4A" w:rsidRDefault="00E53B18" w:rsidP="00B479E4">
            <w:pPr>
              <w:jc w:val="center"/>
              <w:rPr>
                <w:ins w:id="2552" w:author="Tri Le" w:date="2021-07-13T20:32:00Z"/>
                <w:rFonts w:ascii="Times New Roman" w:eastAsia="Times New Roman" w:hAnsi="Times New Roman" w:cs="Times New Roman"/>
                <w:color w:val="000000"/>
                <w:lang w:val="en-CA" w:eastAsia="en-CA"/>
              </w:rPr>
            </w:pPr>
            <w:ins w:id="2553" w:author="Tri Le" w:date="2021-07-13T20:32:00Z">
              <w:r w:rsidRPr="00D84B4A">
                <w:rPr>
                  <w:rFonts w:ascii="Times New Roman" w:eastAsia="Times New Roman" w:hAnsi="Times New Roman" w:cs="Times New Roman"/>
                  <w:color w:val="000000"/>
                  <w:lang w:eastAsia="en-CA"/>
                </w:rPr>
                <w:t>RNA</w:t>
              </w:r>
            </w:ins>
          </w:p>
        </w:tc>
        <w:tc>
          <w:tcPr>
            <w:tcW w:w="1629" w:type="dxa"/>
            <w:vMerge w:val="restart"/>
            <w:tcBorders>
              <w:top w:val="nil"/>
              <w:left w:val="single" w:sz="8" w:space="0" w:color="auto"/>
              <w:bottom w:val="single" w:sz="8" w:space="0" w:color="000000"/>
              <w:right w:val="single" w:sz="8" w:space="0" w:color="auto"/>
            </w:tcBorders>
            <w:shd w:val="clear" w:color="auto" w:fill="auto"/>
            <w:vAlign w:val="center"/>
            <w:hideMark/>
            <w:tcPrChange w:id="2554" w:author="Tri Le" w:date="2021-07-13T20:35:00Z">
              <w:tcPr>
                <w:tcW w:w="1629"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4609136" w14:textId="77777777" w:rsidR="00E53B18" w:rsidRPr="00D84B4A" w:rsidRDefault="00E53B18" w:rsidP="00B479E4">
            <w:pPr>
              <w:jc w:val="center"/>
              <w:rPr>
                <w:ins w:id="2555" w:author="Tri Le" w:date="2021-07-13T20:32:00Z"/>
                <w:rFonts w:ascii="Times New Roman" w:eastAsia="Times New Roman" w:hAnsi="Times New Roman" w:cs="Times New Roman"/>
                <w:color w:val="000000"/>
                <w:lang w:val="en-CA" w:eastAsia="en-CA"/>
              </w:rPr>
            </w:pPr>
            <w:ins w:id="2556" w:author="Tri Le" w:date="2021-07-13T20:32:00Z">
              <w:r w:rsidRPr="00D84B4A">
                <w:rPr>
                  <w:rFonts w:ascii="Times New Roman" w:eastAsia="Times New Roman" w:hAnsi="Times New Roman" w:cs="Times New Roman"/>
                  <w:color w:val="000000"/>
                  <w:lang w:eastAsia="en-CA"/>
                </w:rPr>
                <w:t>PMMV-FP1-rev</w:t>
              </w:r>
            </w:ins>
          </w:p>
        </w:tc>
        <w:tc>
          <w:tcPr>
            <w:tcW w:w="2908" w:type="dxa"/>
            <w:vMerge w:val="restart"/>
            <w:tcBorders>
              <w:top w:val="nil"/>
              <w:left w:val="single" w:sz="8" w:space="0" w:color="auto"/>
              <w:bottom w:val="single" w:sz="8" w:space="0" w:color="000000"/>
              <w:right w:val="single" w:sz="8" w:space="0" w:color="auto"/>
            </w:tcBorders>
            <w:shd w:val="clear" w:color="auto" w:fill="auto"/>
            <w:vAlign w:val="center"/>
            <w:hideMark/>
            <w:tcPrChange w:id="2557" w:author="Tri Le" w:date="2021-07-13T20:35:00Z">
              <w:tcPr>
                <w:tcW w:w="2908"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47AFA13A" w14:textId="77777777" w:rsidR="00E53B18" w:rsidRPr="00D84B4A" w:rsidRDefault="00E53B18" w:rsidP="001D521D">
            <w:pPr>
              <w:rPr>
                <w:ins w:id="2558" w:author="Tri Le" w:date="2021-07-13T20:32:00Z"/>
                <w:rFonts w:ascii="Times New Roman" w:eastAsia="Times New Roman" w:hAnsi="Times New Roman" w:cs="Times New Roman"/>
                <w:color w:val="000000"/>
                <w:lang w:val="en-CA" w:eastAsia="en-CA"/>
              </w:rPr>
              <w:pPrChange w:id="2559" w:author="Tri Le" w:date="2021-07-14T14:27:00Z">
                <w:pPr>
                  <w:framePr w:hSpace="180" w:wrap="around" w:vAnchor="text" w:hAnchor="margin" w:xAlign="center" w:y="1132"/>
                  <w:jc w:val="center"/>
                </w:pPr>
              </w:pPrChange>
            </w:pPr>
            <w:ins w:id="2560" w:author="Tri Le" w:date="2021-07-13T20:32:00Z">
              <w:r w:rsidRPr="00D84B4A">
                <w:rPr>
                  <w:rFonts w:ascii="Times New Roman" w:eastAsia="Times New Roman" w:hAnsi="Times New Roman" w:cs="Times New Roman"/>
                  <w:color w:val="000000"/>
                  <w:lang w:eastAsia="en-CA"/>
                </w:rPr>
                <w:t>GAG TGG TTT GAC CTT AAC GTT TGA</w:t>
              </w:r>
            </w:ins>
          </w:p>
        </w:tc>
        <w:tc>
          <w:tcPr>
            <w:tcW w:w="1984" w:type="dxa"/>
            <w:tcBorders>
              <w:top w:val="nil"/>
              <w:left w:val="nil"/>
              <w:bottom w:val="nil"/>
              <w:right w:val="single" w:sz="8" w:space="0" w:color="auto"/>
            </w:tcBorders>
            <w:shd w:val="clear" w:color="auto" w:fill="auto"/>
            <w:vAlign w:val="center"/>
            <w:hideMark/>
            <w:tcPrChange w:id="2561" w:author="Tri Le" w:date="2021-07-13T20:35:00Z">
              <w:tcPr>
                <w:tcW w:w="1984" w:type="dxa"/>
                <w:tcBorders>
                  <w:top w:val="nil"/>
                  <w:left w:val="nil"/>
                  <w:bottom w:val="nil"/>
                  <w:right w:val="single" w:sz="8" w:space="0" w:color="auto"/>
                </w:tcBorders>
                <w:shd w:val="clear" w:color="auto" w:fill="auto"/>
                <w:vAlign w:val="center"/>
                <w:hideMark/>
              </w:tcPr>
            </w:tcPrChange>
          </w:tcPr>
          <w:p w14:paraId="37C91B64" w14:textId="77777777" w:rsidR="00E53B18" w:rsidRPr="00D84B4A" w:rsidRDefault="00E53B18" w:rsidP="00B479E4">
            <w:pPr>
              <w:jc w:val="center"/>
              <w:rPr>
                <w:ins w:id="2562" w:author="Tri Le" w:date="2021-07-13T20:32:00Z"/>
                <w:rFonts w:ascii="Times New Roman" w:eastAsia="Times New Roman" w:hAnsi="Times New Roman" w:cs="Times New Roman"/>
                <w:color w:val="000000"/>
                <w:lang w:val="en-CA" w:eastAsia="en-CA"/>
              </w:rPr>
            </w:pPr>
            <w:ins w:id="2563" w:author="Tri Le" w:date="2021-07-13T20:32:00Z">
              <w:r w:rsidRPr="00D84B4A">
                <w:rPr>
                  <w:rFonts w:ascii="Times New Roman" w:eastAsia="Times New Roman" w:hAnsi="Times New Roman" w:cs="Times New Roman"/>
                  <w:color w:val="000000"/>
                  <w:lang w:eastAsia="en-CA"/>
                </w:rPr>
                <w:t>1878 bp-1901 bp</w:t>
              </w:r>
              <w:r w:rsidRPr="00D84B4A">
                <w:rPr>
                  <w:rFonts w:ascii="Times New Roman" w:eastAsia="Times New Roman" w:hAnsi="Times New Roman" w:cs="Times New Roman"/>
                  <w:color w:val="000000"/>
                  <w:vertAlign w:val="superscript"/>
                  <w:lang w:eastAsia="en-CA"/>
                </w:rPr>
                <w:t xml:space="preserve">c  </w:t>
              </w:r>
              <w:r w:rsidRPr="00D84B4A">
                <w:rPr>
                  <w:rFonts w:ascii="Times New Roman" w:eastAsia="Times New Roman" w:hAnsi="Times New Roman" w:cs="Times New Roman"/>
                  <w:color w:val="000000"/>
                  <w:lang w:eastAsia="en-CA"/>
                </w:rPr>
                <w:t xml:space="preserve"> and</w:t>
              </w:r>
            </w:ins>
          </w:p>
        </w:tc>
        <w:tc>
          <w:tcPr>
            <w:tcW w:w="1526" w:type="dxa"/>
            <w:tcBorders>
              <w:top w:val="nil"/>
              <w:left w:val="nil"/>
              <w:bottom w:val="nil"/>
              <w:right w:val="single" w:sz="8" w:space="0" w:color="auto"/>
            </w:tcBorders>
            <w:shd w:val="clear" w:color="auto" w:fill="auto"/>
            <w:vAlign w:val="center"/>
            <w:hideMark/>
            <w:tcPrChange w:id="2564" w:author="Tri Le" w:date="2021-07-13T20:35:00Z">
              <w:tcPr>
                <w:tcW w:w="1384" w:type="dxa"/>
                <w:tcBorders>
                  <w:top w:val="nil"/>
                  <w:left w:val="nil"/>
                  <w:bottom w:val="nil"/>
                  <w:right w:val="single" w:sz="8" w:space="0" w:color="auto"/>
                </w:tcBorders>
                <w:shd w:val="clear" w:color="auto" w:fill="auto"/>
                <w:vAlign w:val="center"/>
                <w:hideMark/>
              </w:tcPr>
            </w:tcPrChange>
          </w:tcPr>
          <w:p w14:paraId="392CA5B1" w14:textId="77777777" w:rsidR="00E53B18" w:rsidRPr="00D84B4A" w:rsidRDefault="00E53B18" w:rsidP="00B479E4">
            <w:pPr>
              <w:jc w:val="center"/>
              <w:rPr>
                <w:ins w:id="2565" w:author="Tri Le" w:date="2021-07-13T20:32:00Z"/>
                <w:rFonts w:ascii="Times New Roman" w:eastAsia="Times New Roman" w:hAnsi="Times New Roman" w:cs="Times New Roman"/>
                <w:color w:val="000000"/>
                <w:lang w:val="en-CA" w:eastAsia="en-CA"/>
              </w:rPr>
            </w:pPr>
          </w:p>
        </w:tc>
        <w:tc>
          <w:tcPr>
            <w:tcW w:w="1120" w:type="dxa"/>
            <w:vAlign w:val="center"/>
            <w:hideMark/>
            <w:tcPrChange w:id="2566" w:author="Tri Le" w:date="2021-07-13T20:35:00Z">
              <w:tcPr>
                <w:tcW w:w="1120" w:type="dxa"/>
                <w:vAlign w:val="center"/>
                <w:hideMark/>
              </w:tcPr>
            </w:tcPrChange>
          </w:tcPr>
          <w:p w14:paraId="00DD5364" w14:textId="77777777" w:rsidR="00E53B18" w:rsidRPr="00D84B4A" w:rsidRDefault="00E53B18" w:rsidP="00B479E4">
            <w:pPr>
              <w:jc w:val="center"/>
              <w:rPr>
                <w:ins w:id="2567" w:author="Tri Le" w:date="2021-07-13T20:32:00Z"/>
                <w:rFonts w:ascii="Times New Roman" w:eastAsia="Times New Roman" w:hAnsi="Times New Roman" w:cs="Times New Roman"/>
                <w:lang w:val="en-CA" w:eastAsia="en-CA"/>
              </w:rPr>
            </w:pPr>
          </w:p>
        </w:tc>
      </w:tr>
      <w:tr w:rsidR="00E53B18" w:rsidRPr="00E53B18" w14:paraId="21112127" w14:textId="77777777" w:rsidTr="00E53B18">
        <w:trPr>
          <w:trHeight w:val="600"/>
          <w:ins w:id="2568" w:author="Tri Le" w:date="2021-07-13T20:32:00Z"/>
          <w:trPrChange w:id="2569"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570"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129D3EDD" w14:textId="77777777" w:rsidR="00E53B18" w:rsidRPr="00D84B4A" w:rsidRDefault="00E53B18" w:rsidP="00B479E4">
            <w:pPr>
              <w:jc w:val="center"/>
              <w:rPr>
                <w:ins w:id="2571"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572"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358162DA" w14:textId="77777777" w:rsidR="00E53B18" w:rsidRPr="00D84B4A" w:rsidRDefault="00E53B18" w:rsidP="00B479E4">
            <w:pPr>
              <w:jc w:val="center"/>
              <w:rPr>
                <w:ins w:id="2573" w:author="Tri Le" w:date="2021-07-13T20:32:00Z"/>
                <w:rFonts w:ascii="Times New Roman" w:eastAsia="Times New Roman" w:hAnsi="Times New Roman" w:cs="Times New Roman"/>
                <w:color w:val="000000"/>
                <w:lang w:val="en-CA" w:eastAsia="en-CA"/>
              </w:rPr>
            </w:pPr>
          </w:p>
        </w:tc>
        <w:tc>
          <w:tcPr>
            <w:tcW w:w="1629" w:type="dxa"/>
            <w:vMerge/>
            <w:tcBorders>
              <w:top w:val="nil"/>
              <w:left w:val="single" w:sz="8" w:space="0" w:color="auto"/>
              <w:bottom w:val="single" w:sz="8" w:space="0" w:color="000000"/>
              <w:right w:val="single" w:sz="8" w:space="0" w:color="auto"/>
            </w:tcBorders>
            <w:vAlign w:val="center"/>
            <w:hideMark/>
            <w:tcPrChange w:id="2574" w:author="Tri Le" w:date="2021-07-13T20:35:00Z">
              <w:tcPr>
                <w:tcW w:w="1629" w:type="dxa"/>
                <w:vMerge/>
                <w:tcBorders>
                  <w:top w:val="nil"/>
                  <w:left w:val="single" w:sz="8" w:space="0" w:color="auto"/>
                  <w:bottom w:val="single" w:sz="8" w:space="0" w:color="000000"/>
                  <w:right w:val="single" w:sz="8" w:space="0" w:color="auto"/>
                </w:tcBorders>
                <w:vAlign w:val="center"/>
                <w:hideMark/>
              </w:tcPr>
            </w:tcPrChange>
          </w:tcPr>
          <w:p w14:paraId="3FBA125F" w14:textId="77777777" w:rsidR="00E53B18" w:rsidRPr="00D84B4A" w:rsidRDefault="00E53B18" w:rsidP="00B479E4">
            <w:pPr>
              <w:jc w:val="center"/>
              <w:rPr>
                <w:ins w:id="2575" w:author="Tri Le" w:date="2021-07-13T20:32:00Z"/>
                <w:rFonts w:ascii="Times New Roman" w:eastAsia="Times New Roman" w:hAnsi="Times New Roman" w:cs="Times New Roman"/>
                <w:color w:val="000000"/>
                <w:lang w:val="en-CA" w:eastAsia="en-CA"/>
              </w:rPr>
            </w:pPr>
          </w:p>
        </w:tc>
        <w:tc>
          <w:tcPr>
            <w:tcW w:w="2908" w:type="dxa"/>
            <w:vMerge/>
            <w:tcBorders>
              <w:top w:val="nil"/>
              <w:left w:val="single" w:sz="8" w:space="0" w:color="auto"/>
              <w:bottom w:val="single" w:sz="8" w:space="0" w:color="000000"/>
              <w:right w:val="single" w:sz="8" w:space="0" w:color="auto"/>
            </w:tcBorders>
            <w:vAlign w:val="center"/>
            <w:hideMark/>
            <w:tcPrChange w:id="2576" w:author="Tri Le" w:date="2021-07-13T20:35:00Z">
              <w:tcPr>
                <w:tcW w:w="2908" w:type="dxa"/>
                <w:vMerge/>
                <w:tcBorders>
                  <w:top w:val="nil"/>
                  <w:left w:val="single" w:sz="8" w:space="0" w:color="auto"/>
                  <w:bottom w:val="single" w:sz="8" w:space="0" w:color="000000"/>
                  <w:right w:val="single" w:sz="8" w:space="0" w:color="auto"/>
                </w:tcBorders>
                <w:vAlign w:val="center"/>
                <w:hideMark/>
              </w:tcPr>
            </w:tcPrChange>
          </w:tcPr>
          <w:p w14:paraId="605FA3CC" w14:textId="77777777" w:rsidR="00E53B18" w:rsidRPr="00D84B4A" w:rsidRDefault="00E53B18" w:rsidP="001D521D">
            <w:pPr>
              <w:rPr>
                <w:ins w:id="2577" w:author="Tri Le" w:date="2021-07-13T20:32:00Z"/>
                <w:rFonts w:ascii="Times New Roman" w:eastAsia="Times New Roman" w:hAnsi="Times New Roman" w:cs="Times New Roman"/>
                <w:color w:val="000000"/>
                <w:lang w:val="en-CA" w:eastAsia="en-CA"/>
              </w:rPr>
              <w:pPrChange w:id="2578" w:author="Tri Le" w:date="2021-07-14T14:27:00Z">
                <w:pPr>
                  <w:framePr w:hSpace="180" w:wrap="around" w:vAnchor="text" w:hAnchor="margin" w:xAlign="center" w:y="1132"/>
                  <w:jc w:val="center"/>
                </w:pPr>
              </w:pPrChange>
            </w:pPr>
          </w:p>
        </w:tc>
        <w:tc>
          <w:tcPr>
            <w:tcW w:w="1984" w:type="dxa"/>
            <w:tcBorders>
              <w:top w:val="nil"/>
              <w:left w:val="nil"/>
              <w:bottom w:val="nil"/>
              <w:right w:val="single" w:sz="8" w:space="0" w:color="auto"/>
            </w:tcBorders>
            <w:shd w:val="clear" w:color="auto" w:fill="auto"/>
            <w:vAlign w:val="center"/>
            <w:hideMark/>
            <w:tcPrChange w:id="2579" w:author="Tri Le" w:date="2021-07-13T20:35:00Z">
              <w:tcPr>
                <w:tcW w:w="1984" w:type="dxa"/>
                <w:tcBorders>
                  <w:top w:val="nil"/>
                  <w:left w:val="nil"/>
                  <w:bottom w:val="nil"/>
                  <w:right w:val="single" w:sz="8" w:space="0" w:color="auto"/>
                </w:tcBorders>
                <w:shd w:val="clear" w:color="auto" w:fill="auto"/>
                <w:vAlign w:val="center"/>
                <w:hideMark/>
              </w:tcPr>
            </w:tcPrChange>
          </w:tcPr>
          <w:p w14:paraId="501BA86B" w14:textId="77777777" w:rsidR="00E53B18" w:rsidRPr="00D84B4A" w:rsidRDefault="00E53B18" w:rsidP="00B479E4">
            <w:pPr>
              <w:jc w:val="center"/>
              <w:rPr>
                <w:ins w:id="2580" w:author="Tri Le" w:date="2021-07-13T20:32:00Z"/>
                <w:rFonts w:ascii="Times New Roman" w:eastAsia="Times New Roman" w:hAnsi="Times New Roman" w:cs="Times New Roman"/>
                <w:color w:val="000000"/>
                <w:lang w:val="en-CA" w:eastAsia="en-CA"/>
              </w:rPr>
            </w:pPr>
            <w:ins w:id="2581" w:author="Tri Le" w:date="2021-07-13T20:32:00Z">
              <w:r w:rsidRPr="00D84B4A">
                <w:rPr>
                  <w:rFonts w:ascii="Times New Roman" w:eastAsia="Times New Roman" w:hAnsi="Times New Roman" w:cs="Times New Roman"/>
                  <w:color w:val="000000"/>
                  <w:lang w:eastAsia="en-CA"/>
                </w:rPr>
                <w:t>1945 bp-1926 bp</w:t>
              </w:r>
              <w:r w:rsidRPr="00D84B4A">
                <w:rPr>
                  <w:rFonts w:ascii="Times New Roman" w:eastAsia="Times New Roman" w:hAnsi="Times New Roman" w:cs="Times New Roman"/>
                  <w:color w:val="000000"/>
                  <w:vertAlign w:val="superscript"/>
                  <w:lang w:eastAsia="en-CA"/>
                </w:rPr>
                <w:t>c</w:t>
              </w:r>
            </w:ins>
          </w:p>
        </w:tc>
        <w:tc>
          <w:tcPr>
            <w:tcW w:w="1526" w:type="dxa"/>
            <w:tcBorders>
              <w:top w:val="nil"/>
              <w:left w:val="nil"/>
              <w:bottom w:val="nil"/>
              <w:right w:val="single" w:sz="8" w:space="0" w:color="auto"/>
            </w:tcBorders>
            <w:shd w:val="clear" w:color="auto" w:fill="auto"/>
            <w:vAlign w:val="center"/>
            <w:hideMark/>
            <w:tcPrChange w:id="2582" w:author="Tri Le" w:date="2021-07-13T20:35:00Z">
              <w:tcPr>
                <w:tcW w:w="1384" w:type="dxa"/>
                <w:tcBorders>
                  <w:top w:val="nil"/>
                  <w:left w:val="nil"/>
                  <w:bottom w:val="nil"/>
                  <w:right w:val="single" w:sz="8" w:space="0" w:color="auto"/>
                </w:tcBorders>
                <w:shd w:val="clear" w:color="auto" w:fill="auto"/>
                <w:vAlign w:val="center"/>
                <w:hideMark/>
              </w:tcPr>
            </w:tcPrChange>
          </w:tcPr>
          <w:p w14:paraId="5018EC82" w14:textId="77777777" w:rsidR="00E53B18" w:rsidRPr="00D84B4A" w:rsidRDefault="00E53B18" w:rsidP="00B479E4">
            <w:pPr>
              <w:jc w:val="center"/>
              <w:rPr>
                <w:ins w:id="2583" w:author="Tri Le" w:date="2021-07-13T20:32:00Z"/>
                <w:rFonts w:ascii="Times New Roman" w:eastAsia="Times New Roman" w:hAnsi="Times New Roman" w:cs="Times New Roman"/>
                <w:color w:val="000000"/>
                <w:lang w:val="en-CA" w:eastAsia="en-CA"/>
              </w:rPr>
            </w:pPr>
          </w:p>
        </w:tc>
        <w:tc>
          <w:tcPr>
            <w:tcW w:w="1120" w:type="dxa"/>
            <w:vAlign w:val="center"/>
            <w:hideMark/>
            <w:tcPrChange w:id="2584" w:author="Tri Le" w:date="2021-07-13T20:35:00Z">
              <w:tcPr>
                <w:tcW w:w="1120" w:type="dxa"/>
                <w:vAlign w:val="center"/>
                <w:hideMark/>
              </w:tcPr>
            </w:tcPrChange>
          </w:tcPr>
          <w:p w14:paraId="673616AF" w14:textId="77777777" w:rsidR="00E53B18" w:rsidRPr="00D84B4A" w:rsidRDefault="00E53B18" w:rsidP="00B479E4">
            <w:pPr>
              <w:jc w:val="center"/>
              <w:rPr>
                <w:ins w:id="2585" w:author="Tri Le" w:date="2021-07-13T20:32:00Z"/>
                <w:rFonts w:ascii="Times New Roman" w:eastAsia="Times New Roman" w:hAnsi="Times New Roman" w:cs="Times New Roman"/>
                <w:lang w:val="en-CA" w:eastAsia="en-CA"/>
              </w:rPr>
            </w:pPr>
          </w:p>
        </w:tc>
      </w:tr>
      <w:tr w:rsidR="00E53B18" w:rsidRPr="00E53B18" w14:paraId="0DC85860" w14:textId="77777777" w:rsidTr="00E53B18">
        <w:trPr>
          <w:trHeight w:val="600"/>
          <w:ins w:id="2586" w:author="Tri Le" w:date="2021-07-13T20:32:00Z"/>
          <w:trPrChange w:id="2587"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588"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29318606" w14:textId="77777777" w:rsidR="00E53B18" w:rsidRPr="00D84B4A" w:rsidRDefault="00E53B18" w:rsidP="00B479E4">
            <w:pPr>
              <w:jc w:val="center"/>
              <w:rPr>
                <w:ins w:id="2589"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590"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6BEF5823" w14:textId="77777777" w:rsidR="00E53B18" w:rsidRPr="00D84B4A" w:rsidRDefault="00E53B18" w:rsidP="00B479E4">
            <w:pPr>
              <w:jc w:val="center"/>
              <w:rPr>
                <w:ins w:id="2591"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592"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58152D40" w14:textId="77777777" w:rsidR="00E53B18" w:rsidRPr="00D84B4A" w:rsidRDefault="00E53B18" w:rsidP="00B479E4">
            <w:pPr>
              <w:jc w:val="center"/>
              <w:rPr>
                <w:ins w:id="2593" w:author="Tri Le" w:date="2021-07-13T20:32:00Z"/>
                <w:rFonts w:ascii="Times New Roman" w:eastAsia="Times New Roman" w:hAnsi="Times New Roman" w:cs="Times New Roman"/>
                <w:color w:val="000000"/>
                <w:lang w:val="en-CA" w:eastAsia="en-CA"/>
              </w:rPr>
            </w:pPr>
            <w:ins w:id="2594" w:author="Tri Le" w:date="2021-07-13T20:32:00Z">
              <w:r w:rsidRPr="00D84B4A">
                <w:rPr>
                  <w:rFonts w:ascii="Times New Roman" w:eastAsia="Times New Roman" w:hAnsi="Times New Roman" w:cs="Times New Roman"/>
                  <w:color w:val="000000"/>
                  <w:lang w:eastAsia="en-CA"/>
                </w:rPr>
                <w:t>PMMV-RP1</w:t>
              </w:r>
            </w:ins>
          </w:p>
        </w:tc>
        <w:tc>
          <w:tcPr>
            <w:tcW w:w="2908" w:type="dxa"/>
            <w:tcBorders>
              <w:top w:val="nil"/>
              <w:left w:val="nil"/>
              <w:bottom w:val="single" w:sz="8" w:space="0" w:color="auto"/>
              <w:right w:val="single" w:sz="8" w:space="0" w:color="auto"/>
            </w:tcBorders>
            <w:shd w:val="clear" w:color="auto" w:fill="auto"/>
            <w:vAlign w:val="center"/>
            <w:hideMark/>
            <w:tcPrChange w:id="2595"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3F75D7E0" w14:textId="77777777" w:rsidR="00E53B18" w:rsidRPr="00D84B4A" w:rsidRDefault="00E53B18" w:rsidP="001D521D">
            <w:pPr>
              <w:rPr>
                <w:ins w:id="2596" w:author="Tri Le" w:date="2021-07-13T20:32:00Z"/>
                <w:rFonts w:ascii="Times New Roman" w:eastAsia="Times New Roman" w:hAnsi="Times New Roman" w:cs="Times New Roman"/>
                <w:color w:val="000000"/>
                <w:lang w:val="en-CA" w:eastAsia="en-CA"/>
              </w:rPr>
              <w:pPrChange w:id="2597" w:author="Tri Le" w:date="2021-07-14T14:27:00Z">
                <w:pPr>
                  <w:framePr w:hSpace="180" w:wrap="around" w:vAnchor="text" w:hAnchor="margin" w:xAlign="center" w:y="1132"/>
                  <w:jc w:val="center"/>
                </w:pPr>
              </w:pPrChange>
            </w:pPr>
            <w:ins w:id="2598" w:author="Tri Le" w:date="2021-07-13T20:32:00Z">
              <w:r w:rsidRPr="00D84B4A">
                <w:rPr>
                  <w:rFonts w:ascii="Times New Roman" w:eastAsia="Times New Roman" w:hAnsi="Times New Roman" w:cs="Times New Roman"/>
                  <w:color w:val="000000"/>
                  <w:lang w:eastAsia="en-CA"/>
                </w:rPr>
                <w:t>TTG TCG GTT GCA ATG CAA GT</w:t>
              </w:r>
            </w:ins>
          </w:p>
        </w:tc>
        <w:tc>
          <w:tcPr>
            <w:tcW w:w="1984" w:type="dxa"/>
            <w:tcBorders>
              <w:top w:val="nil"/>
              <w:left w:val="nil"/>
              <w:bottom w:val="nil"/>
              <w:right w:val="single" w:sz="8" w:space="0" w:color="auto"/>
            </w:tcBorders>
            <w:shd w:val="clear" w:color="auto" w:fill="auto"/>
            <w:hideMark/>
            <w:tcPrChange w:id="2599" w:author="Tri Le" w:date="2021-07-13T20:35:00Z">
              <w:tcPr>
                <w:tcW w:w="1984" w:type="dxa"/>
                <w:tcBorders>
                  <w:top w:val="nil"/>
                  <w:left w:val="nil"/>
                  <w:bottom w:val="nil"/>
                  <w:right w:val="single" w:sz="8" w:space="0" w:color="auto"/>
                </w:tcBorders>
                <w:shd w:val="clear" w:color="auto" w:fill="auto"/>
                <w:hideMark/>
              </w:tcPr>
            </w:tcPrChange>
          </w:tcPr>
          <w:p w14:paraId="26E78E3C" w14:textId="77777777" w:rsidR="00E53B18" w:rsidRPr="00D84B4A" w:rsidRDefault="00E53B18" w:rsidP="00B479E4">
            <w:pPr>
              <w:jc w:val="center"/>
              <w:rPr>
                <w:ins w:id="2600" w:author="Tri Le" w:date="2021-07-13T20:32:00Z"/>
                <w:rFonts w:ascii="Times New Roman" w:eastAsia="Times New Roman" w:hAnsi="Times New Roman" w:cs="Times New Roman"/>
                <w:color w:val="000000"/>
                <w:lang w:val="en-CA" w:eastAsia="en-CA"/>
              </w:rPr>
            </w:pPr>
          </w:p>
        </w:tc>
        <w:tc>
          <w:tcPr>
            <w:tcW w:w="1526" w:type="dxa"/>
            <w:tcBorders>
              <w:top w:val="nil"/>
              <w:left w:val="nil"/>
              <w:bottom w:val="nil"/>
              <w:right w:val="single" w:sz="8" w:space="0" w:color="auto"/>
            </w:tcBorders>
            <w:shd w:val="clear" w:color="auto" w:fill="auto"/>
            <w:hideMark/>
            <w:tcPrChange w:id="2601" w:author="Tri Le" w:date="2021-07-13T20:35:00Z">
              <w:tcPr>
                <w:tcW w:w="1384" w:type="dxa"/>
                <w:tcBorders>
                  <w:top w:val="nil"/>
                  <w:left w:val="nil"/>
                  <w:bottom w:val="nil"/>
                  <w:right w:val="single" w:sz="8" w:space="0" w:color="auto"/>
                </w:tcBorders>
                <w:shd w:val="clear" w:color="auto" w:fill="auto"/>
                <w:hideMark/>
              </w:tcPr>
            </w:tcPrChange>
          </w:tcPr>
          <w:p w14:paraId="1C484FD1" w14:textId="77777777" w:rsidR="00E53B18" w:rsidRPr="00D84B4A" w:rsidRDefault="00E53B18" w:rsidP="00B479E4">
            <w:pPr>
              <w:jc w:val="center"/>
              <w:rPr>
                <w:ins w:id="2602" w:author="Tri Le" w:date="2021-07-13T20:32:00Z"/>
                <w:rFonts w:ascii="Times New Roman" w:eastAsia="Times New Roman" w:hAnsi="Times New Roman" w:cs="Times New Roman"/>
                <w:color w:val="000000"/>
                <w:lang w:val="en-CA" w:eastAsia="en-CA"/>
              </w:rPr>
            </w:pPr>
          </w:p>
        </w:tc>
        <w:tc>
          <w:tcPr>
            <w:tcW w:w="1120" w:type="dxa"/>
            <w:vAlign w:val="center"/>
            <w:hideMark/>
            <w:tcPrChange w:id="2603" w:author="Tri Le" w:date="2021-07-13T20:35:00Z">
              <w:tcPr>
                <w:tcW w:w="1120" w:type="dxa"/>
                <w:vAlign w:val="center"/>
                <w:hideMark/>
              </w:tcPr>
            </w:tcPrChange>
          </w:tcPr>
          <w:p w14:paraId="1D2ACB5C" w14:textId="77777777" w:rsidR="00E53B18" w:rsidRPr="00D84B4A" w:rsidRDefault="00E53B18" w:rsidP="00B479E4">
            <w:pPr>
              <w:jc w:val="center"/>
              <w:rPr>
                <w:ins w:id="2604" w:author="Tri Le" w:date="2021-07-13T20:32:00Z"/>
                <w:rFonts w:ascii="Times New Roman" w:eastAsia="Times New Roman" w:hAnsi="Times New Roman" w:cs="Times New Roman"/>
                <w:lang w:val="en-CA" w:eastAsia="en-CA"/>
              </w:rPr>
            </w:pPr>
          </w:p>
        </w:tc>
      </w:tr>
      <w:tr w:rsidR="00E53B18" w:rsidRPr="00E53B18" w14:paraId="625D9B3F" w14:textId="77777777" w:rsidTr="00E53B18">
        <w:trPr>
          <w:trHeight w:val="600"/>
          <w:ins w:id="2605" w:author="Tri Le" w:date="2021-07-13T20:32:00Z"/>
          <w:trPrChange w:id="2606"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607"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59F30715" w14:textId="77777777" w:rsidR="00E53B18" w:rsidRPr="00D84B4A" w:rsidRDefault="00E53B18" w:rsidP="00B479E4">
            <w:pPr>
              <w:jc w:val="center"/>
              <w:rPr>
                <w:ins w:id="2608" w:author="Tri Le" w:date="2021-07-13T20:32:00Z"/>
                <w:rFonts w:ascii="Times New Roman" w:eastAsia="Times New Roman" w:hAnsi="Times New Roman" w:cs="Times New Roman"/>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609"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5B6390E9" w14:textId="77777777" w:rsidR="00E53B18" w:rsidRPr="00D84B4A" w:rsidRDefault="00E53B18" w:rsidP="00B479E4">
            <w:pPr>
              <w:jc w:val="center"/>
              <w:rPr>
                <w:ins w:id="2610"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611"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5BB2425" w14:textId="77777777" w:rsidR="00E53B18" w:rsidRPr="00D84B4A" w:rsidRDefault="00E53B18" w:rsidP="00B479E4">
            <w:pPr>
              <w:jc w:val="center"/>
              <w:rPr>
                <w:ins w:id="2612" w:author="Tri Le" w:date="2021-07-13T20:32:00Z"/>
                <w:rFonts w:ascii="Times New Roman" w:eastAsia="Times New Roman" w:hAnsi="Times New Roman" w:cs="Times New Roman"/>
                <w:color w:val="000000"/>
                <w:lang w:val="en-CA" w:eastAsia="en-CA"/>
              </w:rPr>
            </w:pPr>
            <w:ins w:id="2613" w:author="Tri Le" w:date="2021-07-13T20:32:00Z">
              <w:r w:rsidRPr="00D84B4A">
                <w:rPr>
                  <w:rFonts w:ascii="Times New Roman" w:eastAsia="Times New Roman" w:hAnsi="Times New Roman" w:cs="Times New Roman"/>
                  <w:color w:val="000000"/>
                  <w:lang w:eastAsia="en-CA"/>
                </w:rPr>
                <w:t>PMMV-P (Probe)</w:t>
              </w:r>
            </w:ins>
          </w:p>
        </w:tc>
        <w:tc>
          <w:tcPr>
            <w:tcW w:w="2908" w:type="dxa"/>
            <w:tcBorders>
              <w:top w:val="nil"/>
              <w:left w:val="nil"/>
              <w:bottom w:val="single" w:sz="8" w:space="0" w:color="auto"/>
              <w:right w:val="single" w:sz="8" w:space="0" w:color="auto"/>
            </w:tcBorders>
            <w:shd w:val="clear" w:color="auto" w:fill="auto"/>
            <w:vAlign w:val="center"/>
            <w:hideMark/>
            <w:tcPrChange w:id="2614"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47666FB1" w14:textId="77777777" w:rsidR="00E53B18" w:rsidRPr="00D84B4A" w:rsidRDefault="00E53B18" w:rsidP="001D521D">
            <w:pPr>
              <w:rPr>
                <w:ins w:id="2615" w:author="Tri Le" w:date="2021-07-13T20:32:00Z"/>
                <w:rFonts w:ascii="Times New Roman" w:eastAsia="Times New Roman" w:hAnsi="Times New Roman" w:cs="Times New Roman"/>
                <w:color w:val="000000"/>
                <w:lang w:val="en-CA" w:eastAsia="en-CA"/>
              </w:rPr>
              <w:pPrChange w:id="2616" w:author="Tri Le" w:date="2021-07-14T14:27:00Z">
                <w:pPr>
                  <w:framePr w:hSpace="180" w:wrap="around" w:vAnchor="text" w:hAnchor="margin" w:xAlign="center" w:y="1132"/>
                  <w:jc w:val="center"/>
                </w:pPr>
              </w:pPrChange>
            </w:pPr>
            <w:ins w:id="2617" w:author="Tri Le" w:date="2021-07-13T20:32:00Z">
              <w:r w:rsidRPr="00D84B4A">
                <w:rPr>
                  <w:rFonts w:ascii="Times New Roman" w:eastAsia="Times New Roman" w:hAnsi="Times New Roman" w:cs="Times New Roman"/>
                  <w:color w:val="000000"/>
                  <w:lang w:eastAsia="en-CA"/>
                </w:rPr>
                <w:t>FAM-CCT ACC GAA GCA AAT G</w:t>
              </w:r>
            </w:ins>
          </w:p>
        </w:tc>
        <w:tc>
          <w:tcPr>
            <w:tcW w:w="1984" w:type="dxa"/>
            <w:tcBorders>
              <w:top w:val="nil"/>
              <w:left w:val="nil"/>
              <w:bottom w:val="single" w:sz="8" w:space="0" w:color="000000"/>
              <w:right w:val="single" w:sz="8" w:space="0" w:color="auto"/>
            </w:tcBorders>
            <w:shd w:val="clear" w:color="auto" w:fill="auto"/>
            <w:hideMark/>
            <w:tcPrChange w:id="2618" w:author="Tri Le" w:date="2021-07-13T20:35:00Z">
              <w:tcPr>
                <w:tcW w:w="1984" w:type="dxa"/>
                <w:tcBorders>
                  <w:top w:val="nil"/>
                  <w:left w:val="nil"/>
                  <w:bottom w:val="single" w:sz="8" w:space="0" w:color="000000"/>
                  <w:right w:val="single" w:sz="8" w:space="0" w:color="auto"/>
                </w:tcBorders>
                <w:shd w:val="clear" w:color="auto" w:fill="auto"/>
                <w:hideMark/>
              </w:tcPr>
            </w:tcPrChange>
          </w:tcPr>
          <w:p w14:paraId="3FD7A162" w14:textId="77777777" w:rsidR="00E53B18" w:rsidRPr="00D84B4A" w:rsidRDefault="00E53B18" w:rsidP="00B479E4">
            <w:pPr>
              <w:jc w:val="center"/>
              <w:rPr>
                <w:ins w:id="2619" w:author="Tri Le" w:date="2021-07-13T20:32:00Z"/>
                <w:rFonts w:ascii="Times New Roman" w:eastAsia="Times New Roman" w:hAnsi="Times New Roman" w:cs="Times New Roman"/>
                <w:color w:val="000000"/>
                <w:lang w:val="en-CA" w:eastAsia="en-CA"/>
              </w:rPr>
            </w:pPr>
          </w:p>
        </w:tc>
        <w:tc>
          <w:tcPr>
            <w:tcW w:w="1526" w:type="dxa"/>
            <w:tcBorders>
              <w:top w:val="nil"/>
              <w:left w:val="nil"/>
              <w:bottom w:val="single" w:sz="8" w:space="0" w:color="000000"/>
              <w:right w:val="single" w:sz="8" w:space="0" w:color="auto"/>
            </w:tcBorders>
            <w:shd w:val="clear" w:color="auto" w:fill="auto"/>
            <w:hideMark/>
            <w:tcPrChange w:id="2620" w:author="Tri Le" w:date="2021-07-13T20:35:00Z">
              <w:tcPr>
                <w:tcW w:w="1384" w:type="dxa"/>
                <w:tcBorders>
                  <w:top w:val="nil"/>
                  <w:left w:val="nil"/>
                  <w:bottom w:val="single" w:sz="8" w:space="0" w:color="000000"/>
                  <w:right w:val="single" w:sz="8" w:space="0" w:color="auto"/>
                </w:tcBorders>
                <w:shd w:val="clear" w:color="auto" w:fill="auto"/>
                <w:hideMark/>
              </w:tcPr>
            </w:tcPrChange>
          </w:tcPr>
          <w:p w14:paraId="4E56FC66" w14:textId="77777777" w:rsidR="00E53B18" w:rsidRPr="00D84B4A" w:rsidRDefault="00E53B18" w:rsidP="00B479E4">
            <w:pPr>
              <w:jc w:val="center"/>
              <w:rPr>
                <w:ins w:id="2621" w:author="Tri Le" w:date="2021-07-13T20:32:00Z"/>
                <w:rFonts w:ascii="Times New Roman" w:eastAsia="Times New Roman" w:hAnsi="Times New Roman" w:cs="Times New Roman"/>
                <w:color w:val="000000"/>
                <w:lang w:val="en-CA" w:eastAsia="en-CA"/>
              </w:rPr>
            </w:pPr>
          </w:p>
        </w:tc>
        <w:tc>
          <w:tcPr>
            <w:tcW w:w="1120" w:type="dxa"/>
            <w:vAlign w:val="center"/>
            <w:hideMark/>
            <w:tcPrChange w:id="2622" w:author="Tri Le" w:date="2021-07-13T20:35:00Z">
              <w:tcPr>
                <w:tcW w:w="1120" w:type="dxa"/>
                <w:vAlign w:val="center"/>
                <w:hideMark/>
              </w:tcPr>
            </w:tcPrChange>
          </w:tcPr>
          <w:p w14:paraId="7A1DC00D" w14:textId="77777777" w:rsidR="00E53B18" w:rsidRPr="00D84B4A" w:rsidRDefault="00E53B18" w:rsidP="00B479E4">
            <w:pPr>
              <w:jc w:val="center"/>
              <w:rPr>
                <w:ins w:id="2623" w:author="Tri Le" w:date="2021-07-13T20:32:00Z"/>
                <w:rFonts w:ascii="Times New Roman" w:eastAsia="Times New Roman" w:hAnsi="Times New Roman" w:cs="Times New Roman"/>
                <w:lang w:val="en-CA" w:eastAsia="en-CA"/>
              </w:rPr>
            </w:pPr>
          </w:p>
        </w:tc>
      </w:tr>
      <w:tr w:rsidR="00E53B18" w:rsidRPr="00E53B18" w14:paraId="7D2BC094" w14:textId="77777777" w:rsidTr="00E53B18">
        <w:trPr>
          <w:trHeight w:val="600"/>
          <w:ins w:id="2624" w:author="Tri Le" w:date="2021-07-13T20:32:00Z"/>
          <w:trPrChange w:id="2625" w:author="Tri Le" w:date="2021-07-13T20:35:00Z">
            <w:trPr>
              <w:trHeight w:val="600"/>
            </w:trPr>
          </w:trPrChange>
        </w:trPr>
        <w:tc>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Change w:id="2626" w:author="Tri Le" w:date="2021-07-13T20:35:00Z">
              <w:tcPr>
                <w:tcW w:w="1390"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C19A8B6" w14:textId="77777777" w:rsidR="00E53B18" w:rsidRPr="00D84B4A" w:rsidRDefault="00E53B18" w:rsidP="00B479E4">
            <w:pPr>
              <w:jc w:val="center"/>
              <w:rPr>
                <w:ins w:id="2627" w:author="Tri Le" w:date="2021-07-13T20:32:00Z"/>
                <w:rFonts w:ascii="Times New Roman" w:eastAsia="Times New Roman" w:hAnsi="Times New Roman" w:cs="Times New Roman"/>
                <w:i/>
                <w:iCs/>
                <w:color w:val="000000"/>
                <w:lang w:val="en-CA" w:eastAsia="en-CA"/>
              </w:rPr>
            </w:pPr>
            <w:ins w:id="2628" w:author="Tri Le" w:date="2021-07-13T20:32:00Z">
              <w:r w:rsidRPr="00D84B4A">
                <w:rPr>
                  <w:rFonts w:ascii="Times New Roman" w:eastAsia="Times New Roman" w:hAnsi="Times New Roman" w:cs="Times New Roman"/>
                  <w:i/>
                  <w:iCs/>
                  <w:color w:val="000000"/>
                  <w:lang w:eastAsia="en-CA"/>
                </w:rPr>
                <w:t>Escherichia coli</w:t>
              </w:r>
            </w:ins>
          </w:p>
        </w:tc>
        <w:tc>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Change w:id="2629" w:author="Tri Le" w:date="2021-07-13T20:35:00Z">
              <w:tcPr>
                <w:tcW w:w="736" w:type="dxa"/>
                <w:vMerge w:val="restart"/>
                <w:tcBorders>
                  <w:top w:val="nil"/>
                  <w:left w:val="single" w:sz="8" w:space="0" w:color="auto"/>
                  <w:bottom w:val="single" w:sz="8" w:space="0" w:color="000000"/>
                  <w:right w:val="single" w:sz="8" w:space="0" w:color="auto"/>
                </w:tcBorders>
                <w:shd w:val="clear" w:color="auto" w:fill="auto"/>
                <w:vAlign w:val="center"/>
                <w:hideMark/>
              </w:tcPr>
            </w:tcPrChange>
          </w:tcPr>
          <w:p w14:paraId="3F6A2C61" w14:textId="77777777" w:rsidR="00E53B18" w:rsidRPr="00D84B4A" w:rsidRDefault="00E53B18" w:rsidP="00B479E4">
            <w:pPr>
              <w:jc w:val="center"/>
              <w:rPr>
                <w:ins w:id="2630" w:author="Tri Le" w:date="2021-07-13T20:32:00Z"/>
                <w:rFonts w:ascii="Times New Roman" w:eastAsia="Times New Roman" w:hAnsi="Times New Roman" w:cs="Times New Roman"/>
                <w:color w:val="000000"/>
                <w:lang w:val="en-CA" w:eastAsia="en-CA"/>
              </w:rPr>
            </w:pPr>
            <w:ins w:id="2631" w:author="Tri Le" w:date="2021-07-13T20:32:00Z">
              <w:r w:rsidRPr="00D84B4A">
                <w:rPr>
                  <w:rFonts w:ascii="Times New Roman" w:eastAsia="Times New Roman" w:hAnsi="Times New Roman" w:cs="Times New Roman"/>
                  <w:color w:val="000000"/>
                  <w:lang w:eastAsia="en-CA"/>
                </w:rPr>
                <w:t>DNA</w:t>
              </w:r>
            </w:ins>
          </w:p>
        </w:tc>
        <w:tc>
          <w:tcPr>
            <w:tcW w:w="1629" w:type="dxa"/>
            <w:tcBorders>
              <w:top w:val="nil"/>
              <w:left w:val="nil"/>
              <w:bottom w:val="single" w:sz="8" w:space="0" w:color="auto"/>
              <w:right w:val="single" w:sz="8" w:space="0" w:color="auto"/>
            </w:tcBorders>
            <w:shd w:val="clear" w:color="auto" w:fill="auto"/>
            <w:vAlign w:val="center"/>
            <w:hideMark/>
            <w:tcPrChange w:id="2632"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67354C0B" w14:textId="77777777" w:rsidR="00E53B18" w:rsidRPr="00D84B4A" w:rsidRDefault="00E53B18" w:rsidP="00B479E4">
            <w:pPr>
              <w:jc w:val="center"/>
              <w:rPr>
                <w:ins w:id="2633" w:author="Tri Le" w:date="2021-07-13T20:32:00Z"/>
                <w:rFonts w:ascii="Times New Roman" w:eastAsia="Times New Roman" w:hAnsi="Times New Roman" w:cs="Times New Roman"/>
                <w:color w:val="000000"/>
                <w:lang w:val="en-CA" w:eastAsia="en-CA"/>
              </w:rPr>
            </w:pPr>
            <w:ins w:id="2634" w:author="Tri Le" w:date="2021-07-13T20:32:00Z">
              <w:r w:rsidRPr="00D84B4A">
                <w:rPr>
                  <w:rFonts w:ascii="Times New Roman" w:eastAsia="Times New Roman" w:hAnsi="Times New Roman" w:cs="Times New Roman"/>
                  <w:color w:val="000000"/>
                  <w:lang w:eastAsia="en-CA"/>
                </w:rPr>
                <w:t>uidA_784F</w:t>
              </w:r>
            </w:ins>
          </w:p>
        </w:tc>
        <w:tc>
          <w:tcPr>
            <w:tcW w:w="2908" w:type="dxa"/>
            <w:tcBorders>
              <w:top w:val="nil"/>
              <w:left w:val="nil"/>
              <w:bottom w:val="single" w:sz="8" w:space="0" w:color="auto"/>
              <w:right w:val="single" w:sz="8" w:space="0" w:color="auto"/>
            </w:tcBorders>
            <w:shd w:val="clear" w:color="auto" w:fill="auto"/>
            <w:vAlign w:val="center"/>
            <w:hideMark/>
            <w:tcPrChange w:id="2635"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02B334CA" w14:textId="77777777" w:rsidR="00E53B18" w:rsidRPr="00D84B4A" w:rsidRDefault="00E53B18" w:rsidP="001D521D">
            <w:pPr>
              <w:rPr>
                <w:ins w:id="2636" w:author="Tri Le" w:date="2021-07-13T20:32:00Z"/>
                <w:rFonts w:ascii="Times New Roman" w:eastAsia="Times New Roman" w:hAnsi="Times New Roman" w:cs="Times New Roman"/>
                <w:color w:val="000000"/>
                <w:lang w:val="en-CA" w:eastAsia="en-CA"/>
              </w:rPr>
              <w:pPrChange w:id="2637" w:author="Tri Le" w:date="2021-07-14T14:27:00Z">
                <w:pPr>
                  <w:framePr w:hSpace="180" w:wrap="around" w:vAnchor="text" w:hAnchor="margin" w:xAlign="center" w:y="1132"/>
                  <w:jc w:val="center"/>
                </w:pPr>
              </w:pPrChange>
            </w:pPr>
            <w:ins w:id="2638" w:author="Tri Le" w:date="2021-07-13T20:32:00Z">
              <w:r w:rsidRPr="00D84B4A">
                <w:rPr>
                  <w:rFonts w:ascii="Times New Roman" w:eastAsia="Times New Roman" w:hAnsi="Times New Roman" w:cs="Times New Roman"/>
                  <w:color w:val="000000"/>
                  <w:lang w:eastAsia="en-CA"/>
                </w:rPr>
                <w:t>GTG TGA TAT CTA CCC GCT TCG C</w:t>
              </w:r>
            </w:ins>
          </w:p>
        </w:tc>
        <w:tc>
          <w:tcPr>
            <w:tcW w:w="1984" w:type="dxa"/>
            <w:tcBorders>
              <w:top w:val="nil"/>
              <w:left w:val="nil"/>
              <w:bottom w:val="nil"/>
              <w:right w:val="single" w:sz="8" w:space="0" w:color="auto"/>
            </w:tcBorders>
            <w:shd w:val="clear" w:color="auto" w:fill="auto"/>
            <w:vAlign w:val="center"/>
            <w:hideMark/>
            <w:tcPrChange w:id="2639" w:author="Tri Le" w:date="2021-07-13T20:35:00Z">
              <w:tcPr>
                <w:tcW w:w="1984" w:type="dxa"/>
                <w:tcBorders>
                  <w:top w:val="nil"/>
                  <w:left w:val="nil"/>
                  <w:bottom w:val="nil"/>
                  <w:right w:val="single" w:sz="8" w:space="0" w:color="auto"/>
                </w:tcBorders>
                <w:shd w:val="clear" w:color="auto" w:fill="auto"/>
                <w:vAlign w:val="center"/>
                <w:hideMark/>
              </w:tcPr>
            </w:tcPrChange>
          </w:tcPr>
          <w:p w14:paraId="2FFCE75A" w14:textId="77777777" w:rsidR="00E53B18" w:rsidRPr="00D84B4A" w:rsidRDefault="00E53B18" w:rsidP="00B479E4">
            <w:pPr>
              <w:jc w:val="center"/>
              <w:rPr>
                <w:ins w:id="2640" w:author="Tri Le" w:date="2021-07-13T20:32:00Z"/>
                <w:rFonts w:ascii="Times New Roman" w:eastAsia="Times New Roman" w:hAnsi="Times New Roman" w:cs="Times New Roman"/>
                <w:b/>
                <w:bCs/>
                <w:i/>
                <w:iCs/>
                <w:color w:val="000000"/>
                <w:lang w:val="en-CA" w:eastAsia="en-CA"/>
              </w:rPr>
            </w:pPr>
          </w:p>
        </w:tc>
        <w:tc>
          <w:tcPr>
            <w:tcW w:w="1526" w:type="dxa"/>
            <w:tcBorders>
              <w:top w:val="nil"/>
              <w:left w:val="nil"/>
              <w:bottom w:val="nil"/>
              <w:right w:val="single" w:sz="8" w:space="0" w:color="auto"/>
            </w:tcBorders>
            <w:shd w:val="clear" w:color="auto" w:fill="auto"/>
            <w:vAlign w:val="center"/>
            <w:hideMark/>
            <w:tcPrChange w:id="2641" w:author="Tri Le" w:date="2021-07-13T20:35:00Z">
              <w:tcPr>
                <w:tcW w:w="1384" w:type="dxa"/>
                <w:tcBorders>
                  <w:top w:val="nil"/>
                  <w:left w:val="nil"/>
                  <w:bottom w:val="nil"/>
                  <w:right w:val="single" w:sz="8" w:space="0" w:color="auto"/>
                </w:tcBorders>
                <w:shd w:val="clear" w:color="auto" w:fill="auto"/>
                <w:vAlign w:val="center"/>
                <w:hideMark/>
              </w:tcPr>
            </w:tcPrChange>
          </w:tcPr>
          <w:p w14:paraId="1444237E" w14:textId="77777777" w:rsidR="00E53B18" w:rsidRPr="00D84B4A" w:rsidRDefault="00E53B18" w:rsidP="00B479E4">
            <w:pPr>
              <w:jc w:val="center"/>
              <w:rPr>
                <w:ins w:id="2642" w:author="Tri Le" w:date="2021-07-13T20:32:00Z"/>
                <w:rFonts w:ascii="Times New Roman" w:eastAsia="Times New Roman" w:hAnsi="Times New Roman" w:cs="Times New Roman"/>
                <w:b/>
                <w:bCs/>
                <w:i/>
                <w:iCs/>
                <w:color w:val="000000"/>
                <w:lang w:val="en-CA" w:eastAsia="en-CA"/>
              </w:rPr>
            </w:pPr>
          </w:p>
        </w:tc>
        <w:tc>
          <w:tcPr>
            <w:tcW w:w="1120" w:type="dxa"/>
            <w:vAlign w:val="center"/>
            <w:hideMark/>
            <w:tcPrChange w:id="2643" w:author="Tri Le" w:date="2021-07-13T20:35:00Z">
              <w:tcPr>
                <w:tcW w:w="1120" w:type="dxa"/>
                <w:vAlign w:val="center"/>
                <w:hideMark/>
              </w:tcPr>
            </w:tcPrChange>
          </w:tcPr>
          <w:p w14:paraId="1512614F" w14:textId="77777777" w:rsidR="00E53B18" w:rsidRPr="00D84B4A" w:rsidRDefault="00E53B18" w:rsidP="00B479E4">
            <w:pPr>
              <w:jc w:val="center"/>
              <w:rPr>
                <w:ins w:id="2644" w:author="Tri Le" w:date="2021-07-13T20:32:00Z"/>
                <w:rFonts w:ascii="Times New Roman" w:eastAsia="Times New Roman" w:hAnsi="Times New Roman" w:cs="Times New Roman"/>
                <w:lang w:val="en-CA" w:eastAsia="en-CA"/>
              </w:rPr>
            </w:pPr>
          </w:p>
        </w:tc>
      </w:tr>
      <w:tr w:rsidR="00E53B18" w:rsidRPr="00E53B18" w14:paraId="5304B013" w14:textId="77777777" w:rsidTr="00E53B18">
        <w:trPr>
          <w:trHeight w:val="600"/>
          <w:ins w:id="2645" w:author="Tri Le" w:date="2021-07-13T20:32:00Z"/>
          <w:trPrChange w:id="2646"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647"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1287E667" w14:textId="77777777" w:rsidR="00E53B18" w:rsidRPr="00D84B4A" w:rsidRDefault="00E53B18" w:rsidP="00B479E4">
            <w:pPr>
              <w:jc w:val="center"/>
              <w:rPr>
                <w:ins w:id="2648" w:author="Tri Le" w:date="2021-07-13T20:32:00Z"/>
                <w:rFonts w:ascii="Times New Roman" w:eastAsia="Times New Roman" w:hAnsi="Times New Roman" w:cs="Times New Roman"/>
                <w:i/>
                <w:iCs/>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649"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029EC1FB" w14:textId="77777777" w:rsidR="00E53B18" w:rsidRPr="00D84B4A" w:rsidRDefault="00E53B18" w:rsidP="00B479E4">
            <w:pPr>
              <w:jc w:val="center"/>
              <w:rPr>
                <w:ins w:id="2650" w:author="Tri Le" w:date="2021-07-13T20:32:00Z"/>
                <w:rFonts w:ascii="Times New Roman" w:eastAsia="Times New Roman" w:hAnsi="Times New Roman" w:cs="Times New Roman"/>
                <w:color w:val="000000"/>
                <w:lang w:val="en-CA" w:eastAsia="en-CA"/>
              </w:rPr>
            </w:pPr>
          </w:p>
        </w:tc>
        <w:tc>
          <w:tcPr>
            <w:tcW w:w="1629" w:type="dxa"/>
            <w:tcBorders>
              <w:top w:val="nil"/>
              <w:left w:val="nil"/>
              <w:bottom w:val="single" w:sz="8" w:space="0" w:color="auto"/>
              <w:right w:val="single" w:sz="8" w:space="0" w:color="auto"/>
            </w:tcBorders>
            <w:shd w:val="clear" w:color="auto" w:fill="auto"/>
            <w:vAlign w:val="center"/>
            <w:hideMark/>
            <w:tcPrChange w:id="2651" w:author="Tri Le" w:date="2021-07-13T20:35:00Z">
              <w:tcPr>
                <w:tcW w:w="1629" w:type="dxa"/>
                <w:tcBorders>
                  <w:top w:val="nil"/>
                  <w:left w:val="nil"/>
                  <w:bottom w:val="single" w:sz="8" w:space="0" w:color="auto"/>
                  <w:right w:val="single" w:sz="8" w:space="0" w:color="auto"/>
                </w:tcBorders>
                <w:shd w:val="clear" w:color="auto" w:fill="auto"/>
                <w:vAlign w:val="center"/>
                <w:hideMark/>
              </w:tcPr>
            </w:tcPrChange>
          </w:tcPr>
          <w:p w14:paraId="1F847561" w14:textId="77777777" w:rsidR="00E53B18" w:rsidRPr="00D84B4A" w:rsidRDefault="00E53B18" w:rsidP="00B479E4">
            <w:pPr>
              <w:jc w:val="center"/>
              <w:rPr>
                <w:ins w:id="2652" w:author="Tri Le" w:date="2021-07-13T20:32:00Z"/>
                <w:rFonts w:ascii="Times New Roman" w:eastAsia="Times New Roman" w:hAnsi="Times New Roman" w:cs="Times New Roman"/>
                <w:color w:val="000000"/>
                <w:lang w:val="en-CA" w:eastAsia="en-CA"/>
              </w:rPr>
            </w:pPr>
            <w:ins w:id="2653" w:author="Tri Le" w:date="2021-07-13T20:32:00Z">
              <w:r w:rsidRPr="00D84B4A">
                <w:rPr>
                  <w:rFonts w:ascii="Times New Roman" w:eastAsia="Times New Roman" w:hAnsi="Times New Roman" w:cs="Times New Roman"/>
                  <w:color w:val="000000"/>
                  <w:lang w:eastAsia="en-CA"/>
                </w:rPr>
                <w:t>uidA_866R</w:t>
              </w:r>
            </w:ins>
          </w:p>
        </w:tc>
        <w:tc>
          <w:tcPr>
            <w:tcW w:w="2908" w:type="dxa"/>
            <w:tcBorders>
              <w:top w:val="nil"/>
              <w:left w:val="nil"/>
              <w:bottom w:val="single" w:sz="8" w:space="0" w:color="auto"/>
              <w:right w:val="single" w:sz="8" w:space="0" w:color="auto"/>
            </w:tcBorders>
            <w:shd w:val="clear" w:color="auto" w:fill="auto"/>
            <w:vAlign w:val="center"/>
            <w:hideMark/>
            <w:tcPrChange w:id="2654" w:author="Tri Le" w:date="2021-07-13T20:35:00Z">
              <w:tcPr>
                <w:tcW w:w="2908" w:type="dxa"/>
                <w:tcBorders>
                  <w:top w:val="nil"/>
                  <w:left w:val="nil"/>
                  <w:bottom w:val="single" w:sz="8" w:space="0" w:color="auto"/>
                  <w:right w:val="single" w:sz="8" w:space="0" w:color="auto"/>
                </w:tcBorders>
                <w:shd w:val="clear" w:color="auto" w:fill="auto"/>
                <w:vAlign w:val="center"/>
                <w:hideMark/>
              </w:tcPr>
            </w:tcPrChange>
          </w:tcPr>
          <w:p w14:paraId="3797D0C0" w14:textId="77777777" w:rsidR="00E53B18" w:rsidRPr="00D84B4A" w:rsidRDefault="00E53B18" w:rsidP="001D521D">
            <w:pPr>
              <w:rPr>
                <w:ins w:id="2655" w:author="Tri Le" w:date="2021-07-13T20:32:00Z"/>
                <w:rFonts w:ascii="Times New Roman" w:eastAsia="Times New Roman" w:hAnsi="Times New Roman" w:cs="Times New Roman"/>
                <w:color w:val="000000"/>
                <w:lang w:val="en-CA" w:eastAsia="en-CA"/>
              </w:rPr>
              <w:pPrChange w:id="2656" w:author="Tri Le" w:date="2021-07-14T14:27:00Z">
                <w:pPr>
                  <w:framePr w:hSpace="180" w:wrap="around" w:vAnchor="text" w:hAnchor="margin" w:xAlign="center" w:y="1132"/>
                  <w:jc w:val="center"/>
                </w:pPr>
              </w:pPrChange>
            </w:pPr>
            <w:ins w:id="2657" w:author="Tri Le" w:date="2021-07-13T20:32:00Z">
              <w:r w:rsidRPr="00D84B4A">
                <w:rPr>
                  <w:rFonts w:ascii="Times New Roman" w:eastAsia="Times New Roman" w:hAnsi="Times New Roman" w:cs="Times New Roman"/>
                  <w:color w:val="000000"/>
                  <w:lang w:eastAsia="en-CA"/>
                </w:rPr>
                <w:t>AGA ACG GTT TGT GGT TAA TCA GGA</w:t>
              </w:r>
            </w:ins>
          </w:p>
        </w:tc>
        <w:tc>
          <w:tcPr>
            <w:tcW w:w="1984" w:type="dxa"/>
            <w:tcBorders>
              <w:top w:val="nil"/>
              <w:left w:val="nil"/>
              <w:bottom w:val="nil"/>
              <w:right w:val="single" w:sz="8" w:space="0" w:color="auto"/>
            </w:tcBorders>
            <w:shd w:val="clear" w:color="auto" w:fill="auto"/>
            <w:vAlign w:val="center"/>
            <w:hideMark/>
            <w:tcPrChange w:id="2658" w:author="Tri Le" w:date="2021-07-13T20:35:00Z">
              <w:tcPr>
                <w:tcW w:w="1984" w:type="dxa"/>
                <w:tcBorders>
                  <w:top w:val="nil"/>
                  <w:left w:val="nil"/>
                  <w:bottom w:val="nil"/>
                  <w:right w:val="single" w:sz="8" w:space="0" w:color="auto"/>
                </w:tcBorders>
                <w:shd w:val="clear" w:color="auto" w:fill="auto"/>
                <w:vAlign w:val="center"/>
                <w:hideMark/>
              </w:tcPr>
            </w:tcPrChange>
          </w:tcPr>
          <w:p w14:paraId="56301D4E" w14:textId="77777777" w:rsidR="00E53B18" w:rsidRPr="00D84B4A" w:rsidRDefault="00E53B18" w:rsidP="00B479E4">
            <w:pPr>
              <w:jc w:val="center"/>
              <w:rPr>
                <w:ins w:id="2659" w:author="Tri Le" w:date="2021-07-13T20:32:00Z"/>
                <w:rFonts w:ascii="Times New Roman" w:eastAsia="Times New Roman" w:hAnsi="Times New Roman" w:cs="Times New Roman"/>
                <w:i/>
                <w:iCs/>
                <w:color w:val="000000"/>
                <w:lang w:val="en-CA" w:eastAsia="en-CA"/>
              </w:rPr>
            </w:pPr>
            <w:ins w:id="2660" w:author="Tri Le" w:date="2021-07-13T20:32:00Z">
              <w:r w:rsidRPr="00D84B4A">
                <w:rPr>
                  <w:rFonts w:ascii="Times New Roman" w:eastAsia="Times New Roman" w:hAnsi="Times New Roman" w:cs="Times New Roman"/>
                  <w:i/>
                  <w:iCs/>
                  <w:color w:val="000000"/>
                  <w:lang w:eastAsia="en-CA"/>
                </w:rPr>
                <w:t>uidA</w:t>
              </w:r>
            </w:ins>
          </w:p>
        </w:tc>
        <w:tc>
          <w:tcPr>
            <w:tcW w:w="1526" w:type="dxa"/>
            <w:tcBorders>
              <w:top w:val="nil"/>
              <w:left w:val="nil"/>
              <w:bottom w:val="nil"/>
              <w:right w:val="single" w:sz="8" w:space="0" w:color="auto"/>
            </w:tcBorders>
            <w:shd w:val="clear" w:color="auto" w:fill="auto"/>
            <w:vAlign w:val="center"/>
            <w:hideMark/>
            <w:tcPrChange w:id="2661" w:author="Tri Le" w:date="2021-07-13T20:35:00Z">
              <w:tcPr>
                <w:tcW w:w="1384" w:type="dxa"/>
                <w:tcBorders>
                  <w:top w:val="nil"/>
                  <w:left w:val="nil"/>
                  <w:bottom w:val="nil"/>
                  <w:right w:val="single" w:sz="8" w:space="0" w:color="auto"/>
                </w:tcBorders>
                <w:shd w:val="clear" w:color="auto" w:fill="auto"/>
                <w:vAlign w:val="center"/>
                <w:hideMark/>
              </w:tcPr>
            </w:tcPrChange>
          </w:tcPr>
          <w:p w14:paraId="0EE12516" w14:textId="77777777" w:rsidR="00E53B18" w:rsidRPr="00D84B4A" w:rsidRDefault="00E53B18" w:rsidP="00B479E4">
            <w:pPr>
              <w:jc w:val="center"/>
              <w:rPr>
                <w:ins w:id="2662" w:author="Tri Le" w:date="2021-07-13T20:32:00Z"/>
                <w:rFonts w:ascii="Times New Roman" w:eastAsia="Times New Roman" w:hAnsi="Times New Roman" w:cs="Times New Roman"/>
                <w:i/>
                <w:iCs/>
                <w:color w:val="000000"/>
                <w:lang w:val="en-CA" w:eastAsia="en-CA"/>
              </w:rPr>
            </w:pPr>
          </w:p>
        </w:tc>
        <w:tc>
          <w:tcPr>
            <w:tcW w:w="1120" w:type="dxa"/>
            <w:vAlign w:val="center"/>
            <w:hideMark/>
            <w:tcPrChange w:id="2663" w:author="Tri Le" w:date="2021-07-13T20:35:00Z">
              <w:tcPr>
                <w:tcW w:w="1120" w:type="dxa"/>
                <w:vAlign w:val="center"/>
                <w:hideMark/>
              </w:tcPr>
            </w:tcPrChange>
          </w:tcPr>
          <w:p w14:paraId="6E58781C" w14:textId="77777777" w:rsidR="00E53B18" w:rsidRPr="00D84B4A" w:rsidRDefault="00E53B18" w:rsidP="00B479E4">
            <w:pPr>
              <w:jc w:val="center"/>
              <w:rPr>
                <w:ins w:id="2664" w:author="Tri Le" w:date="2021-07-13T20:32:00Z"/>
                <w:rFonts w:ascii="Times New Roman" w:eastAsia="Times New Roman" w:hAnsi="Times New Roman" w:cs="Times New Roman"/>
                <w:lang w:val="en-CA" w:eastAsia="en-CA"/>
              </w:rPr>
            </w:pPr>
          </w:p>
        </w:tc>
      </w:tr>
      <w:tr w:rsidR="00E53B18" w:rsidRPr="00E53B18" w14:paraId="5A351DFB" w14:textId="77777777" w:rsidTr="00E53B18">
        <w:trPr>
          <w:trHeight w:val="600"/>
          <w:ins w:id="2665" w:author="Tri Le" w:date="2021-07-13T20:32:00Z"/>
          <w:trPrChange w:id="2666" w:author="Tri Le" w:date="2021-07-13T20:35:00Z">
            <w:trPr>
              <w:trHeight w:val="600"/>
            </w:trPr>
          </w:trPrChange>
        </w:trPr>
        <w:tc>
          <w:tcPr>
            <w:tcW w:w="1390" w:type="dxa"/>
            <w:vMerge/>
            <w:tcBorders>
              <w:top w:val="nil"/>
              <w:left w:val="single" w:sz="8" w:space="0" w:color="auto"/>
              <w:bottom w:val="single" w:sz="8" w:space="0" w:color="000000"/>
              <w:right w:val="single" w:sz="8" w:space="0" w:color="auto"/>
            </w:tcBorders>
            <w:vAlign w:val="center"/>
            <w:hideMark/>
            <w:tcPrChange w:id="2667" w:author="Tri Le" w:date="2021-07-13T20:35:00Z">
              <w:tcPr>
                <w:tcW w:w="1390" w:type="dxa"/>
                <w:vMerge/>
                <w:tcBorders>
                  <w:top w:val="nil"/>
                  <w:left w:val="single" w:sz="8" w:space="0" w:color="auto"/>
                  <w:bottom w:val="single" w:sz="8" w:space="0" w:color="000000"/>
                  <w:right w:val="single" w:sz="8" w:space="0" w:color="auto"/>
                </w:tcBorders>
                <w:vAlign w:val="center"/>
                <w:hideMark/>
              </w:tcPr>
            </w:tcPrChange>
          </w:tcPr>
          <w:p w14:paraId="75E3A3F0" w14:textId="77777777" w:rsidR="00E53B18" w:rsidRPr="00D84B4A" w:rsidRDefault="00E53B18" w:rsidP="00B479E4">
            <w:pPr>
              <w:jc w:val="center"/>
              <w:rPr>
                <w:ins w:id="2668" w:author="Tri Le" w:date="2021-07-13T20:32:00Z"/>
                <w:rFonts w:ascii="Times New Roman" w:eastAsia="Times New Roman" w:hAnsi="Times New Roman" w:cs="Times New Roman"/>
                <w:i/>
                <w:iCs/>
                <w:color w:val="000000"/>
                <w:lang w:val="en-CA" w:eastAsia="en-CA"/>
              </w:rPr>
            </w:pPr>
          </w:p>
        </w:tc>
        <w:tc>
          <w:tcPr>
            <w:tcW w:w="736" w:type="dxa"/>
            <w:vMerge/>
            <w:tcBorders>
              <w:top w:val="nil"/>
              <w:left w:val="single" w:sz="8" w:space="0" w:color="auto"/>
              <w:bottom w:val="single" w:sz="8" w:space="0" w:color="000000"/>
              <w:right w:val="single" w:sz="8" w:space="0" w:color="auto"/>
            </w:tcBorders>
            <w:vAlign w:val="center"/>
            <w:hideMark/>
            <w:tcPrChange w:id="2669" w:author="Tri Le" w:date="2021-07-13T20:35:00Z">
              <w:tcPr>
                <w:tcW w:w="736" w:type="dxa"/>
                <w:vMerge/>
                <w:tcBorders>
                  <w:top w:val="nil"/>
                  <w:left w:val="single" w:sz="8" w:space="0" w:color="auto"/>
                  <w:bottom w:val="single" w:sz="8" w:space="0" w:color="000000"/>
                  <w:right w:val="single" w:sz="8" w:space="0" w:color="auto"/>
                </w:tcBorders>
                <w:vAlign w:val="center"/>
                <w:hideMark/>
              </w:tcPr>
            </w:tcPrChange>
          </w:tcPr>
          <w:p w14:paraId="391522A0" w14:textId="77777777" w:rsidR="00E53B18" w:rsidRPr="00D84B4A" w:rsidRDefault="00E53B18" w:rsidP="00B479E4">
            <w:pPr>
              <w:jc w:val="center"/>
              <w:rPr>
                <w:ins w:id="2670" w:author="Tri Le" w:date="2021-07-13T20:32:00Z"/>
                <w:rFonts w:ascii="Times New Roman" w:eastAsia="Times New Roman" w:hAnsi="Times New Roman" w:cs="Times New Roman"/>
                <w:color w:val="000000"/>
                <w:lang w:val="en-CA" w:eastAsia="en-CA"/>
              </w:rPr>
            </w:pPr>
          </w:p>
        </w:tc>
        <w:tc>
          <w:tcPr>
            <w:tcW w:w="1629" w:type="dxa"/>
            <w:tcBorders>
              <w:top w:val="nil"/>
              <w:left w:val="nil"/>
              <w:bottom w:val="nil"/>
              <w:right w:val="single" w:sz="8" w:space="0" w:color="auto"/>
            </w:tcBorders>
            <w:shd w:val="clear" w:color="auto" w:fill="auto"/>
            <w:vAlign w:val="center"/>
            <w:hideMark/>
            <w:tcPrChange w:id="2671" w:author="Tri Le" w:date="2021-07-13T20:35:00Z">
              <w:tcPr>
                <w:tcW w:w="1629" w:type="dxa"/>
                <w:tcBorders>
                  <w:top w:val="nil"/>
                  <w:left w:val="nil"/>
                  <w:bottom w:val="nil"/>
                  <w:right w:val="single" w:sz="8" w:space="0" w:color="auto"/>
                </w:tcBorders>
                <w:shd w:val="clear" w:color="auto" w:fill="auto"/>
                <w:vAlign w:val="center"/>
                <w:hideMark/>
              </w:tcPr>
            </w:tcPrChange>
          </w:tcPr>
          <w:p w14:paraId="7ADE3873" w14:textId="77777777" w:rsidR="00E53B18" w:rsidRPr="00D84B4A" w:rsidRDefault="00E53B18" w:rsidP="00B479E4">
            <w:pPr>
              <w:jc w:val="center"/>
              <w:rPr>
                <w:ins w:id="2672" w:author="Tri Le" w:date="2021-07-13T20:32:00Z"/>
                <w:rFonts w:ascii="Times New Roman" w:eastAsia="Times New Roman" w:hAnsi="Times New Roman" w:cs="Times New Roman"/>
                <w:color w:val="000000"/>
                <w:lang w:val="en-CA" w:eastAsia="en-CA"/>
              </w:rPr>
            </w:pPr>
            <w:ins w:id="2673" w:author="Tri Le" w:date="2021-07-13T20:32:00Z">
              <w:r w:rsidRPr="00D84B4A">
                <w:rPr>
                  <w:rFonts w:ascii="Times New Roman" w:eastAsia="Times New Roman" w:hAnsi="Times New Roman" w:cs="Times New Roman"/>
                  <w:color w:val="000000"/>
                  <w:lang w:eastAsia="en-CA"/>
                </w:rPr>
                <w:t>EC807</w:t>
              </w:r>
              <w:r w:rsidRPr="00D84B4A">
                <w:rPr>
                  <w:rFonts w:ascii="Times New Roman" w:eastAsia="Times New Roman" w:hAnsi="Times New Roman" w:cs="Times New Roman"/>
                  <w:color w:val="000000"/>
                  <w:vertAlign w:val="superscript"/>
                  <w:lang w:eastAsia="en-CA"/>
                </w:rPr>
                <w:t>d</w:t>
              </w:r>
              <w:r w:rsidRPr="00D84B4A">
                <w:rPr>
                  <w:rFonts w:ascii="Times New Roman" w:eastAsia="Times New Roman" w:hAnsi="Times New Roman" w:cs="Times New Roman"/>
                  <w:color w:val="000000"/>
                  <w:lang w:eastAsia="en-CA"/>
                </w:rPr>
                <w:t xml:space="preserve"> probe</w:t>
              </w:r>
            </w:ins>
          </w:p>
        </w:tc>
        <w:tc>
          <w:tcPr>
            <w:tcW w:w="2908" w:type="dxa"/>
            <w:tcBorders>
              <w:top w:val="nil"/>
              <w:left w:val="nil"/>
              <w:bottom w:val="nil"/>
              <w:right w:val="single" w:sz="8" w:space="0" w:color="auto"/>
            </w:tcBorders>
            <w:shd w:val="clear" w:color="auto" w:fill="auto"/>
            <w:vAlign w:val="center"/>
            <w:hideMark/>
            <w:tcPrChange w:id="2674" w:author="Tri Le" w:date="2021-07-13T20:35:00Z">
              <w:tcPr>
                <w:tcW w:w="2908" w:type="dxa"/>
                <w:tcBorders>
                  <w:top w:val="nil"/>
                  <w:left w:val="nil"/>
                  <w:bottom w:val="nil"/>
                  <w:right w:val="single" w:sz="8" w:space="0" w:color="auto"/>
                </w:tcBorders>
                <w:shd w:val="clear" w:color="auto" w:fill="auto"/>
                <w:vAlign w:val="center"/>
                <w:hideMark/>
              </w:tcPr>
            </w:tcPrChange>
          </w:tcPr>
          <w:p w14:paraId="3A289C4C" w14:textId="77777777" w:rsidR="00E53B18" w:rsidRPr="00D84B4A" w:rsidRDefault="00E53B18" w:rsidP="001D521D">
            <w:pPr>
              <w:rPr>
                <w:ins w:id="2675" w:author="Tri Le" w:date="2021-07-13T20:32:00Z"/>
                <w:rFonts w:ascii="Times New Roman" w:eastAsia="Times New Roman" w:hAnsi="Times New Roman" w:cs="Times New Roman"/>
                <w:color w:val="000000"/>
                <w:lang w:val="en-CA" w:eastAsia="en-CA"/>
              </w:rPr>
              <w:pPrChange w:id="2676" w:author="Tri Le" w:date="2021-07-14T14:27:00Z">
                <w:pPr>
                  <w:framePr w:hSpace="180" w:wrap="around" w:vAnchor="text" w:hAnchor="margin" w:xAlign="center" w:y="1132"/>
                  <w:jc w:val="center"/>
                </w:pPr>
              </w:pPrChange>
            </w:pPr>
            <w:ins w:id="2677" w:author="Tri Le" w:date="2021-07-13T20:32:00Z">
              <w:r w:rsidRPr="00D84B4A">
                <w:rPr>
                  <w:rFonts w:ascii="Times New Roman" w:eastAsia="Times New Roman" w:hAnsi="Times New Roman" w:cs="Times New Roman"/>
                  <w:color w:val="000000"/>
                  <w:lang w:eastAsia="en-CA"/>
                </w:rPr>
                <w:t>FAM-TCGGCATCCGGTCAGTGGCAGT-BHQ1</w:t>
              </w:r>
            </w:ins>
          </w:p>
        </w:tc>
        <w:tc>
          <w:tcPr>
            <w:tcW w:w="1984" w:type="dxa"/>
            <w:tcBorders>
              <w:top w:val="nil"/>
              <w:left w:val="nil"/>
              <w:bottom w:val="nil"/>
              <w:right w:val="single" w:sz="8" w:space="0" w:color="auto"/>
            </w:tcBorders>
            <w:shd w:val="clear" w:color="auto" w:fill="auto"/>
            <w:hideMark/>
            <w:tcPrChange w:id="2678" w:author="Tri Le" w:date="2021-07-13T20:35:00Z">
              <w:tcPr>
                <w:tcW w:w="1984" w:type="dxa"/>
                <w:tcBorders>
                  <w:top w:val="nil"/>
                  <w:left w:val="nil"/>
                  <w:bottom w:val="nil"/>
                  <w:right w:val="single" w:sz="8" w:space="0" w:color="auto"/>
                </w:tcBorders>
                <w:shd w:val="clear" w:color="auto" w:fill="auto"/>
                <w:hideMark/>
              </w:tcPr>
            </w:tcPrChange>
          </w:tcPr>
          <w:p w14:paraId="4300E7A6" w14:textId="77777777" w:rsidR="00E53B18" w:rsidRPr="00D84B4A" w:rsidRDefault="00E53B18" w:rsidP="00B479E4">
            <w:pPr>
              <w:jc w:val="center"/>
              <w:rPr>
                <w:ins w:id="2679" w:author="Tri Le" w:date="2021-07-13T20:32:00Z"/>
                <w:rFonts w:ascii="Times New Roman" w:eastAsia="Times New Roman" w:hAnsi="Times New Roman" w:cs="Times New Roman"/>
                <w:color w:val="000000"/>
                <w:lang w:val="en-CA" w:eastAsia="en-CA"/>
              </w:rPr>
            </w:pPr>
          </w:p>
        </w:tc>
        <w:tc>
          <w:tcPr>
            <w:tcW w:w="1526" w:type="dxa"/>
            <w:tcBorders>
              <w:top w:val="nil"/>
              <w:left w:val="nil"/>
              <w:bottom w:val="nil"/>
              <w:right w:val="single" w:sz="8" w:space="0" w:color="auto"/>
            </w:tcBorders>
            <w:shd w:val="clear" w:color="auto" w:fill="auto"/>
            <w:hideMark/>
            <w:tcPrChange w:id="2680" w:author="Tri Le" w:date="2021-07-13T20:35:00Z">
              <w:tcPr>
                <w:tcW w:w="1384" w:type="dxa"/>
                <w:tcBorders>
                  <w:top w:val="nil"/>
                  <w:left w:val="nil"/>
                  <w:bottom w:val="nil"/>
                  <w:right w:val="single" w:sz="8" w:space="0" w:color="auto"/>
                </w:tcBorders>
                <w:shd w:val="clear" w:color="auto" w:fill="auto"/>
                <w:hideMark/>
              </w:tcPr>
            </w:tcPrChange>
          </w:tcPr>
          <w:p w14:paraId="14C3B58E" w14:textId="77777777" w:rsidR="00E53B18" w:rsidRPr="00D84B4A" w:rsidRDefault="00E53B18" w:rsidP="00B479E4">
            <w:pPr>
              <w:jc w:val="center"/>
              <w:rPr>
                <w:ins w:id="2681" w:author="Tri Le" w:date="2021-07-13T20:32:00Z"/>
                <w:rFonts w:ascii="Times New Roman" w:eastAsia="Times New Roman" w:hAnsi="Times New Roman" w:cs="Times New Roman"/>
                <w:color w:val="000000"/>
                <w:lang w:val="en-CA" w:eastAsia="en-CA"/>
              </w:rPr>
            </w:pPr>
          </w:p>
        </w:tc>
        <w:tc>
          <w:tcPr>
            <w:tcW w:w="1120" w:type="dxa"/>
            <w:vAlign w:val="center"/>
            <w:hideMark/>
            <w:tcPrChange w:id="2682" w:author="Tri Le" w:date="2021-07-13T20:35:00Z">
              <w:tcPr>
                <w:tcW w:w="1120" w:type="dxa"/>
                <w:vAlign w:val="center"/>
                <w:hideMark/>
              </w:tcPr>
            </w:tcPrChange>
          </w:tcPr>
          <w:p w14:paraId="3318D1CB" w14:textId="77777777" w:rsidR="00E53B18" w:rsidRPr="00D84B4A" w:rsidRDefault="00E53B18" w:rsidP="00B479E4">
            <w:pPr>
              <w:jc w:val="center"/>
              <w:rPr>
                <w:ins w:id="2683" w:author="Tri Le" w:date="2021-07-13T20:32:00Z"/>
                <w:rFonts w:ascii="Times New Roman" w:eastAsia="Times New Roman" w:hAnsi="Times New Roman" w:cs="Times New Roman"/>
                <w:lang w:val="en-CA" w:eastAsia="en-CA"/>
              </w:rPr>
            </w:pPr>
          </w:p>
        </w:tc>
      </w:tr>
      <w:tr w:rsidR="00E53B18" w:rsidRPr="00D84B4A" w14:paraId="3C159AAF" w14:textId="77777777" w:rsidTr="00E53B18">
        <w:trPr>
          <w:trHeight w:val="288"/>
          <w:ins w:id="2684" w:author="Tri Le" w:date="2021-07-13T20:32:00Z"/>
          <w:trPrChange w:id="2685" w:author="Tri Le" w:date="2021-07-13T20:35:00Z">
            <w:trPr>
              <w:trHeight w:val="288"/>
            </w:trPr>
          </w:trPrChange>
        </w:trPr>
        <w:tc>
          <w:tcPr>
            <w:tcW w:w="2126"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Change w:id="2686" w:author="Tri Le" w:date="2021-07-13T20:35:00Z">
              <w:tcPr>
                <w:tcW w:w="2126"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tcPrChange>
          </w:tcPr>
          <w:p w14:paraId="42CBF9BB" w14:textId="77777777" w:rsidR="00E53B18" w:rsidRPr="00D84B4A" w:rsidRDefault="00E53B18" w:rsidP="00B479E4">
            <w:pPr>
              <w:jc w:val="center"/>
              <w:rPr>
                <w:ins w:id="2687" w:author="Tri Le" w:date="2021-07-13T20:32:00Z"/>
                <w:rFonts w:ascii="Times New Roman" w:eastAsia="Times New Roman" w:hAnsi="Times New Roman" w:cs="Times New Roman"/>
                <w:color w:val="000000"/>
                <w:lang w:val="en-CA" w:eastAsia="en-CA"/>
              </w:rPr>
            </w:pPr>
          </w:p>
        </w:tc>
        <w:tc>
          <w:tcPr>
            <w:tcW w:w="8047" w:type="dxa"/>
            <w:gridSpan w:val="4"/>
            <w:tcBorders>
              <w:top w:val="single" w:sz="8" w:space="0" w:color="auto"/>
              <w:left w:val="nil"/>
              <w:bottom w:val="nil"/>
              <w:right w:val="single" w:sz="8" w:space="0" w:color="000000"/>
            </w:tcBorders>
            <w:shd w:val="clear" w:color="auto" w:fill="auto"/>
            <w:vAlign w:val="center"/>
            <w:hideMark/>
            <w:tcPrChange w:id="2688" w:author="Tri Le" w:date="2021-07-13T20:35:00Z">
              <w:tcPr>
                <w:tcW w:w="7905" w:type="dxa"/>
                <w:gridSpan w:val="4"/>
                <w:tcBorders>
                  <w:top w:val="single" w:sz="8" w:space="0" w:color="auto"/>
                  <w:left w:val="nil"/>
                  <w:bottom w:val="nil"/>
                  <w:right w:val="single" w:sz="8" w:space="0" w:color="000000"/>
                </w:tcBorders>
                <w:shd w:val="clear" w:color="auto" w:fill="auto"/>
                <w:vAlign w:val="center"/>
                <w:hideMark/>
              </w:tcPr>
            </w:tcPrChange>
          </w:tcPr>
          <w:p w14:paraId="263842B8" w14:textId="77777777" w:rsidR="00E53B18" w:rsidRPr="00D84B4A" w:rsidRDefault="00E53B18" w:rsidP="001D521D">
            <w:pPr>
              <w:rPr>
                <w:ins w:id="2689" w:author="Tri Le" w:date="2021-07-13T20:32:00Z"/>
                <w:rFonts w:ascii="Times New Roman" w:eastAsia="Times New Roman" w:hAnsi="Times New Roman" w:cs="Times New Roman"/>
                <w:color w:val="000000"/>
                <w:lang w:val="en-CA" w:eastAsia="en-CA"/>
              </w:rPr>
              <w:pPrChange w:id="2690" w:author="Tri Le" w:date="2021-07-14T14:26:00Z">
                <w:pPr>
                  <w:framePr w:hSpace="180" w:wrap="around" w:vAnchor="text" w:hAnchor="margin" w:xAlign="center" w:y="1132"/>
                  <w:jc w:val="center"/>
                </w:pPr>
              </w:pPrChange>
            </w:pPr>
            <w:ins w:id="2691" w:author="Tri Le" w:date="2021-07-13T20:32:00Z">
              <w:r w:rsidRPr="00D84B4A">
                <w:rPr>
                  <w:rFonts w:ascii="Times New Roman" w:eastAsia="Times New Roman" w:hAnsi="Times New Roman" w:cs="Times New Roman"/>
                  <w:color w:val="000000"/>
                  <w:vertAlign w:val="superscript"/>
                  <w:lang w:eastAsia="en-CA"/>
                </w:rPr>
                <w:t>a</w:t>
              </w:r>
              <w:r w:rsidRPr="00D84B4A">
                <w:rPr>
                  <w:rFonts w:ascii="Times New Roman" w:eastAsia="Times New Roman" w:hAnsi="Times New Roman" w:cs="Times New Roman"/>
                  <w:color w:val="000000"/>
                  <w:lang w:eastAsia="en-CA"/>
                </w:rPr>
                <w:t>Quencher: MGB-NFQ.</w:t>
              </w:r>
            </w:ins>
          </w:p>
        </w:tc>
        <w:tc>
          <w:tcPr>
            <w:tcW w:w="1120" w:type="dxa"/>
            <w:vAlign w:val="center"/>
            <w:hideMark/>
            <w:tcPrChange w:id="2692" w:author="Tri Le" w:date="2021-07-13T20:35:00Z">
              <w:tcPr>
                <w:tcW w:w="1120" w:type="dxa"/>
                <w:vAlign w:val="center"/>
                <w:hideMark/>
              </w:tcPr>
            </w:tcPrChange>
          </w:tcPr>
          <w:p w14:paraId="576440C5" w14:textId="77777777" w:rsidR="00E53B18" w:rsidRPr="00D84B4A" w:rsidRDefault="00E53B18" w:rsidP="00B479E4">
            <w:pPr>
              <w:jc w:val="center"/>
              <w:rPr>
                <w:ins w:id="2693" w:author="Tri Le" w:date="2021-07-13T20:32:00Z"/>
                <w:rFonts w:ascii="Times New Roman" w:eastAsia="Times New Roman" w:hAnsi="Times New Roman" w:cs="Times New Roman"/>
                <w:lang w:val="en-CA" w:eastAsia="en-CA"/>
              </w:rPr>
            </w:pPr>
          </w:p>
        </w:tc>
      </w:tr>
      <w:tr w:rsidR="00E53B18" w:rsidRPr="00D84B4A" w14:paraId="20894A5C" w14:textId="77777777" w:rsidTr="00E53B18">
        <w:trPr>
          <w:trHeight w:val="288"/>
          <w:ins w:id="2694" w:author="Tri Le" w:date="2021-07-13T20:32:00Z"/>
          <w:trPrChange w:id="2695" w:author="Tri Le" w:date="2021-07-13T20:35:00Z">
            <w:trPr>
              <w:trHeight w:val="288"/>
            </w:trPr>
          </w:trPrChange>
        </w:trPr>
        <w:tc>
          <w:tcPr>
            <w:tcW w:w="2126" w:type="dxa"/>
            <w:gridSpan w:val="2"/>
            <w:vMerge/>
            <w:tcBorders>
              <w:top w:val="single" w:sz="8" w:space="0" w:color="auto"/>
              <w:left w:val="single" w:sz="8" w:space="0" w:color="auto"/>
              <w:bottom w:val="single" w:sz="8" w:space="0" w:color="000000"/>
              <w:right w:val="single" w:sz="8" w:space="0" w:color="000000"/>
            </w:tcBorders>
            <w:vAlign w:val="center"/>
            <w:hideMark/>
            <w:tcPrChange w:id="2696" w:author="Tri Le" w:date="2021-07-13T20:35:00Z">
              <w:tcPr>
                <w:tcW w:w="2126" w:type="dxa"/>
                <w:gridSpan w:val="2"/>
                <w:vMerge/>
                <w:tcBorders>
                  <w:top w:val="single" w:sz="8" w:space="0" w:color="auto"/>
                  <w:left w:val="single" w:sz="8" w:space="0" w:color="auto"/>
                  <w:bottom w:val="single" w:sz="8" w:space="0" w:color="000000"/>
                  <w:right w:val="single" w:sz="8" w:space="0" w:color="000000"/>
                </w:tcBorders>
                <w:vAlign w:val="center"/>
                <w:hideMark/>
              </w:tcPr>
            </w:tcPrChange>
          </w:tcPr>
          <w:p w14:paraId="23DC129A" w14:textId="77777777" w:rsidR="00E53B18" w:rsidRPr="00D84B4A" w:rsidRDefault="00E53B18" w:rsidP="00B479E4">
            <w:pPr>
              <w:jc w:val="center"/>
              <w:rPr>
                <w:ins w:id="2697" w:author="Tri Le" w:date="2021-07-13T20:32:00Z"/>
                <w:rFonts w:ascii="Times New Roman" w:eastAsia="Times New Roman" w:hAnsi="Times New Roman" w:cs="Times New Roman"/>
                <w:color w:val="000000"/>
                <w:lang w:val="en-CA" w:eastAsia="en-CA"/>
              </w:rPr>
            </w:pPr>
          </w:p>
        </w:tc>
        <w:tc>
          <w:tcPr>
            <w:tcW w:w="8047" w:type="dxa"/>
            <w:gridSpan w:val="4"/>
            <w:tcBorders>
              <w:top w:val="nil"/>
              <w:left w:val="nil"/>
              <w:bottom w:val="nil"/>
              <w:right w:val="single" w:sz="8" w:space="0" w:color="000000"/>
            </w:tcBorders>
            <w:shd w:val="clear" w:color="auto" w:fill="auto"/>
            <w:vAlign w:val="center"/>
            <w:hideMark/>
            <w:tcPrChange w:id="2698" w:author="Tri Le" w:date="2021-07-13T20:35:00Z">
              <w:tcPr>
                <w:tcW w:w="7905" w:type="dxa"/>
                <w:gridSpan w:val="4"/>
                <w:tcBorders>
                  <w:top w:val="nil"/>
                  <w:left w:val="nil"/>
                  <w:bottom w:val="nil"/>
                  <w:right w:val="single" w:sz="8" w:space="0" w:color="000000"/>
                </w:tcBorders>
                <w:shd w:val="clear" w:color="auto" w:fill="auto"/>
                <w:vAlign w:val="center"/>
                <w:hideMark/>
              </w:tcPr>
            </w:tcPrChange>
          </w:tcPr>
          <w:p w14:paraId="4CC26E6B" w14:textId="77777777" w:rsidR="00E53B18" w:rsidRPr="00D84B4A" w:rsidRDefault="00E53B18" w:rsidP="001D521D">
            <w:pPr>
              <w:rPr>
                <w:ins w:id="2699" w:author="Tri Le" w:date="2021-07-13T20:32:00Z"/>
                <w:rFonts w:ascii="Times New Roman" w:eastAsia="Times New Roman" w:hAnsi="Times New Roman" w:cs="Times New Roman"/>
                <w:color w:val="000000"/>
                <w:lang w:val="en-CA" w:eastAsia="en-CA"/>
              </w:rPr>
              <w:pPrChange w:id="2700" w:author="Tri Le" w:date="2021-07-14T14:26:00Z">
                <w:pPr>
                  <w:framePr w:hSpace="180" w:wrap="around" w:vAnchor="text" w:hAnchor="margin" w:xAlign="center" w:y="1132"/>
                  <w:jc w:val="center"/>
                </w:pPr>
              </w:pPrChange>
            </w:pPr>
            <w:ins w:id="2701" w:author="Tri Le" w:date="2021-07-13T20:32:00Z">
              <w:r w:rsidRPr="00D84B4A">
                <w:rPr>
                  <w:rFonts w:ascii="Times New Roman" w:eastAsia="Times New Roman" w:hAnsi="Times New Roman" w:cs="Times New Roman"/>
                  <w:color w:val="000000"/>
                  <w:vertAlign w:val="superscript"/>
                  <w:lang w:eastAsia="en-CA"/>
                </w:rPr>
                <w:t>b</w:t>
              </w:r>
              <w:r w:rsidRPr="00D84B4A">
                <w:rPr>
                  <w:rFonts w:ascii="Times New Roman" w:eastAsia="Times New Roman" w:hAnsi="Times New Roman" w:cs="Times New Roman"/>
                  <w:color w:val="000000"/>
                  <w:lang w:eastAsia="en-CA"/>
                </w:rPr>
                <w:t>Quencher: Tao-IBDRQ.</w:t>
              </w:r>
            </w:ins>
          </w:p>
        </w:tc>
        <w:tc>
          <w:tcPr>
            <w:tcW w:w="1120" w:type="dxa"/>
            <w:vAlign w:val="center"/>
            <w:hideMark/>
            <w:tcPrChange w:id="2702" w:author="Tri Le" w:date="2021-07-13T20:35:00Z">
              <w:tcPr>
                <w:tcW w:w="1120" w:type="dxa"/>
                <w:vAlign w:val="center"/>
                <w:hideMark/>
              </w:tcPr>
            </w:tcPrChange>
          </w:tcPr>
          <w:p w14:paraId="5A12DBDB" w14:textId="77777777" w:rsidR="00E53B18" w:rsidRPr="00D84B4A" w:rsidRDefault="00E53B18" w:rsidP="00B479E4">
            <w:pPr>
              <w:jc w:val="center"/>
              <w:rPr>
                <w:ins w:id="2703" w:author="Tri Le" w:date="2021-07-13T20:32:00Z"/>
                <w:rFonts w:ascii="Times New Roman" w:eastAsia="Times New Roman" w:hAnsi="Times New Roman" w:cs="Times New Roman"/>
                <w:lang w:val="en-CA" w:eastAsia="en-CA"/>
              </w:rPr>
            </w:pPr>
          </w:p>
        </w:tc>
      </w:tr>
      <w:tr w:rsidR="00E53B18" w:rsidRPr="00D84B4A" w14:paraId="7A6F3791" w14:textId="77777777" w:rsidTr="00E53B18">
        <w:trPr>
          <w:trHeight w:val="288"/>
          <w:ins w:id="2704" w:author="Tri Le" w:date="2021-07-13T20:32:00Z"/>
          <w:trPrChange w:id="2705" w:author="Tri Le" w:date="2021-07-13T20:35:00Z">
            <w:trPr>
              <w:trHeight w:val="288"/>
            </w:trPr>
          </w:trPrChange>
        </w:trPr>
        <w:tc>
          <w:tcPr>
            <w:tcW w:w="2126" w:type="dxa"/>
            <w:gridSpan w:val="2"/>
            <w:vMerge/>
            <w:tcBorders>
              <w:top w:val="single" w:sz="8" w:space="0" w:color="auto"/>
              <w:left w:val="single" w:sz="8" w:space="0" w:color="auto"/>
              <w:bottom w:val="single" w:sz="8" w:space="0" w:color="000000"/>
              <w:right w:val="single" w:sz="8" w:space="0" w:color="000000"/>
            </w:tcBorders>
            <w:vAlign w:val="center"/>
            <w:hideMark/>
            <w:tcPrChange w:id="2706" w:author="Tri Le" w:date="2021-07-13T20:35:00Z">
              <w:tcPr>
                <w:tcW w:w="2126" w:type="dxa"/>
                <w:gridSpan w:val="2"/>
                <w:vMerge/>
                <w:tcBorders>
                  <w:top w:val="single" w:sz="8" w:space="0" w:color="auto"/>
                  <w:left w:val="single" w:sz="8" w:space="0" w:color="auto"/>
                  <w:bottom w:val="single" w:sz="8" w:space="0" w:color="000000"/>
                  <w:right w:val="single" w:sz="8" w:space="0" w:color="000000"/>
                </w:tcBorders>
                <w:vAlign w:val="center"/>
                <w:hideMark/>
              </w:tcPr>
            </w:tcPrChange>
          </w:tcPr>
          <w:p w14:paraId="4DF6712E" w14:textId="77777777" w:rsidR="00E53B18" w:rsidRPr="00D84B4A" w:rsidRDefault="00E53B18" w:rsidP="00B479E4">
            <w:pPr>
              <w:jc w:val="center"/>
              <w:rPr>
                <w:ins w:id="2707" w:author="Tri Le" w:date="2021-07-13T20:32:00Z"/>
                <w:rFonts w:ascii="Times New Roman" w:eastAsia="Times New Roman" w:hAnsi="Times New Roman" w:cs="Times New Roman"/>
                <w:color w:val="000000"/>
                <w:lang w:val="en-CA" w:eastAsia="en-CA"/>
              </w:rPr>
            </w:pPr>
          </w:p>
        </w:tc>
        <w:tc>
          <w:tcPr>
            <w:tcW w:w="8047" w:type="dxa"/>
            <w:gridSpan w:val="4"/>
            <w:tcBorders>
              <w:top w:val="nil"/>
              <w:left w:val="nil"/>
              <w:bottom w:val="nil"/>
              <w:right w:val="single" w:sz="8" w:space="0" w:color="000000"/>
            </w:tcBorders>
            <w:shd w:val="clear" w:color="auto" w:fill="auto"/>
            <w:vAlign w:val="center"/>
            <w:hideMark/>
            <w:tcPrChange w:id="2708" w:author="Tri Le" w:date="2021-07-13T20:35:00Z">
              <w:tcPr>
                <w:tcW w:w="7905" w:type="dxa"/>
                <w:gridSpan w:val="4"/>
                <w:tcBorders>
                  <w:top w:val="nil"/>
                  <w:left w:val="nil"/>
                  <w:bottom w:val="nil"/>
                  <w:right w:val="single" w:sz="8" w:space="0" w:color="000000"/>
                </w:tcBorders>
                <w:shd w:val="clear" w:color="auto" w:fill="auto"/>
                <w:vAlign w:val="center"/>
                <w:hideMark/>
              </w:tcPr>
            </w:tcPrChange>
          </w:tcPr>
          <w:p w14:paraId="0260CFAD" w14:textId="77777777" w:rsidR="00E53B18" w:rsidRPr="00D84B4A" w:rsidRDefault="00E53B18" w:rsidP="001D521D">
            <w:pPr>
              <w:rPr>
                <w:ins w:id="2709" w:author="Tri Le" w:date="2021-07-13T20:32:00Z"/>
                <w:rFonts w:ascii="Times New Roman" w:eastAsia="Times New Roman" w:hAnsi="Times New Roman" w:cs="Times New Roman"/>
                <w:color w:val="000000"/>
                <w:lang w:val="en-CA" w:eastAsia="en-CA"/>
              </w:rPr>
              <w:pPrChange w:id="2710" w:author="Tri Le" w:date="2021-07-14T14:26:00Z">
                <w:pPr>
                  <w:framePr w:hSpace="180" w:wrap="around" w:vAnchor="text" w:hAnchor="margin" w:xAlign="center" w:y="1132"/>
                  <w:jc w:val="center"/>
                </w:pPr>
              </w:pPrChange>
            </w:pPr>
            <w:ins w:id="2711" w:author="Tri Le" w:date="2021-07-13T20:32:00Z">
              <w:r w:rsidRPr="00D84B4A">
                <w:rPr>
                  <w:rFonts w:ascii="Times New Roman" w:eastAsia="Times New Roman" w:hAnsi="Times New Roman" w:cs="Times New Roman"/>
                  <w:color w:val="000000"/>
                  <w:vertAlign w:val="superscript"/>
                  <w:lang w:eastAsia="en-CA"/>
                </w:rPr>
                <w:t>c</w:t>
              </w:r>
              <w:r w:rsidRPr="00D84B4A">
                <w:rPr>
                  <w:rFonts w:ascii="Times New Roman" w:eastAsia="Times New Roman" w:hAnsi="Times New Roman" w:cs="Times New Roman"/>
                  <w:color w:val="000000"/>
                  <w:lang w:eastAsia="en-CA"/>
                </w:rPr>
                <w:t>Corresponding nucleotide position of GenBank accession number M81413 (PMMoV strain S)</w:t>
              </w:r>
            </w:ins>
          </w:p>
        </w:tc>
        <w:tc>
          <w:tcPr>
            <w:tcW w:w="1120" w:type="dxa"/>
            <w:vAlign w:val="center"/>
            <w:hideMark/>
            <w:tcPrChange w:id="2712" w:author="Tri Le" w:date="2021-07-13T20:35:00Z">
              <w:tcPr>
                <w:tcW w:w="1120" w:type="dxa"/>
                <w:vAlign w:val="center"/>
                <w:hideMark/>
              </w:tcPr>
            </w:tcPrChange>
          </w:tcPr>
          <w:p w14:paraId="570BCAC8" w14:textId="77777777" w:rsidR="00E53B18" w:rsidRPr="00D84B4A" w:rsidRDefault="00E53B18" w:rsidP="00B479E4">
            <w:pPr>
              <w:jc w:val="center"/>
              <w:rPr>
                <w:ins w:id="2713" w:author="Tri Le" w:date="2021-07-13T20:32:00Z"/>
                <w:rFonts w:ascii="Times New Roman" w:eastAsia="Times New Roman" w:hAnsi="Times New Roman" w:cs="Times New Roman"/>
                <w:lang w:val="en-CA" w:eastAsia="en-CA"/>
              </w:rPr>
            </w:pPr>
          </w:p>
        </w:tc>
      </w:tr>
      <w:tr w:rsidR="00E53B18" w:rsidRPr="00D84B4A" w14:paraId="6B70C38A" w14:textId="77777777" w:rsidTr="00E53B18">
        <w:trPr>
          <w:trHeight w:val="300"/>
          <w:ins w:id="2714" w:author="Tri Le" w:date="2021-07-13T20:32:00Z"/>
          <w:trPrChange w:id="2715" w:author="Tri Le" w:date="2021-07-13T20:35:00Z">
            <w:trPr>
              <w:trHeight w:val="300"/>
            </w:trPr>
          </w:trPrChange>
        </w:trPr>
        <w:tc>
          <w:tcPr>
            <w:tcW w:w="2126" w:type="dxa"/>
            <w:gridSpan w:val="2"/>
            <w:vMerge/>
            <w:tcBorders>
              <w:top w:val="single" w:sz="8" w:space="0" w:color="auto"/>
              <w:left w:val="single" w:sz="8" w:space="0" w:color="auto"/>
              <w:bottom w:val="single" w:sz="8" w:space="0" w:color="000000"/>
              <w:right w:val="single" w:sz="8" w:space="0" w:color="000000"/>
            </w:tcBorders>
            <w:vAlign w:val="center"/>
            <w:hideMark/>
            <w:tcPrChange w:id="2716" w:author="Tri Le" w:date="2021-07-13T20:35:00Z">
              <w:tcPr>
                <w:tcW w:w="2126" w:type="dxa"/>
                <w:gridSpan w:val="2"/>
                <w:vMerge/>
                <w:tcBorders>
                  <w:top w:val="single" w:sz="8" w:space="0" w:color="auto"/>
                  <w:left w:val="single" w:sz="8" w:space="0" w:color="auto"/>
                  <w:bottom w:val="single" w:sz="8" w:space="0" w:color="000000"/>
                  <w:right w:val="single" w:sz="8" w:space="0" w:color="000000"/>
                </w:tcBorders>
                <w:vAlign w:val="center"/>
                <w:hideMark/>
              </w:tcPr>
            </w:tcPrChange>
          </w:tcPr>
          <w:p w14:paraId="17B3AF83" w14:textId="77777777" w:rsidR="00E53B18" w:rsidRPr="00D84B4A" w:rsidRDefault="00E53B18" w:rsidP="00B479E4">
            <w:pPr>
              <w:jc w:val="center"/>
              <w:rPr>
                <w:ins w:id="2717" w:author="Tri Le" w:date="2021-07-13T20:32:00Z"/>
                <w:rFonts w:ascii="Times New Roman" w:eastAsia="Times New Roman" w:hAnsi="Times New Roman" w:cs="Times New Roman"/>
                <w:color w:val="000000"/>
                <w:lang w:val="en-CA" w:eastAsia="en-CA"/>
              </w:rPr>
            </w:pPr>
          </w:p>
        </w:tc>
        <w:tc>
          <w:tcPr>
            <w:tcW w:w="8047" w:type="dxa"/>
            <w:gridSpan w:val="4"/>
            <w:tcBorders>
              <w:top w:val="nil"/>
              <w:left w:val="nil"/>
              <w:bottom w:val="single" w:sz="8" w:space="0" w:color="auto"/>
              <w:right w:val="single" w:sz="8" w:space="0" w:color="000000"/>
            </w:tcBorders>
            <w:shd w:val="clear" w:color="auto" w:fill="auto"/>
            <w:vAlign w:val="center"/>
            <w:hideMark/>
            <w:tcPrChange w:id="2718" w:author="Tri Le" w:date="2021-07-13T20:35:00Z">
              <w:tcPr>
                <w:tcW w:w="7905" w:type="dxa"/>
                <w:gridSpan w:val="4"/>
                <w:tcBorders>
                  <w:top w:val="nil"/>
                  <w:left w:val="nil"/>
                  <w:bottom w:val="single" w:sz="8" w:space="0" w:color="auto"/>
                  <w:right w:val="single" w:sz="8" w:space="0" w:color="000000"/>
                </w:tcBorders>
                <w:shd w:val="clear" w:color="auto" w:fill="auto"/>
                <w:vAlign w:val="center"/>
                <w:hideMark/>
              </w:tcPr>
            </w:tcPrChange>
          </w:tcPr>
          <w:p w14:paraId="6360F58D" w14:textId="77777777" w:rsidR="00E53B18" w:rsidRPr="00D84B4A" w:rsidRDefault="00E53B18" w:rsidP="001D521D">
            <w:pPr>
              <w:rPr>
                <w:ins w:id="2719" w:author="Tri Le" w:date="2021-07-13T20:32:00Z"/>
                <w:rFonts w:ascii="Times New Roman" w:eastAsia="Times New Roman" w:hAnsi="Times New Roman" w:cs="Times New Roman"/>
                <w:color w:val="000000"/>
                <w:lang w:val="en-CA" w:eastAsia="en-CA"/>
              </w:rPr>
              <w:pPrChange w:id="2720" w:author="Tri Le" w:date="2021-07-14T14:26:00Z">
                <w:pPr>
                  <w:framePr w:hSpace="180" w:wrap="around" w:vAnchor="text" w:hAnchor="margin" w:xAlign="center" w:y="1132"/>
                  <w:jc w:val="center"/>
                </w:pPr>
              </w:pPrChange>
            </w:pPr>
            <w:ins w:id="2721" w:author="Tri Le" w:date="2021-07-13T20:32:00Z">
              <w:r w:rsidRPr="00D84B4A">
                <w:rPr>
                  <w:rFonts w:ascii="Times New Roman" w:eastAsia="Times New Roman" w:hAnsi="Times New Roman" w:cs="Times New Roman"/>
                  <w:color w:val="000000"/>
                  <w:vertAlign w:val="superscript"/>
                  <w:lang w:eastAsia="en-CA"/>
                </w:rPr>
                <w:t>d</w:t>
              </w:r>
              <w:r w:rsidRPr="00D84B4A">
                <w:rPr>
                  <w:rFonts w:ascii="Times New Roman" w:eastAsia="Times New Roman" w:hAnsi="Times New Roman" w:cs="Times New Roman"/>
                  <w:color w:val="000000"/>
                  <w:lang w:eastAsia="en-CA"/>
                </w:rPr>
                <w:t>Quencher: Iowa Black fluorescent</w:t>
              </w:r>
            </w:ins>
          </w:p>
        </w:tc>
        <w:tc>
          <w:tcPr>
            <w:tcW w:w="1120" w:type="dxa"/>
            <w:vAlign w:val="center"/>
            <w:hideMark/>
            <w:tcPrChange w:id="2722" w:author="Tri Le" w:date="2021-07-13T20:35:00Z">
              <w:tcPr>
                <w:tcW w:w="1120" w:type="dxa"/>
                <w:vAlign w:val="center"/>
                <w:hideMark/>
              </w:tcPr>
            </w:tcPrChange>
          </w:tcPr>
          <w:p w14:paraId="19B90E92" w14:textId="77777777" w:rsidR="00E53B18" w:rsidRPr="00D84B4A" w:rsidRDefault="00E53B18" w:rsidP="00B479E4">
            <w:pPr>
              <w:jc w:val="center"/>
              <w:rPr>
                <w:ins w:id="2723" w:author="Tri Le" w:date="2021-07-13T20:32:00Z"/>
                <w:rFonts w:ascii="Times New Roman" w:eastAsia="Times New Roman" w:hAnsi="Times New Roman" w:cs="Times New Roman"/>
                <w:lang w:val="en-CA" w:eastAsia="en-CA"/>
              </w:rPr>
            </w:pPr>
          </w:p>
        </w:tc>
      </w:tr>
    </w:tbl>
    <w:p w14:paraId="7D261932" w14:textId="77777777" w:rsidR="00E53B18" w:rsidRPr="00E53B18" w:rsidRDefault="00E53B18" w:rsidP="007C68DC">
      <w:pPr>
        <w:spacing w:line="360" w:lineRule="auto"/>
        <w:rPr>
          <w:ins w:id="2724" w:author="Tri Le" w:date="2021-07-13T20:11:00Z"/>
          <w:rFonts w:ascii="Times New Roman" w:hAnsi="Times New Roman" w:cs="Times New Roman"/>
          <w:rPrChange w:id="2725" w:author="Tri Le" w:date="2021-07-13T20:26:00Z">
            <w:rPr>
              <w:ins w:id="2726" w:author="Tri Le" w:date="2021-07-13T20:11:00Z"/>
              <w:rFonts w:ascii="Cambria" w:hAnsi="Cambria"/>
            </w:rPr>
          </w:rPrChange>
        </w:rPr>
      </w:pPr>
    </w:p>
    <w:tbl>
      <w:tblPr>
        <w:tblStyle w:val="TableGrid"/>
        <w:tblW w:w="12129" w:type="dxa"/>
        <w:tblInd w:w="118" w:type="dxa"/>
        <w:tblLayout w:type="fixed"/>
        <w:tblLook w:val="04A0" w:firstRow="1" w:lastRow="0" w:firstColumn="1" w:lastColumn="0" w:noHBand="0" w:noVBand="1"/>
        <w:tblPrChange w:id="2727" w:author="Tri Le" w:date="2021-07-13T20:11:00Z">
          <w:tblPr>
            <w:tblStyle w:val="TableGrid"/>
            <w:tblW w:w="10490" w:type="dxa"/>
            <w:tblInd w:w="-1310" w:type="dxa"/>
            <w:tblLayout w:type="fixed"/>
            <w:tblLook w:val="04A0" w:firstRow="1" w:lastRow="0" w:firstColumn="1" w:lastColumn="0" w:noHBand="0" w:noVBand="1"/>
          </w:tblPr>
        </w:tblPrChange>
      </w:tblPr>
      <w:tblGrid>
        <w:gridCol w:w="1497"/>
        <w:gridCol w:w="749"/>
        <w:gridCol w:w="2097"/>
        <w:gridCol w:w="5240"/>
        <w:gridCol w:w="2546"/>
        <w:tblGridChange w:id="2728">
          <w:tblGrid>
            <w:gridCol w:w="1418"/>
            <w:gridCol w:w="850"/>
            <w:gridCol w:w="1418"/>
            <w:gridCol w:w="567"/>
            <w:gridCol w:w="4820"/>
            <w:gridCol w:w="141"/>
            <w:gridCol w:w="1276"/>
            <w:gridCol w:w="993"/>
            <w:gridCol w:w="1388"/>
          </w:tblGrid>
        </w:tblGridChange>
      </w:tblGrid>
      <w:tr w:rsidR="00327CFA" w:rsidRPr="00E53B18" w:rsidDel="00633B03" w14:paraId="09AD24DF" w14:textId="6D4F3B5B" w:rsidTr="0040763E">
        <w:trPr>
          <w:del w:id="2729" w:author="Tri Le" w:date="2021-07-13T19:54:00Z"/>
          <w:trPrChange w:id="2730" w:author="Tri Le" w:date="2021-07-13T20:11:00Z">
            <w:trPr>
              <w:gridAfter w:val="0"/>
            </w:trPr>
          </w:trPrChange>
        </w:trPr>
        <w:tc>
          <w:tcPr>
            <w:tcW w:w="1418" w:type="dxa"/>
            <w:tcPrChange w:id="2731" w:author="Tri Le" w:date="2021-07-13T20:11:00Z">
              <w:tcPr>
                <w:tcW w:w="1418" w:type="dxa"/>
              </w:tcPr>
            </w:tcPrChange>
          </w:tcPr>
          <w:p w14:paraId="300CBAB6" w14:textId="44CDDB62" w:rsidR="009A035E" w:rsidRPr="00E53B18" w:rsidDel="00633B03" w:rsidRDefault="009A035E">
            <w:pPr>
              <w:jc w:val="center"/>
              <w:rPr>
                <w:del w:id="2732" w:author="Tri Le" w:date="2021-07-13T19:54:00Z"/>
                <w:rFonts w:ascii="Times New Roman" w:hAnsi="Times New Roman" w:cs="Times New Roman"/>
                <w:b/>
                <w:rPrChange w:id="2733" w:author="Tri Le" w:date="2021-07-13T20:26:00Z">
                  <w:rPr>
                    <w:del w:id="2734" w:author="Tri Le" w:date="2021-07-13T19:54:00Z"/>
                    <w:rFonts w:ascii="Cambria" w:hAnsi="Cambria"/>
                    <w:b/>
                    <w:sz w:val="22"/>
                  </w:rPr>
                </w:rPrChange>
              </w:rPr>
              <w:pPrChange w:id="2735" w:author="Tri Le" w:date="2021-07-13T17:06:00Z">
                <w:pPr/>
              </w:pPrChange>
            </w:pPr>
            <w:del w:id="2736" w:author="Tri Le" w:date="2021-07-13T19:54:00Z">
              <w:r w:rsidRPr="00E53B18" w:rsidDel="00633B03">
                <w:rPr>
                  <w:rFonts w:ascii="Times New Roman" w:hAnsi="Times New Roman" w:cs="Times New Roman"/>
                  <w:b/>
                  <w:rPrChange w:id="2737" w:author="Tri Le" w:date="2021-07-13T20:26:00Z">
                    <w:rPr>
                      <w:rFonts w:ascii="Cambria" w:hAnsi="Cambria"/>
                      <w:b/>
                      <w:sz w:val="22"/>
                    </w:rPr>
                  </w:rPrChange>
                </w:rPr>
                <w:delText>Target</w:delText>
              </w:r>
            </w:del>
          </w:p>
        </w:tc>
        <w:tc>
          <w:tcPr>
            <w:tcW w:w="709" w:type="dxa"/>
            <w:tcPrChange w:id="2738" w:author="Tri Le" w:date="2021-07-13T20:11:00Z">
              <w:tcPr>
                <w:tcW w:w="850" w:type="dxa"/>
              </w:tcPr>
            </w:tcPrChange>
          </w:tcPr>
          <w:p w14:paraId="2C7DA4B9" w14:textId="28660543" w:rsidR="009A035E" w:rsidRPr="00E53B18" w:rsidDel="00633B03" w:rsidRDefault="009A035E">
            <w:pPr>
              <w:jc w:val="center"/>
              <w:rPr>
                <w:del w:id="2739" w:author="Tri Le" w:date="2021-07-13T19:54:00Z"/>
                <w:rFonts w:ascii="Times New Roman" w:hAnsi="Times New Roman" w:cs="Times New Roman"/>
                <w:b/>
                <w:rPrChange w:id="2740" w:author="Tri Le" w:date="2021-07-13T20:26:00Z">
                  <w:rPr>
                    <w:del w:id="2741" w:author="Tri Le" w:date="2021-07-13T19:54:00Z"/>
                    <w:rFonts w:ascii="Cambria" w:hAnsi="Cambria"/>
                    <w:b/>
                    <w:sz w:val="22"/>
                  </w:rPr>
                </w:rPrChange>
              </w:rPr>
              <w:pPrChange w:id="2742" w:author="Tri Le" w:date="2021-07-13T17:06:00Z">
                <w:pPr/>
              </w:pPrChange>
            </w:pPr>
          </w:p>
        </w:tc>
        <w:tc>
          <w:tcPr>
            <w:tcW w:w="1985" w:type="dxa"/>
            <w:tcPrChange w:id="2743" w:author="Tri Le" w:date="2021-07-13T20:11:00Z">
              <w:tcPr>
                <w:tcW w:w="1985" w:type="dxa"/>
                <w:gridSpan w:val="2"/>
              </w:tcPr>
            </w:tcPrChange>
          </w:tcPr>
          <w:p w14:paraId="73639734" w14:textId="6CE499D4" w:rsidR="009A035E" w:rsidRPr="00E53B18" w:rsidDel="00633B03" w:rsidRDefault="009A035E">
            <w:pPr>
              <w:jc w:val="center"/>
              <w:rPr>
                <w:del w:id="2744" w:author="Tri Le" w:date="2021-07-13T19:54:00Z"/>
                <w:rFonts w:ascii="Times New Roman" w:hAnsi="Times New Roman" w:cs="Times New Roman"/>
                <w:b/>
                <w:vertAlign w:val="superscript"/>
                <w:rPrChange w:id="2745" w:author="Tri Le" w:date="2021-07-13T20:26:00Z">
                  <w:rPr>
                    <w:del w:id="2746" w:author="Tri Le" w:date="2021-07-13T19:54:00Z"/>
                    <w:rFonts w:ascii="Cambria" w:hAnsi="Cambria"/>
                    <w:b/>
                    <w:sz w:val="22"/>
                    <w:vertAlign w:val="superscript"/>
                  </w:rPr>
                </w:rPrChange>
              </w:rPr>
              <w:pPrChange w:id="2747" w:author="Tri Le" w:date="2021-07-13T17:06:00Z">
                <w:pPr/>
              </w:pPrChange>
            </w:pPr>
            <w:del w:id="2748" w:author="Tri Le" w:date="2021-07-13T19:54:00Z">
              <w:r w:rsidRPr="00E53B18" w:rsidDel="00633B03">
                <w:rPr>
                  <w:rFonts w:ascii="Times New Roman" w:hAnsi="Times New Roman" w:cs="Times New Roman"/>
                  <w:b/>
                  <w:rPrChange w:id="2749" w:author="Tri Le" w:date="2021-07-13T20:26:00Z">
                    <w:rPr>
                      <w:rFonts w:ascii="Cambria" w:hAnsi="Cambria"/>
                      <w:b/>
                      <w:sz w:val="22"/>
                    </w:rPr>
                  </w:rPrChange>
                </w:rPr>
                <w:delText>Primer/Probe</w:delText>
              </w:r>
            </w:del>
          </w:p>
        </w:tc>
        <w:tc>
          <w:tcPr>
            <w:tcW w:w="4961" w:type="dxa"/>
            <w:tcPrChange w:id="2750" w:author="Tri Le" w:date="2021-07-13T20:11:00Z">
              <w:tcPr>
                <w:tcW w:w="4961" w:type="dxa"/>
                <w:gridSpan w:val="2"/>
              </w:tcPr>
            </w:tcPrChange>
          </w:tcPr>
          <w:p w14:paraId="4EACA3D8" w14:textId="18EE4697" w:rsidR="009A035E" w:rsidRPr="00E53B18" w:rsidDel="00633B03" w:rsidRDefault="009A035E">
            <w:pPr>
              <w:jc w:val="center"/>
              <w:rPr>
                <w:del w:id="2751" w:author="Tri Le" w:date="2021-07-13T19:54:00Z"/>
                <w:rFonts w:ascii="Times New Roman" w:hAnsi="Times New Roman" w:cs="Times New Roman"/>
                <w:b/>
                <w:rPrChange w:id="2752" w:author="Tri Le" w:date="2021-07-13T20:26:00Z">
                  <w:rPr>
                    <w:del w:id="2753" w:author="Tri Le" w:date="2021-07-13T19:54:00Z"/>
                    <w:rFonts w:ascii="Cambria" w:hAnsi="Cambria"/>
                    <w:b/>
                    <w:sz w:val="22"/>
                  </w:rPr>
                </w:rPrChange>
              </w:rPr>
              <w:pPrChange w:id="2754" w:author="Tri Le" w:date="2021-07-13T17:06:00Z">
                <w:pPr/>
              </w:pPrChange>
            </w:pPr>
            <w:del w:id="2755" w:author="Tri Le" w:date="2021-07-13T19:54:00Z">
              <w:r w:rsidRPr="00E53B18" w:rsidDel="00633B03">
                <w:rPr>
                  <w:rFonts w:ascii="Times New Roman" w:hAnsi="Times New Roman" w:cs="Times New Roman"/>
                  <w:b/>
                  <w:rPrChange w:id="2756" w:author="Tri Le" w:date="2021-07-13T20:26:00Z">
                    <w:rPr>
                      <w:rFonts w:ascii="Cambria" w:hAnsi="Cambria"/>
                      <w:b/>
                      <w:sz w:val="22"/>
                    </w:rPr>
                  </w:rPrChange>
                </w:rPr>
                <w:delText>Sequence (5’-3’)</w:delText>
              </w:r>
            </w:del>
          </w:p>
        </w:tc>
        <w:tc>
          <w:tcPr>
            <w:tcW w:w="2410" w:type="dxa"/>
            <w:tcPrChange w:id="2757" w:author="Tri Le" w:date="2021-07-13T20:11:00Z">
              <w:tcPr>
                <w:tcW w:w="1276" w:type="dxa"/>
              </w:tcPr>
            </w:tcPrChange>
          </w:tcPr>
          <w:p w14:paraId="50167C58" w14:textId="0816C9FA" w:rsidR="009A035E" w:rsidRPr="00E53B18" w:rsidDel="00633B03" w:rsidRDefault="009A035E" w:rsidP="00160F3E">
            <w:pPr>
              <w:jc w:val="center"/>
              <w:rPr>
                <w:del w:id="2758" w:author="Tri Le" w:date="2021-07-13T19:54:00Z"/>
                <w:rFonts w:ascii="Times New Roman" w:hAnsi="Times New Roman" w:cs="Times New Roman"/>
                <w:b/>
                <w:rPrChange w:id="2759" w:author="Tri Le" w:date="2021-07-13T20:26:00Z">
                  <w:rPr>
                    <w:del w:id="2760" w:author="Tri Le" w:date="2021-07-13T19:54:00Z"/>
                    <w:rFonts w:ascii="Cambria" w:hAnsi="Cambria"/>
                    <w:b/>
                    <w:sz w:val="22"/>
                  </w:rPr>
                </w:rPrChange>
              </w:rPr>
            </w:pPr>
            <w:commentRangeStart w:id="2761"/>
            <w:del w:id="2762" w:author="Tri Le" w:date="2021-07-13T19:54:00Z">
              <w:r w:rsidRPr="00E53B18" w:rsidDel="00633B03">
                <w:rPr>
                  <w:rFonts w:ascii="Times New Roman" w:hAnsi="Times New Roman" w:cs="Times New Roman"/>
                  <w:b/>
                  <w:rPrChange w:id="2763" w:author="Tri Le" w:date="2021-07-13T20:26:00Z">
                    <w:rPr>
                      <w:rFonts w:ascii="Cambria" w:hAnsi="Cambria"/>
                      <w:b/>
                      <w:sz w:val="22"/>
                    </w:rPr>
                  </w:rPrChange>
                </w:rPr>
                <w:delText>Genomic Target</w:delText>
              </w:r>
              <w:commentRangeEnd w:id="2761"/>
              <w:r w:rsidRPr="00E53B18" w:rsidDel="00633B03">
                <w:rPr>
                  <w:rStyle w:val="CommentReference"/>
                  <w:rFonts w:ascii="Times New Roman" w:hAnsi="Times New Roman" w:cs="Times New Roman"/>
                  <w:sz w:val="24"/>
                  <w:szCs w:val="24"/>
                  <w:rPrChange w:id="2764" w:author="Tri Le" w:date="2021-07-13T20:26:00Z">
                    <w:rPr>
                      <w:rStyle w:val="CommentReference"/>
                    </w:rPr>
                  </w:rPrChange>
                </w:rPr>
                <w:commentReference w:id="2761"/>
              </w:r>
            </w:del>
          </w:p>
        </w:tc>
      </w:tr>
      <w:tr w:rsidR="003F100B" w:rsidRPr="00E53B18" w:rsidDel="00633B03" w14:paraId="2899B1D6" w14:textId="4028F6C7" w:rsidTr="0040763E">
        <w:tblPrEx>
          <w:tblPrExChange w:id="2765" w:author="Tri Le" w:date="2021-07-13T20:11:00Z">
            <w:tblPrEx>
              <w:tblW w:w="11483" w:type="dxa"/>
            </w:tblPrEx>
          </w:tblPrExChange>
        </w:tblPrEx>
        <w:trPr>
          <w:trHeight w:val="60"/>
          <w:del w:id="2766" w:author="Tri Le" w:date="2021-07-13T19:54:00Z"/>
          <w:trPrChange w:id="2767" w:author="Tri Le" w:date="2021-07-13T20:11:00Z">
            <w:trPr>
              <w:gridAfter w:val="0"/>
              <w:trHeight w:val="60"/>
            </w:trPr>
          </w:trPrChange>
        </w:trPr>
        <w:tc>
          <w:tcPr>
            <w:tcW w:w="1418" w:type="dxa"/>
            <w:vMerge w:val="restart"/>
            <w:tcPrChange w:id="2768" w:author="Tri Le" w:date="2021-07-13T20:11:00Z">
              <w:tcPr>
                <w:tcW w:w="1418" w:type="dxa"/>
                <w:vMerge w:val="restart"/>
              </w:tcPr>
            </w:tcPrChange>
          </w:tcPr>
          <w:p w14:paraId="526C3DE0" w14:textId="13A51376" w:rsidR="00F50277" w:rsidRPr="00E53B18" w:rsidDel="00633B03" w:rsidRDefault="00F50277" w:rsidP="000B72B2">
            <w:pPr>
              <w:contextualSpacing/>
              <w:rPr>
                <w:del w:id="2769" w:author="Tri Le" w:date="2021-07-13T19:54:00Z"/>
                <w:rFonts w:ascii="Times New Roman" w:hAnsi="Times New Roman" w:cs="Times New Roman"/>
                <w:rPrChange w:id="2770" w:author="Tri Le" w:date="2021-07-13T20:26:00Z">
                  <w:rPr>
                    <w:del w:id="2771" w:author="Tri Le" w:date="2021-07-13T19:54:00Z"/>
                    <w:rFonts w:ascii="Cambria" w:hAnsi="Cambria"/>
                    <w:sz w:val="20"/>
                  </w:rPr>
                </w:rPrChange>
              </w:rPr>
            </w:pPr>
            <w:del w:id="2772" w:author="Tri Le" w:date="2021-07-13T19:54:00Z">
              <w:r w:rsidRPr="00E53B18" w:rsidDel="00633B03">
                <w:rPr>
                  <w:rFonts w:ascii="Times New Roman" w:hAnsi="Times New Roman" w:cs="Times New Roman"/>
                  <w:rPrChange w:id="2773" w:author="Tri Le" w:date="2021-07-13T20:26:00Z">
                    <w:rPr>
                      <w:rFonts w:ascii="Cambria" w:hAnsi="Cambria"/>
                      <w:sz w:val="20"/>
                    </w:rPr>
                  </w:rPrChange>
                </w:rPr>
                <w:delText>Sapovirus</w:delText>
              </w:r>
            </w:del>
          </w:p>
        </w:tc>
        <w:tc>
          <w:tcPr>
            <w:tcW w:w="709" w:type="dxa"/>
            <w:vMerge w:val="restart"/>
            <w:tcPrChange w:id="2774" w:author="Tri Le" w:date="2021-07-13T20:11:00Z">
              <w:tcPr>
                <w:tcW w:w="850" w:type="dxa"/>
                <w:vMerge w:val="restart"/>
              </w:tcPr>
            </w:tcPrChange>
          </w:tcPr>
          <w:p w14:paraId="09D3BA7E" w14:textId="3EE86405" w:rsidR="00F50277" w:rsidRPr="00E53B18" w:rsidDel="00633B03" w:rsidRDefault="00F50277" w:rsidP="000B72B2">
            <w:pPr>
              <w:contextualSpacing/>
              <w:rPr>
                <w:del w:id="2775" w:author="Tri Le" w:date="2021-07-13T19:54:00Z"/>
                <w:rFonts w:ascii="Times New Roman" w:hAnsi="Times New Roman" w:cs="Times New Roman"/>
                <w:rPrChange w:id="2776" w:author="Tri Le" w:date="2021-07-13T20:26:00Z">
                  <w:rPr>
                    <w:del w:id="2777" w:author="Tri Le" w:date="2021-07-13T19:54:00Z"/>
                    <w:rFonts w:ascii="Cambria" w:hAnsi="Cambria"/>
                    <w:sz w:val="20"/>
                  </w:rPr>
                </w:rPrChange>
              </w:rPr>
            </w:pPr>
          </w:p>
        </w:tc>
        <w:tc>
          <w:tcPr>
            <w:tcW w:w="1985" w:type="dxa"/>
            <w:tcPrChange w:id="2778" w:author="Tri Le" w:date="2021-07-13T20:11:00Z">
              <w:tcPr>
                <w:tcW w:w="1985" w:type="dxa"/>
                <w:gridSpan w:val="2"/>
              </w:tcPr>
            </w:tcPrChange>
          </w:tcPr>
          <w:p w14:paraId="1D8EA36D" w14:textId="7451D899" w:rsidR="00F50277" w:rsidRPr="00E53B18" w:rsidDel="00633B03" w:rsidRDefault="00F50277" w:rsidP="000B72B2">
            <w:pPr>
              <w:contextualSpacing/>
              <w:rPr>
                <w:del w:id="2779" w:author="Tri Le" w:date="2021-07-13T19:54:00Z"/>
                <w:rFonts w:ascii="Times New Roman" w:hAnsi="Times New Roman" w:cs="Times New Roman"/>
                <w:rPrChange w:id="2780" w:author="Tri Le" w:date="2021-07-13T20:26:00Z">
                  <w:rPr>
                    <w:del w:id="2781" w:author="Tri Le" w:date="2021-07-13T19:54:00Z"/>
                    <w:rFonts w:ascii="Cambria" w:hAnsi="Cambria"/>
                    <w:sz w:val="20"/>
                  </w:rPr>
                </w:rPrChange>
              </w:rPr>
            </w:pPr>
            <w:del w:id="2782" w:author="Tri Le" w:date="2021-07-13T19:54:00Z">
              <w:r w:rsidRPr="00E53B18" w:rsidDel="00633B03">
                <w:rPr>
                  <w:rFonts w:ascii="Times New Roman" w:hAnsi="Times New Roman" w:cs="Times New Roman"/>
                  <w:rPrChange w:id="2783" w:author="Tri Le" w:date="2021-07-13T20:26:00Z">
                    <w:rPr>
                      <w:rFonts w:ascii="Cambria" w:hAnsi="Cambria"/>
                      <w:sz w:val="20"/>
                    </w:rPr>
                  </w:rPrChange>
                </w:rPr>
                <w:delText>Sav1F</w:delText>
              </w:r>
            </w:del>
          </w:p>
        </w:tc>
        <w:tc>
          <w:tcPr>
            <w:tcW w:w="4961" w:type="dxa"/>
            <w:tcPrChange w:id="2784" w:author="Tri Le" w:date="2021-07-13T20:11:00Z">
              <w:tcPr>
                <w:tcW w:w="4820" w:type="dxa"/>
              </w:tcPr>
            </w:tcPrChange>
          </w:tcPr>
          <w:p w14:paraId="04205967" w14:textId="02EF5C0C" w:rsidR="00F50277" w:rsidRPr="00E53B18" w:rsidDel="00633B03" w:rsidRDefault="00F50277" w:rsidP="000B72B2">
            <w:pPr>
              <w:contextualSpacing/>
              <w:rPr>
                <w:del w:id="2785" w:author="Tri Le" w:date="2021-07-13T19:54:00Z"/>
                <w:rFonts w:ascii="Times New Roman" w:hAnsi="Times New Roman" w:cs="Times New Roman"/>
                <w:rPrChange w:id="2786" w:author="Tri Le" w:date="2021-07-13T20:26:00Z">
                  <w:rPr>
                    <w:del w:id="2787" w:author="Tri Le" w:date="2021-07-13T19:54:00Z"/>
                    <w:rFonts w:ascii="Cambria" w:hAnsi="Cambria"/>
                    <w:sz w:val="20"/>
                  </w:rPr>
                </w:rPrChange>
              </w:rPr>
            </w:pPr>
            <w:del w:id="2788" w:author="Tri Le" w:date="2021-07-13T19:54:00Z">
              <w:r w:rsidRPr="00E53B18" w:rsidDel="00633B03">
                <w:rPr>
                  <w:rFonts w:ascii="Times New Roman" w:hAnsi="Times New Roman" w:cs="Times New Roman"/>
                  <w:rPrChange w:id="2789" w:author="Tri Le" w:date="2021-07-13T20:26:00Z">
                    <w:rPr>
                      <w:rFonts w:ascii="Cambria" w:hAnsi="Cambria"/>
                      <w:sz w:val="20"/>
                    </w:rPr>
                  </w:rPrChange>
                </w:rPr>
                <w:delText>TTG GCC CTC GCC ACC TAC</w:delText>
              </w:r>
            </w:del>
          </w:p>
        </w:tc>
        <w:tc>
          <w:tcPr>
            <w:tcW w:w="2410" w:type="dxa"/>
            <w:vMerge w:val="restart"/>
            <w:tcPrChange w:id="2790" w:author="Tri Le" w:date="2021-07-13T20:11:00Z">
              <w:tcPr>
                <w:tcW w:w="2410" w:type="dxa"/>
                <w:gridSpan w:val="3"/>
                <w:vMerge w:val="restart"/>
              </w:tcPr>
            </w:tcPrChange>
          </w:tcPr>
          <w:p w14:paraId="68127EDC" w14:textId="33AAF294" w:rsidR="00F50277" w:rsidRPr="00E53B18" w:rsidDel="00633B03" w:rsidRDefault="00F50277" w:rsidP="000B72B2">
            <w:pPr>
              <w:contextualSpacing/>
              <w:jc w:val="center"/>
              <w:rPr>
                <w:del w:id="2791" w:author="Tri Le" w:date="2021-07-13T19:54:00Z"/>
                <w:rFonts w:ascii="Times New Roman" w:hAnsi="Times New Roman" w:cs="Times New Roman"/>
                <w:rPrChange w:id="2792" w:author="Tri Le" w:date="2021-07-13T20:26:00Z">
                  <w:rPr>
                    <w:del w:id="2793" w:author="Tri Le" w:date="2021-07-13T19:54:00Z"/>
                    <w:rFonts w:ascii="Cambria" w:hAnsi="Cambria"/>
                    <w:sz w:val="20"/>
                  </w:rPr>
                </w:rPrChange>
              </w:rPr>
            </w:pPr>
            <w:del w:id="2794" w:author="Tri Le" w:date="2021-07-13T19:54:00Z">
              <w:r w:rsidRPr="00E53B18" w:rsidDel="00633B03">
                <w:rPr>
                  <w:rFonts w:ascii="Times New Roman" w:hAnsi="Times New Roman" w:cs="Times New Roman"/>
                  <w:rPrChange w:id="2795" w:author="Tri Le" w:date="2021-07-13T20:26:00Z">
                    <w:rPr>
                      <w:rFonts w:ascii="Cambria" w:hAnsi="Cambria"/>
                      <w:sz w:val="20"/>
                    </w:rPr>
                  </w:rPrChange>
                </w:rPr>
                <w:delText>Junction of polymerase and capsid</w:delText>
              </w:r>
            </w:del>
          </w:p>
        </w:tc>
      </w:tr>
      <w:tr w:rsidR="003F100B" w:rsidRPr="00E53B18" w:rsidDel="00633B03" w14:paraId="538D9BF9" w14:textId="2E745169" w:rsidTr="0040763E">
        <w:tblPrEx>
          <w:tblPrExChange w:id="2796" w:author="Tri Le" w:date="2021-07-13T20:11:00Z">
            <w:tblPrEx>
              <w:tblW w:w="11483" w:type="dxa"/>
            </w:tblPrEx>
          </w:tblPrExChange>
        </w:tblPrEx>
        <w:trPr>
          <w:trHeight w:val="60"/>
          <w:del w:id="2797" w:author="Tri Le" w:date="2021-07-13T19:54:00Z"/>
          <w:trPrChange w:id="2798" w:author="Tri Le" w:date="2021-07-13T20:11:00Z">
            <w:trPr>
              <w:gridAfter w:val="0"/>
              <w:trHeight w:val="60"/>
            </w:trPr>
          </w:trPrChange>
        </w:trPr>
        <w:tc>
          <w:tcPr>
            <w:tcW w:w="1418" w:type="dxa"/>
            <w:vMerge/>
            <w:tcPrChange w:id="2799" w:author="Tri Le" w:date="2021-07-13T20:11:00Z">
              <w:tcPr>
                <w:tcW w:w="1418" w:type="dxa"/>
                <w:vMerge/>
              </w:tcPr>
            </w:tcPrChange>
          </w:tcPr>
          <w:p w14:paraId="2B483882" w14:textId="7E90070E" w:rsidR="00F50277" w:rsidRPr="00E53B18" w:rsidDel="00633B03" w:rsidRDefault="00F50277" w:rsidP="000B72B2">
            <w:pPr>
              <w:contextualSpacing/>
              <w:rPr>
                <w:del w:id="2800" w:author="Tri Le" w:date="2021-07-13T19:54:00Z"/>
                <w:rFonts w:ascii="Times New Roman" w:hAnsi="Times New Roman" w:cs="Times New Roman"/>
                <w:rPrChange w:id="2801" w:author="Tri Le" w:date="2021-07-13T20:26:00Z">
                  <w:rPr>
                    <w:del w:id="2802" w:author="Tri Le" w:date="2021-07-13T19:54:00Z"/>
                    <w:rFonts w:ascii="Cambria" w:hAnsi="Cambria"/>
                    <w:sz w:val="20"/>
                  </w:rPr>
                </w:rPrChange>
              </w:rPr>
            </w:pPr>
          </w:p>
        </w:tc>
        <w:tc>
          <w:tcPr>
            <w:tcW w:w="709" w:type="dxa"/>
            <w:vMerge/>
            <w:tcPrChange w:id="2803" w:author="Tri Le" w:date="2021-07-13T20:11:00Z">
              <w:tcPr>
                <w:tcW w:w="850" w:type="dxa"/>
                <w:vMerge/>
              </w:tcPr>
            </w:tcPrChange>
          </w:tcPr>
          <w:p w14:paraId="7610F354" w14:textId="766BB153" w:rsidR="00F50277" w:rsidRPr="00E53B18" w:rsidDel="00633B03" w:rsidRDefault="00F50277" w:rsidP="000B72B2">
            <w:pPr>
              <w:contextualSpacing/>
              <w:rPr>
                <w:del w:id="2804" w:author="Tri Le" w:date="2021-07-13T19:54:00Z"/>
                <w:rFonts w:ascii="Times New Roman" w:hAnsi="Times New Roman" w:cs="Times New Roman"/>
                <w:rPrChange w:id="2805" w:author="Tri Le" w:date="2021-07-13T20:26:00Z">
                  <w:rPr>
                    <w:del w:id="2806" w:author="Tri Le" w:date="2021-07-13T19:54:00Z"/>
                    <w:rFonts w:ascii="Cambria" w:hAnsi="Cambria"/>
                    <w:sz w:val="20"/>
                  </w:rPr>
                </w:rPrChange>
              </w:rPr>
            </w:pPr>
          </w:p>
        </w:tc>
        <w:tc>
          <w:tcPr>
            <w:tcW w:w="1985" w:type="dxa"/>
            <w:tcPrChange w:id="2807" w:author="Tri Le" w:date="2021-07-13T20:11:00Z">
              <w:tcPr>
                <w:tcW w:w="1985" w:type="dxa"/>
                <w:gridSpan w:val="2"/>
              </w:tcPr>
            </w:tcPrChange>
          </w:tcPr>
          <w:p w14:paraId="0CAC9DEF" w14:textId="1C7EA621" w:rsidR="00F50277" w:rsidRPr="00E53B18" w:rsidDel="00633B03" w:rsidRDefault="00F50277" w:rsidP="000B72B2">
            <w:pPr>
              <w:contextualSpacing/>
              <w:rPr>
                <w:del w:id="2808" w:author="Tri Le" w:date="2021-07-13T19:54:00Z"/>
                <w:rFonts w:ascii="Times New Roman" w:hAnsi="Times New Roman" w:cs="Times New Roman"/>
                <w:rPrChange w:id="2809" w:author="Tri Le" w:date="2021-07-13T20:26:00Z">
                  <w:rPr>
                    <w:del w:id="2810" w:author="Tri Le" w:date="2021-07-13T19:54:00Z"/>
                    <w:rFonts w:ascii="Cambria" w:hAnsi="Cambria"/>
                    <w:sz w:val="20"/>
                  </w:rPr>
                </w:rPrChange>
              </w:rPr>
            </w:pPr>
            <w:del w:id="2811" w:author="Tri Le" w:date="2021-07-13T19:54:00Z">
              <w:r w:rsidRPr="00E53B18" w:rsidDel="00633B03">
                <w:rPr>
                  <w:rFonts w:ascii="Times New Roman" w:hAnsi="Times New Roman" w:cs="Times New Roman"/>
                  <w:rPrChange w:id="2812" w:author="Tri Le" w:date="2021-07-13T20:26:00Z">
                    <w:rPr>
                      <w:rFonts w:ascii="Cambria" w:hAnsi="Cambria"/>
                      <w:sz w:val="20"/>
                    </w:rPr>
                  </w:rPrChange>
                </w:rPr>
                <w:delText>Sav5F</w:delText>
              </w:r>
            </w:del>
          </w:p>
        </w:tc>
        <w:tc>
          <w:tcPr>
            <w:tcW w:w="4961" w:type="dxa"/>
            <w:tcPrChange w:id="2813" w:author="Tri Le" w:date="2021-07-13T20:11:00Z">
              <w:tcPr>
                <w:tcW w:w="4820" w:type="dxa"/>
              </w:tcPr>
            </w:tcPrChange>
          </w:tcPr>
          <w:p w14:paraId="553390F8" w14:textId="41B805E6" w:rsidR="00F50277" w:rsidRPr="00E53B18" w:rsidDel="00633B03" w:rsidRDefault="00F50277" w:rsidP="000B72B2">
            <w:pPr>
              <w:contextualSpacing/>
              <w:rPr>
                <w:del w:id="2814" w:author="Tri Le" w:date="2021-07-13T19:54:00Z"/>
                <w:rFonts w:ascii="Times New Roman" w:hAnsi="Times New Roman" w:cs="Times New Roman"/>
                <w:rPrChange w:id="2815" w:author="Tri Le" w:date="2021-07-13T20:26:00Z">
                  <w:rPr>
                    <w:del w:id="2816" w:author="Tri Le" w:date="2021-07-13T19:54:00Z"/>
                    <w:rFonts w:ascii="Cambria" w:hAnsi="Cambria"/>
                    <w:sz w:val="20"/>
                  </w:rPr>
                </w:rPrChange>
              </w:rPr>
            </w:pPr>
            <w:del w:id="2817" w:author="Tri Le" w:date="2021-07-13T19:54:00Z">
              <w:r w:rsidRPr="00E53B18" w:rsidDel="00633B03">
                <w:rPr>
                  <w:rFonts w:ascii="Times New Roman" w:hAnsi="Times New Roman" w:cs="Times New Roman"/>
                  <w:rPrChange w:id="2818" w:author="Tri Le" w:date="2021-07-13T20:26:00Z">
                    <w:rPr>
                      <w:rFonts w:ascii="Cambria" w:hAnsi="Cambria"/>
                      <w:sz w:val="20"/>
                    </w:rPr>
                  </w:rPrChange>
                </w:rPr>
                <w:delText>TTT GAA CAA GCT GTG GCA TGC TAC</w:delText>
              </w:r>
            </w:del>
          </w:p>
        </w:tc>
        <w:tc>
          <w:tcPr>
            <w:tcW w:w="2410" w:type="dxa"/>
            <w:vMerge/>
            <w:tcPrChange w:id="2819" w:author="Tri Le" w:date="2021-07-13T20:11:00Z">
              <w:tcPr>
                <w:tcW w:w="2410" w:type="dxa"/>
                <w:gridSpan w:val="3"/>
                <w:vMerge/>
              </w:tcPr>
            </w:tcPrChange>
          </w:tcPr>
          <w:p w14:paraId="364D6E4F" w14:textId="4BC70E16" w:rsidR="00F50277" w:rsidRPr="00E53B18" w:rsidDel="00633B03" w:rsidRDefault="00F50277" w:rsidP="000B72B2">
            <w:pPr>
              <w:contextualSpacing/>
              <w:rPr>
                <w:del w:id="2820" w:author="Tri Le" w:date="2021-07-13T19:54:00Z"/>
                <w:rFonts w:ascii="Times New Roman" w:hAnsi="Times New Roman" w:cs="Times New Roman"/>
                <w:b/>
                <w:rPrChange w:id="2821" w:author="Tri Le" w:date="2021-07-13T20:26:00Z">
                  <w:rPr>
                    <w:del w:id="2822" w:author="Tri Le" w:date="2021-07-13T19:54:00Z"/>
                    <w:rFonts w:ascii="Cambria" w:hAnsi="Cambria"/>
                    <w:b/>
                    <w:sz w:val="20"/>
                  </w:rPr>
                </w:rPrChange>
              </w:rPr>
            </w:pPr>
          </w:p>
        </w:tc>
      </w:tr>
      <w:tr w:rsidR="003F100B" w:rsidRPr="00E53B18" w:rsidDel="00633B03" w14:paraId="1945A0F5" w14:textId="6ECB1C87" w:rsidTr="0040763E">
        <w:tblPrEx>
          <w:tblPrExChange w:id="2823" w:author="Tri Le" w:date="2021-07-13T20:11:00Z">
            <w:tblPrEx>
              <w:tblW w:w="11483" w:type="dxa"/>
            </w:tblPrEx>
          </w:tblPrExChange>
        </w:tblPrEx>
        <w:trPr>
          <w:trHeight w:val="60"/>
          <w:del w:id="2824" w:author="Tri Le" w:date="2021-07-13T19:54:00Z"/>
          <w:trPrChange w:id="2825" w:author="Tri Le" w:date="2021-07-13T20:11:00Z">
            <w:trPr>
              <w:gridAfter w:val="0"/>
              <w:trHeight w:val="60"/>
            </w:trPr>
          </w:trPrChange>
        </w:trPr>
        <w:tc>
          <w:tcPr>
            <w:tcW w:w="1418" w:type="dxa"/>
            <w:vMerge/>
            <w:tcPrChange w:id="2826" w:author="Tri Le" w:date="2021-07-13T20:11:00Z">
              <w:tcPr>
                <w:tcW w:w="1418" w:type="dxa"/>
                <w:vMerge/>
              </w:tcPr>
            </w:tcPrChange>
          </w:tcPr>
          <w:p w14:paraId="7AA58009" w14:textId="3F6406CE" w:rsidR="00F50277" w:rsidRPr="00E53B18" w:rsidDel="00633B03" w:rsidRDefault="00F50277" w:rsidP="000B72B2">
            <w:pPr>
              <w:contextualSpacing/>
              <w:rPr>
                <w:del w:id="2827" w:author="Tri Le" w:date="2021-07-13T19:54:00Z"/>
                <w:rFonts w:ascii="Times New Roman" w:hAnsi="Times New Roman" w:cs="Times New Roman"/>
                <w:rPrChange w:id="2828" w:author="Tri Le" w:date="2021-07-13T20:26:00Z">
                  <w:rPr>
                    <w:del w:id="2829" w:author="Tri Le" w:date="2021-07-13T19:54:00Z"/>
                    <w:rFonts w:ascii="Cambria" w:hAnsi="Cambria"/>
                    <w:sz w:val="20"/>
                  </w:rPr>
                </w:rPrChange>
              </w:rPr>
            </w:pPr>
          </w:p>
        </w:tc>
        <w:tc>
          <w:tcPr>
            <w:tcW w:w="709" w:type="dxa"/>
            <w:vMerge/>
            <w:tcPrChange w:id="2830" w:author="Tri Le" w:date="2021-07-13T20:11:00Z">
              <w:tcPr>
                <w:tcW w:w="850" w:type="dxa"/>
                <w:vMerge/>
              </w:tcPr>
            </w:tcPrChange>
          </w:tcPr>
          <w:p w14:paraId="42F4F306" w14:textId="7B65E89F" w:rsidR="00F50277" w:rsidRPr="00E53B18" w:rsidDel="00633B03" w:rsidRDefault="00F50277" w:rsidP="000B72B2">
            <w:pPr>
              <w:contextualSpacing/>
              <w:rPr>
                <w:del w:id="2831" w:author="Tri Le" w:date="2021-07-13T19:54:00Z"/>
                <w:rFonts w:ascii="Times New Roman" w:hAnsi="Times New Roman" w:cs="Times New Roman"/>
                <w:rPrChange w:id="2832" w:author="Tri Le" w:date="2021-07-13T20:26:00Z">
                  <w:rPr>
                    <w:del w:id="2833" w:author="Tri Le" w:date="2021-07-13T19:54:00Z"/>
                    <w:rFonts w:ascii="Cambria" w:hAnsi="Cambria"/>
                    <w:sz w:val="20"/>
                  </w:rPr>
                </w:rPrChange>
              </w:rPr>
            </w:pPr>
          </w:p>
        </w:tc>
        <w:tc>
          <w:tcPr>
            <w:tcW w:w="1985" w:type="dxa"/>
            <w:tcPrChange w:id="2834" w:author="Tri Le" w:date="2021-07-13T20:11:00Z">
              <w:tcPr>
                <w:tcW w:w="1985" w:type="dxa"/>
                <w:gridSpan w:val="2"/>
              </w:tcPr>
            </w:tcPrChange>
          </w:tcPr>
          <w:p w14:paraId="3A2DDEA4" w14:textId="0F9A0929" w:rsidR="00F50277" w:rsidRPr="00E53B18" w:rsidDel="00633B03" w:rsidRDefault="00F50277" w:rsidP="000B72B2">
            <w:pPr>
              <w:contextualSpacing/>
              <w:rPr>
                <w:del w:id="2835" w:author="Tri Le" w:date="2021-07-13T19:54:00Z"/>
                <w:rFonts w:ascii="Times New Roman" w:hAnsi="Times New Roman" w:cs="Times New Roman"/>
                <w:rPrChange w:id="2836" w:author="Tri Le" w:date="2021-07-13T20:26:00Z">
                  <w:rPr>
                    <w:del w:id="2837" w:author="Tri Le" w:date="2021-07-13T19:54:00Z"/>
                    <w:rFonts w:ascii="Cambria" w:hAnsi="Cambria"/>
                    <w:sz w:val="20"/>
                  </w:rPr>
                </w:rPrChange>
              </w:rPr>
            </w:pPr>
            <w:del w:id="2838" w:author="Tri Le" w:date="2021-07-13T19:54:00Z">
              <w:r w:rsidRPr="00E53B18" w:rsidDel="00633B03">
                <w:rPr>
                  <w:rFonts w:ascii="Times New Roman" w:hAnsi="Times New Roman" w:cs="Times New Roman"/>
                  <w:rPrChange w:id="2839" w:author="Tri Le" w:date="2021-07-13T20:26:00Z">
                    <w:rPr>
                      <w:rFonts w:ascii="Cambria" w:hAnsi="Cambria"/>
                      <w:sz w:val="20"/>
                    </w:rPr>
                  </w:rPrChange>
                </w:rPr>
                <w:delText>Sav124F</w:delText>
              </w:r>
            </w:del>
          </w:p>
        </w:tc>
        <w:tc>
          <w:tcPr>
            <w:tcW w:w="4961" w:type="dxa"/>
            <w:tcPrChange w:id="2840" w:author="Tri Le" w:date="2021-07-13T20:11:00Z">
              <w:tcPr>
                <w:tcW w:w="4820" w:type="dxa"/>
              </w:tcPr>
            </w:tcPrChange>
          </w:tcPr>
          <w:p w14:paraId="0CC31FB5" w14:textId="235E24DD" w:rsidR="00F50277" w:rsidRPr="00E53B18" w:rsidDel="00633B03" w:rsidRDefault="00F50277" w:rsidP="000B72B2">
            <w:pPr>
              <w:contextualSpacing/>
              <w:rPr>
                <w:del w:id="2841" w:author="Tri Le" w:date="2021-07-13T19:54:00Z"/>
                <w:rFonts w:ascii="Times New Roman" w:hAnsi="Times New Roman" w:cs="Times New Roman"/>
                <w:rPrChange w:id="2842" w:author="Tri Le" w:date="2021-07-13T20:26:00Z">
                  <w:rPr>
                    <w:del w:id="2843" w:author="Tri Le" w:date="2021-07-13T19:54:00Z"/>
                    <w:rFonts w:ascii="Cambria" w:hAnsi="Cambria"/>
                    <w:sz w:val="20"/>
                  </w:rPr>
                </w:rPrChange>
              </w:rPr>
            </w:pPr>
            <w:del w:id="2844" w:author="Tri Le" w:date="2021-07-13T19:54:00Z">
              <w:r w:rsidRPr="00E53B18" w:rsidDel="00633B03">
                <w:rPr>
                  <w:rFonts w:ascii="Times New Roman" w:hAnsi="Times New Roman" w:cs="Times New Roman"/>
                  <w:rPrChange w:id="2845" w:author="Tri Le" w:date="2021-07-13T20:26:00Z">
                    <w:rPr>
                      <w:rFonts w:ascii="Cambria" w:hAnsi="Cambria"/>
                      <w:sz w:val="20"/>
                    </w:rPr>
                  </w:rPrChange>
                </w:rPr>
                <w:delText>GAY CAS GCT CTC GCY ACC TAC</w:delText>
              </w:r>
            </w:del>
          </w:p>
        </w:tc>
        <w:tc>
          <w:tcPr>
            <w:tcW w:w="2410" w:type="dxa"/>
            <w:vMerge/>
            <w:tcPrChange w:id="2846" w:author="Tri Le" w:date="2021-07-13T20:11:00Z">
              <w:tcPr>
                <w:tcW w:w="2410" w:type="dxa"/>
                <w:gridSpan w:val="3"/>
                <w:vMerge/>
              </w:tcPr>
            </w:tcPrChange>
          </w:tcPr>
          <w:p w14:paraId="34A42C56" w14:textId="6DB90A40" w:rsidR="00F50277" w:rsidRPr="00E53B18" w:rsidDel="00633B03" w:rsidRDefault="00F50277" w:rsidP="000B72B2">
            <w:pPr>
              <w:contextualSpacing/>
              <w:rPr>
                <w:del w:id="2847" w:author="Tri Le" w:date="2021-07-13T19:54:00Z"/>
                <w:rFonts w:ascii="Times New Roman" w:hAnsi="Times New Roman" w:cs="Times New Roman"/>
                <w:b/>
                <w:rPrChange w:id="2848" w:author="Tri Le" w:date="2021-07-13T20:26:00Z">
                  <w:rPr>
                    <w:del w:id="2849" w:author="Tri Le" w:date="2021-07-13T19:54:00Z"/>
                    <w:rFonts w:ascii="Cambria" w:hAnsi="Cambria"/>
                    <w:b/>
                    <w:sz w:val="20"/>
                  </w:rPr>
                </w:rPrChange>
              </w:rPr>
            </w:pPr>
          </w:p>
        </w:tc>
      </w:tr>
      <w:tr w:rsidR="003F100B" w:rsidRPr="00E53B18" w:rsidDel="00633B03" w14:paraId="077F5151" w14:textId="07708C81" w:rsidTr="0040763E">
        <w:tblPrEx>
          <w:tblPrExChange w:id="2850" w:author="Tri Le" w:date="2021-07-13T20:11:00Z">
            <w:tblPrEx>
              <w:tblW w:w="11483" w:type="dxa"/>
            </w:tblPrEx>
          </w:tblPrExChange>
        </w:tblPrEx>
        <w:trPr>
          <w:trHeight w:val="60"/>
          <w:del w:id="2851" w:author="Tri Le" w:date="2021-07-13T19:54:00Z"/>
          <w:trPrChange w:id="2852" w:author="Tri Le" w:date="2021-07-13T20:11:00Z">
            <w:trPr>
              <w:gridAfter w:val="0"/>
              <w:trHeight w:val="60"/>
            </w:trPr>
          </w:trPrChange>
        </w:trPr>
        <w:tc>
          <w:tcPr>
            <w:tcW w:w="1418" w:type="dxa"/>
            <w:vMerge/>
            <w:tcPrChange w:id="2853" w:author="Tri Le" w:date="2021-07-13T20:11:00Z">
              <w:tcPr>
                <w:tcW w:w="1418" w:type="dxa"/>
                <w:vMerge/>
              </w:tcPr>
            </w:tcPrChange>
          </w:tcPr>
          <w:p w14:paraId="1F3C95F2" w14:textId="01125AD0" w:rsidR="00F50277" w:rsidRPr="00E53B18" w:rsidDel="00633B03" w:rsidRDefault="00F50277" w:rsidP="000B72B2">
            <w:pPr>
              <w:contextualSpacing/>
              <w:rPr>
                <w:del w:id="2854" w:author="Tri Le" w:date="2021-07-13T19:54:00Z"/>
                <w:rFonts w:ascii="Times New Roman" w:hAnsi="Times New Roman" w:cs="Times New Roman"/>
                <w:rPrChange w:id="2855" w:author="Tri Le" w:date="2021-07-13T20:26:00Z">
                  <w:rPr>
                    <w:del w:id="2856" w:author="Tri Le" w:date="2021-07-13T19:54:00Z"/>
                    <w:rFonts w:ascii="Cambria" w:hAnsi="Cambria"/>
                    <w:sz w:val="20"/>
                  </w:rPr>
                </w:rPrChange>
              </w:rPr>
            </w:pPr>
          </w:p>
        </w:tc>
        <w:tc>
          <w:tcPr>
            <w:tcW w:w="709" w:type="dxa"/>
            <w:vMerge/>
            <w:tcPrChange w:id="2857" w:author="Tri Le" w:date="2021-07-13T20:11:00Z">
              <w:tcPr>
                <w:tcW w:w="850" w:type="dxa"/>
                <w:vMerge/>
              </w:tcPr>
            </w:tcPrChange>
          </w:tcPr>
          <w:p w14:paraId="2E71A893" w14:textId="3832831A" w:rsidR="00F50277" w:rsidRPr="00E53B18" w:rsidDel="00633B03" w:rsidRDefault="00F50277" w:rsidP="000B72B2">
            <w:pPr>
              <w:contextualSpacing/>
              <w:rPr>
                <w:del w:id="2858" w:author="Tri Le" w:date="2021-07-13T19:54:00Z"/>
                <w:rFonts w:ascii="Times New Roman" w:hAnsi="Times New Roman" w:cs="Times New Roman"/>
                <w:rPrChange w:id="2859" w:author="Tri Le" w:date="2021-07-13T20:26:00Z">
                  <w:rPr>
                    <w:del w:id="2860" w:author="Tri Le" w:date="2021-07-13T19:54:00Z"/>
                    <w:rFonts w:ascii="Cambria" w:hAnsi="Cambria"/>
                    <w:sz w:val="20"/>
                  </w:rPr>
                </w:rPrChange>
              </w:rPr>
            </w:pPr>
          </w:p>
        </w:tc>
        <w:tc>
          <w:tcPr>
            <w:tcW w:w="1985" w:type="dxa"/>
            <w:tcPrChange w:id="2861" w:author="Tri Le" w:date="2021-07-13T20:11:00Z">
              <w:tcPr>
                <w:tcW w:w="1985" w:type="dxa"/>
                <w:gridSpan w:val="2"/>
              </w:tcPr>
            </w:tcPrChange>
          </w:tcPr>
          <w:p w14:paraId="72512E91" w14:textId="04DC565D" w:rsidR="00F50277" w:rsidRPr="00E53B18" w:rsidDel="00633B03" w:rsidRDefault="00F50277" w:rsidP="000B72B2">
            <w:pPr>
              <w:contextualSpacing/>
              <w:rPr>
                <w:del w:id="2862" w:author="Tri Le" w:date="2021-07-13T19:54:00Z"/>
                <w:rFonts w:ascii="Times New Roman" w:hAnsi="Times New Roman" w:cs="Times New Roman"/>
                <w:rPrChange w:id="2863" w:author="Tri Le" w:date="2021-07-13T20:26:00Z">
                  <w:rPr>
                    <w:del w:id="2864" w:author="Tri Le" w:date="2021-07-13T19:54:00Z"/>
                    <w:rFonts w:ascii="Cambria" w:hAnsi="Cambria"/>
                    <w:sz w:val="20"/>
                  </w:rPr>
                </w:rPrChange>
              </w:rPr>
            </w:pPr>
            <w:del w:id="2865" w:author="Tri Le" w:date="2021-07-13T19:54:00Z">
              <w:r w:rsidRPr="00E53B18" w:rsidDel="00633B03">
                <w:rPr>
                  <w:rFonts w:ascii="Times New Roman" w:hAnsi="Times New Roman" w:cs="Times New Roman"/>
                  <w:rPrChange w:id="2866" w:author="Tri Le" w:date="2021-07-13T20:26:00Z">
                    <w:rPr>
                      <w:rFonts w:ascii="Cambria" w:hAnsi="Cambria"/>
                      <w:sz w:val="20"/>
                    </w:rPr>
                  </w:rPrChange>
                </w:rPr>
                <w:delText>Sav124R</w:delText>
              </w:r>
            </w:del>
          </w:p>
        </w:tc>
        <w:tc>
          <w:tcPr>
            <w:tcW w:w="4961" w:type="dxa"/>
            <w:tcPrChange w:id="2867" w:author="Tri Le" w:date="2021-07-13T20:11:00Z">
              <w:tcPr>
                <w:tcW w:w="4820" w:type="dxa"/>
              </w:tcPr>
            </w:tcPrChange>
          </w:tcPr>
          <w:p w14:paraId="2F745FB9" w14:textId="13E9EB87" w:rsidR="00F50277" w:rsidRPr="00E53B18" w:rsidDel="00633B03" w:rsidRDefault="00F50277" w:rsidP="000B72B2">
            <w:pPr>
              <w:contextualSpacing/>
              <w:rPr>
                <w:del w:id="2868" w:author="Tri Le" w:date="2021-07-13T19:54:00Z"/>
                <w:rFonts w:ascii="Times New Roman" w:hAnsi="Times New Roman" w:cs="Times New Roman"/>
                <w:rPrChange w:id="2869" w:author="Tri Le" w:date="2021-07-13T20:26:00Z">
                  <w:rPr>
                    <w:del w:id="2870" w:author="Tri Le" w:date="2021-07-13T19:54:00Z"/>
                    <w:rFonts w:ascii="Cambria" w:hAnsi="Cambria"/>
                    <w:sz w:val="20"/>
                  </w:rPr>
                </w:rPrChange>
              </w:rPr>
            </w:pPr>
            <w:del w:id="2871" w:author="Tri Le" w:date="2021-07-13T19:54:00Z">
              <w:r w:rsidRPr="00E53B18" w:rsidDel="00633B03">
                <w:rPr>
                  <w:rFonts w:ascii="Times New Roman" w:hAnsi="Times New Roman" w:cs="Times New Roman"/>
                  <w:rPrChange w:id="2872" w:author="Tri Le" w:date="2021-07-13T20:26:00Z">
                    <w:rPr>
                      <w:rFonts w:ascii="Cambria" w:hAnsi="Cambria"/>
                      <w:sz w:val="20"/>
                    </w:rPr>
                  </w:rPrChange>
                </w:rPr>
                <w:delText>CCC TCC ATY TCA AAC ACT A</w:delText>
              </w:r>
            </w:del>
          </w:p>
        </w:tc>
        <w:tc>
          <w:tcPr>
            <w:tcW w:w="2410" w:type="dxa"/>
            <w:vMerge/>
            <w:tcPrChange w:id="2873" w:author="Tri Le" w:date="2021-07-13T20:11:00Z">
              <w:tcPr>
                <w:tcW w:w="2410" w:type="dxa"/>
                <w:gridSpan w:val="3"/>
                <w:vMerge/>
              </w:tcPr>
            </w:tcPrChange>
          </w:tcPr>
          <w:p w14:paraId="1E88F72E" w14:textId="0FFD674C" w:rsidR="00F50277" w:rsidRPr="00E53B18" w:rsidDel="00633B03" w:rsidRDefault="00F50277" w:rsidP="000B72B2">
            <w:pPr>
              <w:contextualSpacing/>
              <w:rPr>
                <w:del w:id="2874" w:author="Tri Le" w:date="2021-07-13T19:54:00Z"/>
                <w:rFonts w:ascii="Times New Roman" w:hAnsi="Times New Roman" w:cs="Times New Roman"/>
                <w:b/>
                <w:rPrChange w:id="2875" w:author="Tri Le" w:date="2021-07-13T20:26:00Z">
                  <w:rPr>
                    <w:del w:id="2876" w:author="Tri Le" w:date="2021-07-13T19:54:00Z"/>
                    <w:rFonts w:ascii="Cambria" w:hAnsi="Cambria"/>
                    <w:b/>
                    <w:sz w:val="20"/>
                  </w:rPr>
                </w:rPrChange>
              </w:rPr>
            </w:pPr>
          </w:p>
        </w:tc>
      </w:tr>
      <w:tr w:rsidR="003F100B" w:rsidRPr="00E53B18" w:rsidDel="00633B03" w14:paraId="77F98FB9" w14:textId="4139B1AE" w:rsidTr="0040763E">
        <w:tblPrEx>
          <w:tblPrExChange w:id="2877" w:author="Tri Le" w:date="2021-07-13T20:11:00Z">
            <w:tblPrEx>
              <w:tblW w:w="11483" w:type="dxa"/>
            </w:tblPrEx>
          </w:tblPrExChange>
        </w:tblPrEx>
        <w:trPr>
          <w:trHeight w:val="60"/>
          <w:del w:id="2878" w:author="Tri Le" w:date="2021-07-13T19:54:00Z"/>
          <w:trPrChange w:id="2879" w:author="Tri Le" w:date="2021-07-13T20:11:00Z">
            <w:trPr>
              <w:gridAfter w:val="0"/>
              <w:trHeight w:val="60"/>
            </w:trPr>
          </w:trPrChange>
        </w:trPr>
        <w:tc>
          <w:tcPr>
            <w:tcW w:w="1418" w:type="dxa"/>
            <w:vMerge/>
            <w:tcPrChange w:id="2880" w:author="Tri Le" w:date="2021-07-13T20:11:00Z">
              <w:tcPr>
                <w:tcW w:w="1418" w:type="dxa"/>
                <w:vMerge/>
              </w:tcPr>
            </w:tcPrChange>
          </w:tcPr>
          <w:p w14:paraId="3A5F4D58" w14:textId="03CAE5B1" w:rsidR="00F50277" w:rsidRPr="00E53B18" w:rsidDel="00633B03" w:rsidRDefault="00F50277" w:rsidP="000B72B2">
            <w:pPr>
              <w:contextualSpacing/>
              <w:rPr>
                <w:del w:id="2881" w:author="Tri Le" w:date="2021-07-13T19:54:00Z"/>
                <w:rFonts w:ascii="Times New Roman" w:hAnsi="Times New Roman" w:cs="Times New Roman"/>
                <w:rPrChange w:id="2882" w:author="Tri Le" w:date="2021-07-13T20:26:00Z">
                  <w:rPr>
                    <w:del w:id="2883" w:author="Tri Le" w:date="2021-07-13T19:54:00Z"/>
                    <w:rFonts w:ascii="Cambria" w:hAnsi="Cambria"/>
                    <w:sz w:val="20"/>
                  </w:rPr>
                </w:rPrChange>
              </w:rPr>
            </w:pPr>
          </w:p>
        </w:tc>
        <w:tc>
          <w:tcPr>
            <w:tcW w:w="709" w:type="dxa"/>
            <w:vMerge/>
            <w:tcPrChange w:id="2884" w:author="Tri Le" w:date="2021-07-13T20:11:00Z">
              <w:tcPr>
                <w:tcW w:w="850" w:type="dxa"/>
                <w:vMerge/>
              </w:tcPr>
            </w:tcPrChange>
          </w:tcPr>
          <w:p w14:paraId="582E3214" w14:textId="19DA6CF4" w:rsidR="00F50277" w:rsidRPr="00E53B18" w:rsidDel="00633B03" w:rsidRDefault="00F50277" w:rsidP="000B72B2">
            <w:pPr>
              <w:contextualSpacing/>
              <w:rPr>
                <w:del w:id="2885" w:author="Tri Le" w:date="2021-07-13T19:54:00Z"/>
                <w:rFonts w:ascii="Times New Roman" w:hAnsi="Times New Roman" w:cs="Times New Roman"/>
                <w:rPrChange w:id="2886" w:author="Tri Le" w:date="2021-07-13T20:26:00Z">
                  <w:rPr>
                    <w:del w:id="2887" w:author="Tri Le" w:date="2021-07-13T19:54:00Z"/>
                    <w:rFonts w:ascii="Cambria" w:hAnsi="Cambria"/>
                    <w:sz w:val="20"/>
                  </w:rPr>
                </w:rPrChange>
              </w:rPr>
            </w:pPr>
          </w:p>
        </w:tc>
        <w:tc>
          <w:tcPr>
            <w:tcW w:w="1985" w:type="dxa"/>
            <w:tcPrChange w:id="2888" w:author="Tri Le" w:date="2021-07-13T20:11:00Z">
              <w:tcPr>
                <w:tcW w:w="1985" w:type="dxa"/>
                <w:gridSpan w:val="2"/>
              </w:tcPr>
            </w:tcPrChange>
          </w:tcPr>
          <w:p w14:paraId="7526F64B" w14:textId="6B928236" w:rsidR="00F50277" w:rsidRPr="00E53B18" w:rsidDel="00633B03" w:rsidRDefault="00F50277" w:rsidP="000B72B2">
            <w:pPr>
              <w:contextualSpacing/>
              <w:rPr>
                <w:del w:id="2889" w:author="Tri Le" w:date="2021-07-13T19:54:00Z"/>
                <w:rFonts w:ascii="Times New Roman" w:hAnsi="Times New Roman" w:cs="Times New Roman"/>
                <w:rPrChange w:id="2890" w:author="Tri Le" w:date="2021-07-13T20:26:00Z">
                  <w:rPr>
                    <w:del w:id="2891" w:author="Tri Le" w:date="2021-07-13T19:54:00Z"/>
                    <w:rFonts w:ascii="Cambria" w:hAnsi="Cambria"/>
                    <w:sz w:val="20"/>
                  </w:rPr>
                </w:rPrChange>
              </w:rPr>
            </w:pPr>
            <w:del w:id="2892" w:author="Tri Le" w:date="2021-07-13T19:54:00Z">
              <w:r w:rsidRPr="00E53B18" w:rsidDel="00633B03">
                <w:rPr>
                  <w:rFonts w:ascii="Times New Roman" w:hAnsi="Times New Roman" w:cs="Times New Roman"/>
                  <w:rPrChange w:id="2893" w:author="Tri Le" w:date="2021-07-13T20:26:00Z">
                    <w:rPr>
                      <w:rFonts w:ascii="Cambria" w:hAnsi="Cambria"/>
                      <w:sz w:val="20"/>
                    </w:rPr>
                  </w:rPrChange>
                </w:rPr>
                <w:delText>Sav124TP</w:delText>
              </w:r>
              <w:r w:rsidRPr="00E53B18" w:rsidDel="00633B03">
                <w:rPr>
                  <w:rFonts w:ascii="Times New Roman" w:hAnsi="Times New Roman" w:cs="Times New Roman"/>
                  <w:vertAlign w:val="superscript"/>
                  <w:rPrChange w:id="2894" w:author="Tri Le" w:date="2021-07-13T20:26:00Z">
                    <w:rPr>
                      <w:rFonts w:ascii="Cambria" w:hAnsi="Cambria"/>
                      <w:sz w:val="20"/>
                      <w:vertAlign w:val="superscript"/>
                    </w:rPr>
                  </w:rPrChange>
                </w:rPr>
                <w:delText>a</w:delText>
              </w:r>
              <w:r w:rsidRPr="00E53B18" w:rsidDel="00633B03">
                <w:rPr>
                  <w:rFonts w:ascii="Times New Roman" w:hAnsi="Times New Roman" w:cs="Times New Roman"/>
                  <w:rPrChange w:id="2895" w:author="Tri Le" w:date="2021-07-13T20:26:00Z">
                    <w:rPr>
                      <w:rFonts w:ascii="Cambria" w:hAnsi="Cambria"/>
                      <w:sz w:val="20"/>
                    </w:rPr>
                  </w:rPrChange>
                </w:rPr>
                <w:delText xml:space="preserve"> (Probe)</w:delText>
              </w:r>
            </w:del>
          </w:p>
        </w:tc>
        <w:tc>
          <w:tcPr>
            <w:tcW w:w="4961" w:type="dxa"/>
            <w:tcPrChange w:id="2896" w:author="Tri Le" w:date="2021-07-13T20:11:00Z">
              <w:tcPr>
                <w:tcW w:w="4820" w:type="dxa"/>
              </w:tcPr>
            </w:tcPrChange>
          </w:tcPr>
          <w:p w14:paraId="72C38677" w14:textId="6E9A4CF2" w:rsidR="00F50277" w:rsidRPr="00E53B18" w:rsidDel="00633B03" w:rsidRDefault="00F50277" w:rsidP="000B72B2">
            <w:pPr>
              <w:contextualSpacing/>
              <w:rPr>
                <w:del w:id="2897" w:author="Tri Le" w:date="2021-07-13T19:54:00Z"/>
                <w:rFonts w:ascii="Times New Roman" w:hAnsi="Times New Roman" w:cs="Times New Roman"/>
                <w:rPrChange w:id="2898" w:author="Tri Le" w:date="2021-07-13T20:26:00Z">
                  <w:rPr>
                    <w:del w:id="2899" w:author="Tri Le" w:date="2021-07-13T19:54:00Z"/>
                    <w:rFonts w:ascii="Cambria" w:hAnsi="Cambria"/>
                    <w:sz w:val="20"/>
                  </w:rPr>
                </w:rPrChange>
              </w:rPr>
            </w:pPr>
            <w:del w:id="2900" w:author="Tri Le" w:date="2021-07-13T19:54:00Z">
              <w:r w:rsidRPr="00E53B18" w:rsidDel="00633B03">
                <w:rPr>
                  <w:rFonts w:ascii="Times New Roman" w:hAnsi="Times New Roman" w:cs="Times New Roman"/>
                  <w:rPrChange w:id="2901" w:author="Tri Le" w:date="2021-07-13T20:26:00Z">
                    <w:rPr>
                      <w:rFonts w:ascii="Cambria" w:hAnsi="Cambria"/>
                      <w:sz w:val="20"/>
                    </w:rPr>
                  </w:rPrChange>
                </w:rPr>
                <w:delText>FAM-CCR CCT ATR AAC CA</w:delText>
              </w:r>
            </w:del>
          </w:p>
        </w:tc>
        <w:tc>
          <w:tcPr>
            <w:tcW w:w="2410" w:type="dxa"/>
            <w:vMerge/>
            <w:tcPrChange w:id="2902" w:author="Tri Le" w:date="2021-07-13T20:11:00Z">
              <w:tcPr>
                <w:tcW w:w="2410" w:type="dxa"/>
                <w:gridSpan w:val="3"/>
                <w:vMerge/>
              </w:tcPr>
            </w:tcPrChange>
          </w:tcPr>
          <w:p w14:paraId="520A80BC" w14:textId="3086DF85" w:rsidR="00F50277" w:rsidRPr="00E53B18" w:rsidDel="00633B03" w:rsidRDefault="00F50277" w:rsidP="000B72B2">
            <w:pPr>
              <w:contextualSpacing/>
              <w:rPr>
                <w:del w:id="2903" w:author="Tri Le" w:date="2021-07-13T19:54:00Z"/>
                <w:rFonts w:ascii="Times New Roman" w:hAnsi="Times New Roman" w:cs="Times New Roman"/>
                <w:b/>
                <w:rPrChange w:id="2904" w:author="Tri Le" w:date="2021-07-13T20:26:00Z">
                  <w:rPr>
                    <w:del w:id="2905" w:author="Tri Le" w:date="2021-07-13T19:54:00Z"/>
                    <w:rFonts w:ascii="Cambria" w:hAnsi="Cambria"/>
                    <w:b/>
                    <w:sz w:val="20"/>
                  </w:rPr>
                </w:rPrChange>
              </w:rPr>
            </w:pPr>
          </w:p>
        </w:tc>
      </w:tr>
      <w:tr w:rsidR="003F100B" w:rsidRPr="00E53B18" w:rsidDel="00633B03" w14:paraId="7662EBE9" w14:textId="73C12AA2" w:rsidTr="0040763E">
        <w:tblPrEx>
          <w:tblPrExChange w:id="2906" w:author="Tri Le" w:date="2021-07-13T20:11:00Z">
            <w:tblPrEx>
              <w:tblW w:w="11483" w:type="dxa"/>
            </w:tblPrEx>
          </w:tblPrExChange>
        </w:tblPrEx>
        <w:trPr>
          <w:trHeight w:val="60"/>
          <w:del w:id="2907" w:author="Tri Le" w:date="2021-07-13T19:54:00Z"/>
          <w:trPrChange w:id="2908" w:author="Tri Le" w:date="2021-07-13T20:11:00Z">
            <w:trPr>
              <w:gridAfter w:val="0"/>
              <w:trHeight w:val="60"/>
            </w:trPr>
          </w:trPrChange>
        </w:trPr>
        <w:tc>
          <w:tcPr>
            <w:tcW w:w="1418" w:type="dxa"/>
            <w:vMerge/>
            <w:tcPrChange w:id="2909" w:author="Tri Le" w:date="2021-07-13T20:11:00Z">
              <w:tcPr>
                <w:tcW w:w="1418" w:type="dxa"/>
                <w:vMerge/>
              </w:tcPr>
            </w:tcPrChange>
          </w:tcPr>
          <w:p w14:paraId="3C0BADD5" w14:textId="5D623B2C" w:rsidR="00F50277" w:rsidRPr="00E53B18" w:rsidDel="00633B03" w:rsidRDefault="00F50277" w:rsidP="000B72B2">
            <w:pPr>
              <w:contextualSpacing/>
              <w:rPr>
                <w:del w:id="2910" w:author="Tri Le" w:date="2021-07-13T19:54:00Z"/>
                <w:rFonts w:ascii="Times New Roman" w:hAnsi="Times New Roman" w:cs="Times New Roman"/>
                <w:rPrChange w:id="2911" w:author="Tri Le" w:date="2021-07-13T20:26:00Z">
                  <w:rPr>
                    <w:del w:id="2912" w:author="Tri Le" w:date="2021-07-13T19:54:00Z"/>
                    <w:rFonts w:ascii="Cambria" w:hAnsi="Cambria"/>
                    <w:sz w:val="20"/>
                  </w:rPr>
                </w:rPrChange>
              </w:rPr>
            </w:pPr>
          </w:p>
        </w:tc>
        <w:tc>
          <w:tcPr>
            <w:tcW w:w="709" w:type="dxa"/>
            <w:vMerge/>
            <w:tcPrChange w:id="2913" w:author="Tri Le" w:date="2021-07-13T20:11:00Z">
              <w:tcPr>
                <w:tcW w:w="850" w:type="dxa"/>
                <w:vMerge/>
              </w:tcPr>
            </w:tcPrChange>
          </w:tcPr>
          <w:p w14:paraId="72A1CD2A" w14:textId="1C84F475" w:rsidR="00F50277" w:rsidRPr="00E53B18" w:rsidDel="00633B03" w:rsidRDefault="00F50277" w:rsidP="000B72B2">
            <w:pPr>
              <w:contextualSpacing/>
              <w:rPr>
                <w:del w:id="2914" w:author="Tri Le" w:date="2021-07-13T19:54:00Z"/>
                <w:rFonts w:ascii="Times New Roman" w:hAnsi="Times New Roman" w:cs="Times New Roman"/>
                <w:rPrChange w:id="2915" w:author="Tri Le" w:date="2021-07-13T20:26:00Z">
                  <w:rPr>
                    <w:del w:id="2916" w:author="Tri Le" w:date="2021-07-13T19:54:00Z"/>
                    <w:rFonts w:ascii="Cambria" w:hAnsi="Cambria"/>
                    <w:sz w:val="20"/>
                  </w:rPr>
                </w:rPrChange>
              </w:rPr>
            </w:pPr>
          </w:p>
        </w:tc>
        <w:tc>
          <w:tcPr>
            <w:tcW w:w="1985" w:type="dxa"/>
            <w:tcPrChange w:id="2917" w:author="Tri Le" w:date="2021-07-13T20:11:00Z">
              <w:tcPr>
                <w:tcW w:w="1985" w:type="dxa"/>
                <w:gridSpan w:val="2"/>
              </w:tcPr>
            </w:tcPrChange>
          </w:tcPr>
          <w:p w14:paraId="2718A783" w14:textId="33A2EE71" w:rsidR="00F50277" w:rsidRPr="00E53B18" w:rsidDel="00633B03" w:rsidRDefault="00F50277" w:rsidP="000B72B2">
            <w:pPr>
              <w:contextualSpacing/>
              <w:rPr>
                <w:del w:id="2918" w:author="Tri Le" w:date="2021-07-13T19:54:00Z"/>
                <w:rFonts w:ascii="Times New Roman" w:hAnsi="Times New Roman" w:cs="Times New Roman"/>
                <w:rPrChange w:id="2919" w:author="Tri Le" w:date="2021-07-13T20:26:00Z">
                  <w:rPr>
                    <w:del w:id="2920" w:author="Tri Le" w:date="2021-07-13T19:54:00Z"/>
                    <w:rFonts w:ascii="Cambria" w:hAnsi="Cambria"/>
                    <w:sz w:val="20"/>
                  </w:rPr>
                </w:rPrChange>
              </w:rPr>
            </w:pPr>
            <w:del w:id="2921" w:author="Tri Le" w:date="2021-07-13T19:54:00Z">
              <w:r w:rsidRPr="00E53B18" w:rsidDel="00633B03">
                <w:rPr>
                  <w:rFonts w:ascii="Times New Roman" w:hAnsi="Times New Roman" w:cs="Times New Roman"/>
                  <w:rPrChange w:id="2922" w:author="Tri Le" w:date="2021-07-13T20:26:00Z">
                    <w:rPr>
                      <w:rFonts w:ascii="Cambria" w:hAnsi="Cambria"/>
                      <w:sz w:val="20"/>
                    </w:rPr>
                  </w:rPrChange>
                </w:rPr>
                <w:delText>Sav5TP</w:delText>
              </w:r>
              <w:r w:rsidRPr="00E53B18" w:rsidDel="00633B03">
                <w:rPr>
                  <w:rFonts w:ascii="Times New Roman" w:hAnsi="Times New Roman" w:cs="Times New Roman"/>
                  <w:vertAlign w:val="superscript"/>
                  <w:rPrChange w:id="2923" w:author="Tri Le" w:date="2021-07-13T20:26:00Z">
                    <w:rPr>
                      <w:rFonts w:ascii="Cambria" w:hAnsi="Cambria"/>
                      <w:sz w:val="20"/>
                      <w:vertAlign w:val="superscript"/>
                    </w:rPr>
                  </w:rPrChange>
                </w:rPr>
                <w:delText>a</w:delText>
              </w:r>
              <w:r w:rsidRPr="00E53B18" w:rsidDel="00633B03">
                <w:rPr>
                  <w:rFonts w:ascii="Times New Roman" w:hAnsi="Times New Roman" w:cs="Times New Roman"/>
                  <w:rPrChange w:id="2924" w:author="Tri Le" w:date="2021-07-13T20:26:00Z">
                    <w:rPr>
                      <w:rFonts w:ascii="Cambria" w:hAnsi="Cambria"/>
                      <w:sz w:val="20"/>
                    </w:rPr>
                  </w:rPrChange>
                </w:rPr>
                <w:delText xml:space="preserve"> (Probe)</w:delText>
              </w:r>
            </w:del>
          </w:p>
        </w:tc>
        <w:tc>
          <w:tcPr>
            <w:tcW w:w="4961" w:type="dxa"/>
            <w:tcPrChange w:id="2925" w:author="Tri Le" w:date="2021-07-13T20:11:00Z">
              <w:tcPr>
                <w:tcW w:w="4820" w:type="dxa"/>
              </w:tcPr>
            </w:tcPrChange>
          </w:tcPr>
          <w:p w14:paraId="77DF0BFA" w14:textId="0CA238E6" w:rsidR="00F50277" w:rsidRPr="00E53B18" w:rsidDel="00633B03" w:rsidRDefault="00F50277" w:rsidP="000B72B2">
            <w:pPr>
              <w:contextualSpacing/>
              <w:rPr>
                <w:del w:id="2926" w:author="Tri Le" w:date="2021-07-13T19:54:00Z"/>
                <w:rFonts w:ascii="Times New Roman" w:hAnsi="Times New Roman" w:cs="Times New Roman"/>
                <w:rPrChange w:id="2927" w:author="Tri Le" w:date="2021-07-13T20:26:00Z">
                  <w:rPr>
                    <w:del w:id="2928" w:author="Tri Le" w:date="2021-07-13T19:54:00Z"/>
                    <w:rFonts w:ascii="Cambria" w:hAnsi="Cambria"/>
                    <w:sz w:val="20"/>
                  </w:rPr>
                </w:rPrChange>
              </w:rPr>
            </w:pPr>
            <w:del w:id="2929" w:author="Tri Le" w:date="2021-07-13T19:54:00Z">
              <w:r w:rsidRPr="00E53B18" w:rsidDel="00633B03">
                <w:rPr>
                  <w:rFonts w:ascii="Times New Roman" w:hAnsi="Times New Roman" w:cs="Times New Roman"/>
                  <w:rPrChange w:id="2930" w:author="Tri Le" w:date="2021-07-13T20:26:00Z">
                    <w:rPr>
                      <w:rFonts w:ascii="Cambria" w:hAnsi="Cambria"/>
                      <w:sz w:val="20"/>
                    </w:rPr>
                  </w:rPrChange>
                </w:rPr>
                <w:delText>FAM-TGC CAC CAA TGT ACC A</w:delText>
              </w:r>
            </w:del>
          </w:p>
        </w:tc>
        <w:tc>
          <w:tcPr>
            <w:tcW w:w="2410" w:type="dxa"/>
            <w:vMerge/>
            <w:tcPrChange w:id="2931" w:author="Tri Le" w:date="2021-07-13T20:11:00Z">
              <w:tcPr>
                <w:tcW w:w="2410" w:type="dxa"/>
                <w:gridSpan w:val="3"/>
                <w:vMerge/>
              </w:tcPr>
            </w:tcPrChange>
          </w:tcPr>
          <w:p w14:paraId="42DB6949" w14:textId="466D8CD9" w:rsidR="00F50277" w:rsidRPr="00E53B18" w:rsidDel="00633B03" w:rsidRDefault="00F50277" w:rsidP="000B72B2">
            <w:pPr>
              <w:contextualSpacing/>
              <w:rPr>
                <w:del w:id="2932" w:author="Tri Le" w:date="2021-07-13T19:54:00Z"/>
                <w:rFonts w:ascii="Times New Roman" w:hAnsi="Times New Roman" w:cs="Times New Roman"/>
                <w:b/>
                <w:rPrChange w:id="2933" w:author="Tri Le" w:date="2021-07-13T20:26:00Z">
                  <w:rPr>
                    <w:del w:id="2934" w:author="Tri Le" w:date="2021-07-13T19:54:00Z"/>
                    <w:rFonts w:ascii="Cambria" w:hAnsi="Cambria"/>
                    <w:b/>
                    <w:sz w:val="20"/>
                  </w:rPr>
                </w:rPrChange>
              </w:rPr>
            </w:pPr>
          </w:p>
        </w:tc>
      </w:tr>
      <w:tr w:rsidR="003F100B" w:rsidRPr="00E53B18" w:rsidDel="00633B03" w14:paraId="28E3178F" w14:textId="2160E1FE" w:rsidTr="0040763E">
        <w:tblPrEx>
          <w:tblPrExChange w:id="2935" w:author="Tri Le" w:date="2021-07-13T20:11:00Z">
            <w:tblPrEx>
              <w:tblW w:w="11483" w:type="dxa"/>
            </w:tblPrEx>
          </w:tblPrExChange>
        </w:tblPrEx>
        <w:trPr>
          <w:trHeight w:val="240"/>
          <w:del w:id="2936" w:author="Tri Le" w:date="2021-07-13T19:54:00Z"/>
          <w:trPrChange w:id="2937" w:author="Tri Le" w:date="2021-07-13T20:11:00Z">
            <w:trPr>
              <w:gridAfter w:val="0"/>
              <w:trHeight w:val="240"/>
            </w:trPr>
          </w:trPrChange>
        </w:trPr>
        <w:tc>
          <w:tcPr>
            <w:tcW w:w="1418" w:type="dxa"/>
            <w:vMerge w:val="restart"/>
            <w:tcPrChange w:id="2938" w:author="Tri Le" w:date="2021-07-13T20:11:00Z">
              <w:tcPr>
                <w:tcW w:w="1418" w:type="dxa"/>
                <w:vMerge w:val="restart"/>
              </w:tcPr>
            </w:tcPrChange>
          </w:tcPr>
          <w:p w14:paraId="4C01340B" w14:textId="548D85D5" w:rsidR="00F50277" w:rsidRPr="00E53B18" w:rsidDel="00633B03" w:rsidRDefault="00F50277" w:rsidP="000B72B2">
            <w:pPr>
              <w:contextualSpacing/>
              <w:rPr>
                <w:del w:id="2939" w:author="Tri Le" w:date="2021-07-13T19:54:00Z"/>
                <w:rFonts w:ascii="Times New Roman" w:hAnsi="Times New Roman" w:cs="Times New Roman"/>
                <w:rPrChange w:id="2940" w:author="Tri Le" w:date="2021-07-13T20:26:00Z">
                  <w:rPr>
                    <w:del w:id="2941" w:author="Tri Le" w:date="2021-07-13T19:54:00Z"/>
                    <w:rFonts w:ascii="Cambria" w:hAnsi="Cambria"/>
                    <w:sz w:val="20"/>
                  </w:rPr>
                </w:rPrChange>
              </w:rPr>
            </w:pPr>
            <w:del w:id="2942" w:author="Tri Le" w:date="2021-07-13T19:54:00Z">
              <w:r w:rsidRPr="00E53B18" w:rsidDel="00633B03">
                <w:rPr>
                  <w:rFonts w:ascii="Times New Roman" w:hAnsi="Times New Roman" w:cs="Times New Roman"/>
                  <w:rPrChange w:id="2943" w:author="Tri Le" w:date="2021-07-13T20:26:00Z">
                    <w:rPr>
                      <w:rFonts w:ascii="Cambria" w:hAnsi="Cambria"/>
                      <w:sz w:val="20"/>
                    </w:rPr>
                  </w:rPrChange>
                </w:rPr>
                <w:delText>Rotavirus Type A</w:delText>
              </w:r>
            </w:del>
          </w:p>
        </w:tc>
        <w:tc>
          <w:tcPr>
            <w:tcW w:w="709" w:type="dxa"/>
            <w:vMerge w:val="restart"/>
            <w:tcPrChange w:id="2944" w:author="Tri Le" w:date="2021-07-13T20:11:00Z">
              <w:tcPr>
                <w:tcW w:w="850" w:type="dxa"/>
                <w:vMerge w:val="restart"/>
              </w:tcPr>
            </w:tcPrChange>
          </w:tcPr>
          <w:p w14:paraId="32D46096" w14:textId="54541551" w:rsidR="00F50277" w:rsidRPr="00E53B18" w:rsidDel="00633B03" w:rsidRDefault="00F50277" w:rsidP="000B72B2">
            <w:pPr>
              <w:contextualSpacing/>
              <w:rPr>
                <w:del w:id="2945" w:author="Tri Le" w:date="2021-07-13T19:54:00Z"/>
                <w:rFonts w:ascii="Times New Roman" w:hAnsi="Times New Roman" w:cs="Times New Roman"/>
                <w:rPrChange w:id="2946" w:author="Tri Le" w:date="2021-07-13T20:26:00Z">
                  <w:rPr>
                    <w:del w:id="2947" w:author="Tri Le" w:date="2021-07-13T19:54:00Z"/>
                    <w:rFonts w:ascii="Cambria" w:hAnsi="Cambria"/>
                    <w:sz w:val="20"/>
                  </w:rPr>
                </w:rPrChange>
              </w:rPr>
            </w:pPr>
          </w:p>
        </w:tc>
        <w:tc>
          <w:tcPr>
            <w:tcW w:w="1985" w:type="dxa"/>
            <w:tcPrChange w:id="2948" w:author="Tri Le" w:date="2021-07-13T20:11:00Z">
              <w:tcPr>
                <w:tcW w:w="1985" w:type="dxa"/>
                <w:gridSpan w:val="2"/>
              </w:tcPr>
            </w:tcPrChange>
          </w:tcPr>
          <w:p w14:paraId="65366123" w14:textId="38C2B591" w:rsidR="00F50277" w:rsidRPr="00E53B18" w:rsidDel="00633B03" w:rsidRDefault="00F50277" w:rsidP="000B72B2">
            <w:pPr>
              <w:contextualSpacing/>
              <w:rPr>
                <w:del w:id="2949" w:author="Tri Le" w:date="2021-07-13T19:54:00Z"/>
                <w:rFonts w:ascii="Times New Roman" w:hAnsi="Times New Roman" w:cs="Times New Roman"/>
                <w:rPrChange w:id="2950" w:author="Tri Le" w:date="2021-07-13T20:26:00Z">
                  <w:rPr>
                    <w:del w:id="2951" w:author="Tri Le" w:date="2021-07-13T19:54:00Z"/>
                    <w:rFonts w:ascii="Cambria" w:hAnsi="Cambria"/>
                    <w:sz w:val="20"/>
                  </w:rPr>
                </w:rPrChange>
              </w:rPr>
            </w:pPr>
            <w:del w:id="2952" w:author="Tri Le" w:date="2021-07-13T19:54:00Z">
              <w:r w:rsidRPr="00E53B18" w:rsidDel="00633B03">
                <w:rPr>
                  <w:rFonts w:ascii="Times New Roman" w:hAnsi="Times New Roman" w:cs="Times New Roman"/>
                  <w:rPrChange w:id="2953" w:author="Tri Le" w:date="2021-07-13T20:26:00Z">
                    <w:rPr>
                      <w:rFonts w:ascii="Cambria" w:hAnsi="Cambria"/>
                      <w:sz w:val="20"/>
                    </w:rPr>
                  </w:rPrChange>
                </w:rPr>
                <w:delText>NSP3-F</w:delText>
              </w:r>
            </w:del>
          </w:p>
        </w:tc>
        <w:tc>
          <w:tcPr>
            <w:tcW w:w="4961" w:type="dxa"/>
            <w:tcPrChange w:id="2954" w:author="Tri Le" w:date="2021-07-13T20:11:00Z">
              <w:tcPr>
                <w:tcW w:w="4820" w:type="dxa"/>
              </w:tcPr>
            </w:tcPrChange>
          </w:tcPr>
          <w:p w14:paraId="72395F11" w14:textId="20BC6028" w:rsidR="00F50277" w:rsidRPr="00E53B18" w:rsidDel="00633B03" w:rsidRDefault="00F50277" w:rsidP="000B72B2">
            <w:pPr>
              <w:contextualSpacing/>
              <w:rPr>
                <w:del w:id="2955" w:author="Tri Le" w:date="2021-07-13T19:54:00Z"/>
                <w:rFonts w:ascii="Times New Roman" w:hAnsi="Times New Roman" w:cs="Times New Roman"/>
                <w:rPrChange w:id="2956" w:author="Tri Le" w:date="2021-07-13T20:26:00Z">
                  <w:rPr>
                    <w:del w:id="2957" w:author="Tri Le" w:date="2021-07-13T19:54:00Z"/>
                    <w:rFonts w:ascii="Cambria" w:hAnsi="Cambria"/>
                    <w:sz w:val="20"/>
                  </w:rPr>
                </w:rPrChange>
              </w:rPr>
            </w:pPr>
            <w:del w:id="2958" w:author="Tri Le" w:date="2021-07-13T19:54:00Z">
              <w:r w:rsidRPr="00E53B18" w:rsidDel="00633B03">
                <w:rPr>
                  <w:rFonts w:ascii="Times New Roman" w:hAnsi="Times New Roman" w:cs="Times New Roman"/>
                  <w:rPrChange w:id="2959" w:author="Tri Le" w:date="2021-07-13T20:26:00Z">
                    <w:rPr>
                      <w:rFonts w:ascii="Cambria" w:hAnsi="Cambria"/>
                      <w:sz w:val="20"/>
                    </w:rPr>
                  </w:rPrChange>
                </w:rPr>
                <w:delText>ACC ATC TWC ACR TRA CCC TCT ATG AG</w:delText>
              </w:r>
            </w:del>
          </w:p>
        </w:tc>
        <w:tc>
          <w:tcPr>
            <w:tcW w:w="2410" w:type="dxa"/>
            <w:vMerge w:val="restart"/>
            <w:tcPrChange w:id="2960" w:author="Tri Le" w:date="2021-07-13T20:11:00Z">
              <w:tcPr>
                <w:tcW w:w="2410" w:type="dxa"/>
                <w:gridSpan w:val="3"/>
                <w:vMerge w:val="restart"/>
              </w:tcPr>
            </w:tcPrChange>
          </w:tcPr>
          <w:p w14:paraId="1E0109D6" w14:textId="75C1A842" w:rsidR="00F50277" w:rsidRPr="00E53B18" w:rsidDel="00633B03" w:rsidRDefault="00F50277" w:rsidP="000B72B2">
            <w:pPr>
              <w:contextualSpacing/>
              <w:jc w:val="center"/>
              <w:rPr>
                <w:del w:id="2961" w:author="Tri Le" w:date="2021-07-13T19:54:00Z"/>
                <w:rFonts w:ascii="Times New Roman" w:hAnsi="Times New Roman" w:cs="Times New Roman"/>
                <w:rPrChange w:id="2962" w:author="Tri Le" w:date="2021-07-13T20:26:00Z">
                  <w:rPr>
                    <w:del w:id="2963" w:author="Tri Le" w:date="2021-07-13T19:54:00Z"/>
                    <w:rFonts w:ascii="Cambria" w:hAnsi="Cambria"/>
                    <w:sz w:val="20"/>
                  </w:rPr>
                </w:rPrChange>
              </w:rPr>
            </w:pPr>
            <w:del w:id="2964" w:author="Tri Le" w:date="2021-07-13T19:54:00Z">
              <w:r w:rsidRPr="00E53B18" w:rsidDel="00633B03">
                <w:rPr>
                  <w:rFonts w:ascii="Times New Roman" w:hAnsi="Times New Roman" w:cs="Times New Roman"/>
                  <w:rPrChange w:id="2965" w:author="Tri Le" w:date="2021-07-13T20:26:00Z">
                    <w:rPr>
                      <w:rFonts w:ascii="Cambria" w:hAnsi="Cambria"/>
                      <w:sz w:val="20"/>
                    </w:rPr>
                  </w:rPrChange>
                </w:rPr>
                <w:delText>Non</w:delText>
              </w:r>
            </w:del>
            <w:ins w:id="2966" w:author="Miguel Uyaguari" w:date="2021-07-12T22:42:00Z">
              <w:del w:id="2967" w:author="Tri Le" w:date="2021-07-13T19:54:00Z">
                <w:r w:rsidRPr="00E53B18" w:rsidDel="00633B03">
                  <w:rPr>
                    <w:rFonts w:ascii="Times New Roman" w:hAnsi="Times New Roman" w:cs="Times New Roman"/>
                    <w:rPrChange w:id="2968" w:author="Tri Le" w:date="2021-07-13T20:26:00Z">
                      <w:rPr>
                        <w:rFonts w:ascii="Cambria" w:hAnsi="Cambria"/>
                        <w:sz w:val="20"/>
                      </w:rPr>
                    </w:rPrChange>
                  </w:rPr>
                  <w:delText>-</w:delText>
                </w:r>
              </w:del>
            </w:ins>
            <w:del w:id="2969" w:author="Tri Le" w:date="2021-07-13T19:54:00Z">
              <w:r w:rsidRPr="00E53B18" w:rsidDel="00633B03">
                <w:rPr>
                  <w:rFonts w:ascii="Times New Roman" w:hAnsi="Times New Roman" w:cs="Times New Roman"/>
                  <w:rPrChange w:id="2970" w:author="Tri Le" w:date="2021-07-13T20:26:00Z">
                    <w:rPr>
                      <w:rFonts w:ascii="Cambria" w:hAnsi="Cambria"/>
                      <w:sz w:val="20"/>
                    </w:rPr>
                  </w:rPrChange>
                </w:rPr>
                <w:delText xml:space="preserve"> structur</w:delText>
              </w:r>
            </w:del>
            <w:ins w:id="2971" w:author="Miguel Uyaguari" w:date="2021-07-12T22:42:00Z">
              <w:del w:id="2972" w:author="Tri Le" w:date="2021-07-13T19:54:00Z">
                <w:r w:rsidRPr="00E53B18" w:rsidDel="00633B03">
                  <w:rPr>
                    <w:rFonts w:ascii="Times New Roman" w:hAnsi="Times New Roman" w:cs="Times New Roman"/>
                    <w:rPrChange w:id="2973" w:author="Tri Le" w:date="2021-07-13T20:26:00Z">
                      <w:rPr>
                        <w:rFonts w:ascii="Cambria" w:hAnsi="Cambria"/>
                        <w:sz w:val="20"/>
                      </w:rPr>
                    </w:rPrChange>
                  </w:rPr>
                  <w:delText>al</w:delText>
                </w:r>
              </w:del>
            </w:ins>
            <w:del w:id="2974" w:author="Tri Le" w:date="2021-07-13T19:54:00Z">
              <w:r w:rsidRPr="00E53B18" w:rsidDel="00633B03">
                <w:rPr>
                  <w:rFonts w:ascii="Times New Roman" w:hAnsi="Times New Roman" w:cs="Times New Roman"/>
                  <w:rPrChange w:id="2975" w:author="Tri Le" w:date="2021-07-13T20:26:00Z">
                    <w:rPr>
                      <w:rFonts w:ascii="Cambria" w:hAnsi="Cambria"/>
                      <w:sz w:val="20"/>
                    </w:rPr>
                  </w:rPrChange>
                </w:rPr>
                <w:delText>e Protein 3</w:delText>
              </w:r>
            </w:del>
          </w:p>
        </w:tc>
      </w:tr>
      <w:tr w:rsidR="003F100B" w:rsidRPr="00E53B18" w:rsidDel="00633B03" w14:paraId="743DCFEF" w14:textId="6F75A6A3" w:rsidTr="0040763E">
        <w:tblPrEx>
          <w:tblPrExChange w:id="2976" w:author="Tri Le" w:date="2021-07-13T20:11:00Z">
            <w:tblPrEx>
              <w:tblW w:w="11483" w:type="dxa"/>
            </w:tblPrEx>
          </w:tblPrExChange>
        </w:tblPrEx>
        <w:trPr>
          <w:trHeight w:val="240"/>
          <w:del w:id="2977" w:author="Tri Le" w:date="2021-07-13T19:54:00Z"/>
          <w:trPrChange w:id="2978" w:author="Tri Le" w:date="2021-07-13T20:11:00Z">
            <w:trPr>
              <w:gridAfter w:val="0"/>
              <w:trHeight w:val="240"/>
            </w:trPr>
          </w:trPrChange>
        </w:trPr>
        <w:tc>
          <w:tcPr>
            <w:tcW w:w="1418" w:type="dxa"/>
            <w:vMerge/>
            <w:tcPrChange w:id="2979" w:author="Tri Le" w:date="2021-07-13T20:11:00Z">
              <w:tcPr>
                <w:tcW w:w="1418" w:type="dxa"/>
                <w:vMerge/>
              </w:tcPr>
            </w:tcPrChange>
          </w:tcPr>
          <w:p w14:paraId="2B0B80FF" w14:textId="1CCA840C" w:rsidR="00F50277" w:rsidRPr="00E53B18" w:rsidDel="00633B03" w:rsidRDefault="00F50277" w:rsidP="000B72B2">
            <w:pPr>
              <w:contextualSpacing/>
              <w:rPr>
                <w:del w:id="2980" w:author="Tri Le" w:date="2021-07-13T19:54:00Z"/>
                <w:rFonts w:ascii="Times New Roman" w:hAnsi="Times New Roman" w:cs="Times New Roman"/>
                <w:rPrChange w:id="2981" w:author="Tri Le" w:date="2021-07-13T20:26:00Z">
                  <w:rPr>
                    <w:del w:id="2982" w:author="Tri Le" w:date="2021-07-13T19:54:00Z"/>
                    <w:rFonts w:ascii="Cambria" w:hAnsi="Cambria"/>
                    <w:sz w:val="20"/>
                  </w:rPr>
                </w:rPrChange>
              </w:rPr>
            </w:pPr>
          </w:p>
        </w:tc>
        <w:tc>
          <w:tcPr>
            <w:tcW w:w="709" w:type="dxa"/>
            <w:vMerge/>
            <w:tcPrChange w:id="2983" w:author="Tri Le" w:date="2021-07-13T20:11:00Z">
              <w:tcPr>
                <w:tcW w:w="850" w:type="dxa"/>
                <w:vMerge/>
              </w:tcPr>
            </w:tcPrChange>
          </w:tcPr>
          <w:p w14:paraId="074326DC" w14:textId="203891BC" w:rsidR="00F50277" w:rsidRPr="00E53B18" w:rsidDel="00633B03" w:rsidRDefault="00F50277" w:rsidP="000B72B2">
            <w:pPr>
              <w:contextualSpacing/>
              <w:rPr>
                <w:del w:id="2984" w:author="Tri Le" w:date="2021-07-13T19:54:00Z"/>
                <w:rFonts w:ascii="Times New Roman" w:hAnsi="Times New Roman" w:cs="Times New Roman"/>
                <w:rPrChange w:id="2985" w:author="Tri Le" w:date="2021-07-13T20:26:00Z">
                  <w:rPr>
                    <w:del w:id="2986" w:author="Tri Le" w:date="2021-07-13T19:54:00Z"/>
                    <w:rFonts w:ascii="Cambria" w:hAnsi="Cambria"/>
                    <w:sz w:val="20"/>
                  </w:rPr>
                </w:rPrChange>
              </w:rPr>
            </w:pPr>
          </w:p>
        </w:tc>
        <w:tc>
          <w:tcPr>
            <w:tcW w:w="1985" w:type="dxa"/>
            <w:tcPrChange w:id="2987" w:author="Tri Le" w:date="2021-07-13T20:11:00Z">
              <w:tcPr>
                <w:tcW w:w="1985" w:type="dxa"/>
                <w:gridSpan w:val="2"/>
              </w:tcPr>
            </w:tcPrChange>
          </w:tcPr>
          <w:p w14:paraId="73608B61" w14:textId="353B96D0" w:rsidR="00F50277" w:rsidRPr="00E53B18" w:rsidDel="00633B03" w:rsidRDefault="00F50277" w:rsidP="000B72B2">
            <w:pPr>
              <w:contextualSpacing/>
              <w:rPr>
                <w:del w:id="2988" w:author="Tri Le" w:date="2021-07-13T19:54:00Z"/>
                <w:rFonts w:ascii="Times New Roman" w:hAnsi="Times New Roman" w:cs="Times New Roman"/>
                <w:rPrChange w:id="2989" w:author="Tri Le" w:date="2021-07-13T20:26:00Z">
                  <w:rPr>
                    <w:del w:id="2990" w:author="Tri Le" w:date="2021-07-13T19:54:00Z"/>
                    <w:rFonts w:ascii="Cambria" w:hAnsi="Cambria"/>
                    <w:sz w:val="20"/>
                  </w:rPr>
                </w:rPrChange>
              </w:rPr>
            </w:pPr>
            <w:del w:id="2991" w:author="Tri Le" w:date="2021-07-13T19:54:00Z">
              <w:r w:rsidRPr="00E53B18" w:rsidDel="00633B03">
                <w:rPr>
                  <w:rFonts w:ascii="Times New Roman" w:hAnsi="Times New Roman" w:cs="Times New Roman"/>
                  <w:rPrChange w:id="2992" w:author="Tri Le" w:date="2021-07-13T20:26:00Z">
                    <w:rPr>
                      <w:rFonts w:ascii="Cambria" w:hAnsi="Cambria"/>
                      <w:sz w:val="20"/>
                    </w:rPr>
                  </w:rPrChange>
                </w:rPr>
                <w:delText>NSP3-R</w:delText>
              </w:r>
            </w:del>
          </w:p>
        </w:tc>
        <w:tc>
          <w:tcPr>
            <w:tcW w:w="4961" w:type="dxa"/>
            <w:tcPrChange w:id="2993" w:author="Tri Le" w:date="2021-07-13T20:11:00Z">
              <w:tcPr>
                <w:tcW w:w="4820" w:type="dxa"/>
              </w:tcPr>
            </w:tcPrChange>
          </w:tcPr>
          <w:p w14:paraId="59CFF2C9" w14:textId="4A158846" w:rsidR="00F50277" w:rsidRPr="00E53B18" w:rsidDel="00633B03" w:rsidRDefault="00F50277" w:rsidP="000B72B2">
            <w:pPr>
              <w:contextualSpacing/>
              <w:rPr>
                <w:del w:id="2994" w:author="Tri Le" w:date="2021-07-13T19:54:00Z"/>
                <w:rFonts w:ascii="Times New Roman" w:hAnsi="Times New Roman" w:cs="Times New Roman"/>
                <w:rPrChange w:id="2995" w:author="Tri Le" w:date="2021-07-13T20:26:00Z">
                  <w:rPr>
                    <w:del w:id="2996" w:author="Tri Le" w:date="2021-07-13T19:54:00Z"/>
                    <w:rFonts w:ascii="Cambria" w:hAnsi="Cambria"/>
                    <w:sz w:val="20"/>
                  </w:rPr>
                </w:rPrChange>
              </w:rPr>
            </w:pPr>
            <w:del w:id="2997" w:author="Tri Le" w:date="2021-07-13T19:54:00Z">
              <w:r w:rsidRPr="00E53B18" w:rsidDel="00633B03">
                <w:rPr>
                  <w:rFonts w:ascii="Times New Roman" w:hAnsi="Times New Roman" w:cs="Times New Roman"/>
                  <w:rPrChange w:id="2998" w:author="Tri Le" w:date="2021-07-13T20:26:00Z">
                    <w:rPr>
                      <w:rFonts w:ascii="Cambria" w:hAnsi="Cambria"/>
                      <w:sz w:val="20"/>
                    </w:rPr>
                  </w:rPrChange>
                </w:rPr>
                <w:delText>GGT CAC ATA ACG CCC CTA TAG C</w:delText>
              </w:r>
            </w:del>
          </w:p>
        </w:tc>
        <w:tc>
          <w:tcPr>
            <w:tcW w:w="2410" w:type="dxa"/>
            <w:vMerge/>
            <w:tcPrChange w:id="2999" w:author="Tri Le" w:date="2021-07-13T20:11:00Z">
              <w:tcPr>
                <w:tcW w:w="2410" w:type="dxa"/>
                <w:gridSpan w:val="3"/>
                <w:vMerge/>
              </w:tcPr>
            </w:tcPrChange>
          </w:tcPr>
          <w:p w14:paraId="19A1EE40" w14:textId="3719AFAF" w:rsidR="00F50277" w:rsidRPr="00E53B18" w:rsidDel="00633B03" w:rsidRDefault="00F50277" w:rsidP="000B72B2">
            <w:pPr>
              <w:contextualSpacing/>
              <w:rPr>
                <w:del w:id="3000" w:author="Tri Le" w:date="2021-07-13T19:54:00Z"/>
                <w:rFonts w:ascii="Times New Roman" w:hAnsi="Times New Roman" w:cs="Times New Roman"/>
                <w:b/>
                <w:rPrChange w:id="3001" w:author="Tri Le" w:date="2021-07-13T20:26:00Z">
                  <w:rPr>
                    <w:del w:id="3002" w:author="Tri Le" w:date="2021-07-13T19:54:00Z"/>
                    <w:rFonts w:ascii="Cambria" w:hAnsi="Cambria"/>
                    <w:b/>
                    <w:sz w:val="20"/>
                  </w:rPr>
                </w:rPrChange>
              </w:rPr>
            </w:pPr>
          </w:p>
        </w:tc>
      </w:tr>
      <w:tr w:rsidR="003F100B" w:rsidRPr="00E53B18" w:rsidDel="00633B03" w14:paraId="7C51CFB4" w14:textId="0A77806F" w:rsidTr="0040763E">
        <w:tblPrEx>
          <w:tblPrExChange w:id="3003" w:author="Tri Le" w:date="2021-07-13T20:11:00Z">
            <w:tblPrEx>
              <w:tblW w:w="11483" w:type="dxa"/>
            </w:tblPrEx>
          </w:tblPrExChange>
        </w:tblPrEx>
        <w:trPr>
          <w:trHeight w:val="240"/>
          <w:del w:id="3004" w:author="Tri Le" w:date="2021-07-13T19:54:00Z"/>
          <w:trPrChange w:id="3005" w:author="Tri Le" w:date="2021-07-13T20:11:00Z">
            <w:trPr>
              <w:gridAfter w:val="0"/>
              <w:trHeight w:val="240"/>
            </w:trPr>
          </w:trPrChange>
        </w:trPr>
        <w:tc>
          <w:tcPr>
            <w:tcW w:w="1418" w:type="dxa"/>
            <w:vMerge/>
            <w:tcPrChange w:id="3006" w:author="Tri Le" w:date="2021-07-13T20:11:00Z">
              <w:tcPr>
                <w:tcW w:w="1418" w:type="dxa"/>
                <w:vMerge/>
              </w:tcPr>
            </w:tcPrChange>
          </w:tcPr>
          <w:p w14:paraId="025EF6FE" w14:textId="0F86A1CC" w:rsidR="00F50277" w:rsidRPr="00E53B18" w:rsidDel="00633B03" w:rsidRDefault="00F50277" w:rsidP="000B72B2">
            <w:pPr>
              <w:contextualSpacing/>
              <w:rPr>
                <w:del w:id="3007" w:author="Tri Le" w:date="2021-07-13T19:54:00Z"/>
                <w:rFonts w:ascii="Times New Roman" w:hAnsi="Times New Roman" w:cs="Times New Roman"/>
                <w:rPrChange w:id="3008" w:author="Tri Le" w:date="2021-07-13T20:26:00Z">
                  <w:rPr>
                    <w:del w:id="3009" w:author="Tri Le" w:date="2021-07-13T19:54:00Z"/>
                    <w:rFonts w:ascii="Cambria" w:hAnsi="Cambria"/>
                    <w:sz w:val="20"/>
                  </w:rPr>
                </w:rPrChange>
              </w:rPr>
            </w:pPr>
          </w:p>
        </w:tc>
        <w:tc>
          <w:tcPr>
            <w:tcW w:w="709" w:type="dxa"/>
            <w:vMerge/>
            <w:tcPrChange w:id="3010" w:author="Tri Le" w:date="2021-07-13T20:11:00Z">
              <w:tcPr>
                <w:tcW w:w="850" w:type="dxa"/>
                <w:vMerge/>
              </w:tcPr>
            </w:tcPrChange>
          </w:tcPr>
          <w:p w14:paraId="6204796D" w14:textId="3AF9B5D9" w:rsidR="00F50277" w:rsidRPr="00E53B18" w:rsidDel="00633B03" w:rsidRDefault="00F50277" w:rsidP="000B72B2">
            <w:pPr>
              <w:contextualSpacing/>
              <w:rPr>
                <w:del w:id="3011" w:author="Tri Le" w:date="2021-07-13T19:54:00Z"/>
                <w:rFonts w:ascii="Times New Roman" w:hAnsi="Times New Roman" w:cs="Times New Roman"/>
                <w:rPrChange w:id="3012" w:author="Tri Le" w:date="2021-07-13T20:26:00Z">
                  <w:rPr>
                    <w:del w:id="3013" w:author="Tri Le" w:date="2021-07-13T19:54:00Z"/>
                    <w:rFonts w:ascii="Cambria" w:hAnsi="Cambria"/>
                    <w:sz w:val="20"/>
                  </w:rPr>
                </w:rPrChange>
              </w:rPr>
            </w:pPr>
          </w:p>
        </w:tc>
        <w:tc>
          <w:tcPr>
            <w:tcW w:w="1985" w:type="dxa"/>
            <w:tcPrChange w:id="3014" w:author="Tri Le" w:date="2021-07-13T20:11:00Z">
              <w:tcPr>
                <w:tcW w:w="1985" w:type="dxa"/>
                <w:gridSpan w:val="2"/>
              </w:tcPr>
            </w:tcPrChange>
          </w:tcPr>
          <w:p w14:paraId="103628CC" w14:textId="18C21C27" w:rsidR="00F50277" w:rsidRPr="00E53B18" w:rsidDel="00633B03" w:rsidRDefault="00F50277" w:rsidP="000B72B2">
            <w:pPr>
              <w:contextualSpacing/>
              <w:rPr>
                <w:del w:id="3015" w:author="Tri Le" w:date="2021-07-13T19:54:00Z"/>
                <w:rFonts w:ascii="Times New Roman" w:hAnsi="Times New Roman" w:cs="Times New Roman"/>
                <w:rPrChange w:id="3016" w:author="Tri Le" w:date="2021-07-13T20:26:00Z">
                  <w:rPr>
                    <w:del w:id="3017" w:author="Tri Le" w:date="2021-07-13T19:54:00Z"/>
                    <w:rFonts w:ascii="Cambria" w:hAnsi="Cambria"/>
                    <w:sz w:val="20"/>
                  </w:rPr>
                </w:rPrChange>
              </w:rPr>
            </w:pPr>
            <w:del w:id="3018" w:author="Tri Le" w:date="2021-07-13T19:54:00Z">
              <w:r w:rsidRPr="00E53B18" w:rsidDel="00633B03">
                <w:rPr>
                  <w:rFonts w:ascii="Times New Roman" w:hAnsi="Times New Roman" w:cs="Times New Roman"/>
                  <w:rPrChange w:id="3019" w:author="Tri Le" w:date="2021-07-13T20:26:00Z">
                    <w:rPr>
                      <w:rFonts w:ascii="Cambria" w:hAnsi="Cambria"/>
                      <w:sz w:val="20"/>
                    </w:rPr>
                  </w:rPrChange>
                </w:rPr>
                <w:delText>NSP3-P</w:delText>
              </w:r>
              <w:r w:rsidRPr="00E53B18" w:rsidDel="00633B03">
                <w:rPr>
                  <w:rFonts w:ascii="Times New Roman" w:hAnsi="Times New Roman" w:cs="Times New Roman"/>
                  <w:vertAlign w:val="superscript"/>
                  <w:rPrChange w:id="3020" w:author="Tri Le" w:date="2021-07-13T20:26:00Z">
                    <w:rPr>
                      <w:rFonts w:ascii="Cambria" w:hAnsi="Cambria"/>
                      <w:sz w:val="20"/>
                      <w:vertAlign w:val="superscript"/>
                    </w:rPr>
                  </w:rPrChange>
                </w:rPr>
                <w:delText>a</w:delText>
              </w:r>
              <w:r w:rsidRPr="00E53B18" w:rsidDel="00633B03">
                <w:rPr>
                  <w:rFonts w:ascii="Times New Roman" w:hAnsi="Times New Roman" w:cs="Times New Roman"/>
                  <w:rPrChange w:id="3021" w:author="Tri Le" w:date="2021-07-13T20:26:00Z">
                    <w:rPr>
                      <w:rFonts w:ascii="Cambria" w:hAnsi="Cambria"/>
                      <w:sz w:val="20"/>
                    </w:rPr>
                  </w:rPrChange>
                </w:rPr>
                <w:delText xml:space="preserve"> (Probe)</w:delText>
              </w:r>
            </w:del>
          </w:p>
        </w:tc>
        <w:tc>
          <w:tcPr>
            <w:tcW w:w="4961" w:type="dxa"/>
            <w:tcPrChange w:id="3022" w:author="Tri Le" w:date="2021-07-13T20:11:00Z">
              <w:tcPr>
                <w:tcW w:w="4820" w:type="dxa"/>
              </w:tcPr>
            </w:tcPrChange>
          </w:tcPr>
          <w:p w14:paraId="08C7C845" w14:textId="69BEC13B" w:rsidR="00F50277" w:rsidRPr="00E53B18" w:rsidDel="00633B03" w:rsidRDefault="00F50277" w:rsidP="000B72B2">
            <w:pPr>
              <w:contextualSpacing/>
              <w:rPr>
                <w:del w:id="3023" w:author="Tri Le" w:date="2021-07-13T19:54:00Z"/>
                <w:rFonts w:ascii="Times New Roman" w:hAnsi="Times New Roman" w:cs="Times New Roman"/>
                <w:rPrChange w:id="3024" w:author="Tri Le" w:date="2021-07-13T20:26:00Z">
                  <w:rPr>
                    <w:del w:id="3025" w:author="Tri Le" w:date="2021-07-13T19:54:00Z"/>
                    <w:rFonts w:ascii="Cambria" w:hAnsi="Cambria"/>
                    <w:sz w:val="20"/>
                  </w:rPr>
                </w:rPrChange>
              </w:rPr>
            </w:pPr>
            <w:del w:id="3026" w:author="Tri Le" w:date="2021-07-13T19:54:00Z">
              <w:r w:rsidRPr="00E53B18" w:rsidDel="00633B03">
                <w:rPr>
                  <w:rFonts w:ascii="Times New Roman" w:hAnsi="Times New Roman" w:cs="Times New Roman"/>
                  <w:rPrChange w:id="3027" w:author="Tri Le" w:date="2021-07-13T20:26:00Z">
                    <w:rPr>
                      <w:rFonts w:ascii="Cambria" w:hAnsi="Cambria"/>
                      <w:sz w:val="20"/>
                    </w:rPr>
                  </w:rPrChange>
                </w:rPr>
                <w:delText>VIC-AGT TAA AAG CTA ACA CTG TCA AA</w:delText>
              </w:r>
            </w:del>
          </w:p>
        </w:tc>
        <w:tc>
          <w:tcPr>
            <w:tcW w:w="2410" w:type="dxa"/>
            <w:vMerge/>
            <w:tcPrChange w:id="3028" w:author="Tri Le" w:date="2021-07-13T20:11:00Z">
              <w:tcPr>
                <w:tcW w:w="2410" w:type="dxa"/>
                <w:gridSpan w:val="3"/>
                <w:vMerge/>
              </w:tcPr>
            </w:tcPrChange>
          </w:tcPr>
          <w:p w14:paraId="735AC559" w14:textId="5607F60F" w:rsidR="00F50277" w:rsidRPr="00E53B18" w:rsidDel="00633B03" w:rsidRDefault="00F50277" w:rsidP="000B72B2">
            <w:pPr>
              <w:contextualSpacing/>
              <w:rPr>
                <w:del w:id="3029" w:author="Tri Le" w:date="2021-07-13T19:54:00Z"/>
                <w:rFonts w:ascii="Times New Roman" w:hAnsi="Times New Roman" w:cs="Times New Roman"/>
                <w:b/>
                <w:rPrChange w:id="3030" w:author="Tri Le" w:date="2021-07-13T20:26:00Z">
                  <w:rPr>
                    <w:del w:id="3031" w:author="Tri Le" w:date="2021-07-13T19:54:00Z"/>
                    <w:rFonts w:ascii="Cambria" w:hAnsi="Cambria"/>
                    <w:b/>
                    <w:sz w:val="20"/>
                  </w:rPr>
                </w:rPrChange>
              </w:rPr>
            </w:pPr>
          </w:p>
        </w:tc>
      </w:tr>
      <w:tr w:rsidR="003F100B" w:rsidRPr="00E53B18" w:rsidDel="00633B03" w14:paraId="5E3BF629" w14:textId="5BBF6151" w:rsidTr="0040763E">
        <w:tblPrEx>
          <w:tblPrExChange w:id="3032" w:author="Tri Le" w:date="2021-07-13T20:11:00Z">
            <w:tblPrEx>
              <w:tblW w:w="11483" w:type="dxa"/>
            </w:tblPrEx>
          </w:tblPrExChange>
        </w:tblPrEx>
        <w:trPr>
          <w:trHeight w:val="240"/>
          <w:del w:id="3033" w:author="Tri Le" w:date="2021-07-13T19:54:00Z"/>
          <w:trPrChange w:id="3034" w:author="Tri Le" w:date="2021-07-13T20:11:00Z">
            <w:trPr>
              <w:gridAfter w:val="0"/>
              <w:trHeight w:val="240"/>
            </w:trPr>
          </w:trPrChange>
        </w:trPr>
        <w:tc>
          <w:tcPr>
            <w:tcW w:w="1418" w:type="dxa"/>
            <w:vMerge w:val="restart"/>
            <w:tcPrChange w:id="3035" w:author="Tri Le" w:date="2021-07-13T20:11:00Z">
              <w:tcPr>
                <w:tcW w:w="1418" w:type="dxa"/>
                <w:vMerge w:val="restart"/>
              </w:tcPr>
            </w:tcPrChange>
          </w:tcPr>
          <w:p w14:paraId="699A2DA4" w14:textId="2586D3C7" w:rsidR="00F50277" w:rsidRPr="00E53B18" w:rsidDel="00633B03" w:rsidRDefault="00F50277" w:rsidP="000B72B2">
            <w:pPr>
              <w:contextualSpacing/>
              <w:rPr>
                <w:del w:id="3036" w:author="Tri Le" w:date="2021-07-13T19:54:00Z"/>
                <w:rFonts w:ascii="Times New Roman" w:hAnsi="Times New Roman" w:cs="Times New Roman"/>
                <w:rPrChange w:id="3037" w:author="Tri Le" w:date="2021-07-13T20:26:00Z">
                  <w:rPr>
                    <w:del w:id="3038" w:author="Tri Le" w:date="2021-07-13T19:54:00Z"/>
                    <w:rFonts w:ascii="Cambria" w:hAnsi="Cambria"/>
                    <w:sz w:val="20"/>
                  </w:rPr>
                </w:rPrChange>
              </w:rPr>
            </w:pPr>
            <w:del w:id="3039" w:author="Tri Le" w:date="2021-07-13T19:54:00Z">
              <w:r w:rsidRPr="00E53B18" w:rsidDel="00633B03">
                <w:rPr>
                  <w:rFonts w:ascii="Times New Roman" w:hAnsi="Times New Roman" w:cs="Times New Roman"/>
                  <w:rPrChange w:id="3040" w:author="Tri Le" w:date="2021-07-13T20:26:00Z">
                    <w:rPr>
                      <w:rFonts w:ascii="Cambria" w:hAnsi="Cambria"/>
                      <w:sz w:val="20"/>
                    </w:rPr>
                  </w:rPrChange>
                </w:rPr>
                <w:delText>Adenovirus 40/41</w:delText>
              </w:r>
            </w:del>
          </w:p>
        </w:tc>
        <w:tc>
          <w:tcPr>
            <w:tcW w:w="709" w:type="dxa"/>
            <w:vMerge w:val="restart"/>
            <w:tcPrChange w:id="3041" w:author="Tri Le" w:date="2021-07-13T20:11:00Z">
              <w:tcPr>
                <w:tcW w:w="850" w:type="dxa"/>
                <w:vMerge w:val="restart"/>
              </w:tcPr>
            </w:tcPrChange>
          </w:tcPr>
          <w:p w14:paraId="53CBCB62" w14:textId="40774EA3" w:rsidR="00F50277" w:rsidRPr="00E53B18" w:rsidDel="00633B03" w:rsidRDefault="00F50277" w:rsidP="000B72B2">
            <w:pPr>
              <w:contextualSpacing/>
              <w:rPr>
                <w:del w:id="3042" w:author="Tri Le" w:date="2021-07-13T19:54:00Z"/>
                <w:rFonts w:ascii="Times New Roman" w:hAnsi="Times New Roman" w:cs="Times New Roman"/>
                <w:rPrChange w:id="3043" w:author="Tri Le" w:date="2021-07-13T20:26:00Z">
                  <w:rPr>
                    <w:del w:id="3044" w:author="Tri Le" w:date="2021-07-13T19:54:00Z"/>
                    <w:rFonts w:ascii="Cambria" w:hAnsi="Cambria"/>
                    <w:sz w:val="20"/>
                  </w:rPr>
                </w:rPrChange>
              </w:rPr>
            </w:pPr>
          </w:p>
        </w:tc>
        <w:tc>
          <w:tcPr>
            <w:tcW w:w="1985" w:type="dxa"/>
            <w:tcPrChange w:id="3045" w:author="Tri Le" w:date="2021-07-13T20:11:00Z">
              <w:tcPr>
                <w:tcW w:w="1985" w:type="dxa"/>
                <w:gridSpan w:val="2"/>
              </w:tcPr>
            </w:tcPrChange>
          </w:tcPr>
          <w:p w14:paraId="5AD5D327" w14:textId="3C1098C9" w:rsidR="00F50277" w:rsidRPr="00E53B18" w:rsidDel="00633B03" w:rsidRDefault="00F50277" w:rsidP="000B72B2">
            <w:pPr>
              <w:contextualSpacing/>
              <w:rPr>
                <w:del w:id="3046" w:author="Tri Le" w:date="2021-07-13T19:54:00Z"/>
                <w:rFonts w:ascii="Times New Roman" w:hAnsi="Times New Roman" w:cs="Times New Roman"/>
                <w:rPrChange w:id="3047" w:author="Tri Le" w:date="2021-07-13T20:26:00Z">
                  <w:rPr>
                    <w:del w:id="3048" w:author="Tri Le" w:date="2021-07-13T19:54:00Z"/>
                    <w:rFonts w:ascii="Cambria" w:hAnsi="Cambria"/>
                    <w:sz w:val="20"/>
                  </w:rPr>
                </w:rPrChange>
              </w:rPr>
            </w:pPr>
            <w:del w:id="3049" w:author="Tri Le" w:date="2021-07-13T19:54:00Z">
              <w:r w:rsidRPr="00E53B18" w:rsidDel="00633B03">
                <w:rPr>
                  <w:rFonts w:ascii="Times New Roman" w:hAnsi="Times New Roman" w:cs="Times New Roman"/>
                  <w:rPrChange w:id="3050" w:author="Tri Le" w:date="2021-07-13T20:26:00Z">
                    <w:rPr>
                      <w:rFonts w:ascii="Cambria" w:hAnsi="Cambria"/>
                      <w:sz w:val="20"/>
                    </w:rPr>
                  </w:rPrChange>
                </w:rPr>
                <w:delText>AdV-F</w:delText>
              </w:r>
            </w:del>
          </w:p>
        </w:tc>
        <w:tc>
          <w:tcPr>
            <w:tcW w:w="4961" w:type="dxa"/>
            <w:tcPrChange w:id="3051" w:author="Tri Le" w:date="2021-07-13T20:11:00Z">
              <w:tcPr>
                <w:tcW w:w="4820" w:type="dxa"/>
              </w:tcPr>
            </w:tcPrChange>
          </w:tcPr>
          <w:p w14:paraId="5812728E" w14:textId="63C21B21" w:rsidR="00F50277" w:rsidRPr="00E53B18" w:rsidDel="00633B03" w:rsidRDefault="00F50277" w:rsidP="000B72B2">
            <w:pPr>
              <w:contextualSpacing/>
              <w:rPr>
                <w:del w:id="3052" w:author="Tri Le" w:date="2021-07-13T19:54:00Z"/>
                <w:rFonts w:ascii="Times New Roman" w:hAnsi="Times New Roman" w:cs="Times New Roman"/>
                <w:rPrChange w:id="3053" w:author="Tri Le" w:date="2021-07-13T20:26:00Z">
                  <w:rPr>
                    <w:del w:id="3054" w:author="Tri Le" w:date="2021-07-13T19:54:00Z"/>
                    <w:rFonts w:ascii="Cambria" w:hAnsi="Cambria"/>
                    <w:sz w:val="20"/>
                  </w:rPr>
                </w:rPrChange>
              </w:rPr>
            </w:pPr>
            <w:del w:id="3055" w:author="Tri Le" w:date="2021-07-13T19:54:00Z">
              <w:r w:rsidRPr="00E53B18" w:rsidDel="00633B03">
                <w:rPr>
                  <w:rFonts w:ascii="Times New Roman" w:hAnsi="Times New Roman" w:cs="Times New Roman"/>
                  <w:rPrChange w:id="3056" w:author="Tri Le" w:date="2021-07-13T20:26:00Z">
                    <w:rPr>
                      <w:rFonts w:ascii="Cambria" w:hAnsi="Cambria"/>
                      <w:sz w:val="20"/>
                    </w:rPr>
                  </w:rPrChange>
                </w:rPr>
                <w:delText>GCC TGG GGA ACA AGT TCA G</w:delText>
              </w:r>
            </w:del>
          </w:p>
        </w:tc>
        <w:tc>
          <w:tcPr>
            <w:tcW w:w="2410" w:type="dxa"/>
            <w:vMerge w:val="restart"/>
            <w:tcPrChange w:id="3057" w:author="Tri Le" w:date="2021-07-13T20:11:00Z">
              <w:tcPr>
                <w:tcW w:w="2410" w:type="dxa"/>
                <w:gridSpan w:val="3"/>
                <w:vMerge w:val="restart"/>
              </w:tcPr>
            </w:tcPrChange>
          </w:tcPr>
          <w:p w14:paraId="56C1A74C" w14:textId="28979F1A" w:rsidR="00F50277" w:rsidRPr="00E53B18" w:rsidDel="00633B03" w:rsidRDefault="00F50277" w:rsidP="000B72B2">
            <w:pPr>
              <w:contextualSpacing/>
              <w:jc w:val="center"/>
              <w:rPr>
                <w:del w:id="3058" w:author="Tri Le" w:date="2021-07-13T19:54:00Z"/>
                <w:rFonts w:ascii="Times New Roman" w:hAnsi="Times New Roman" w:cs="Times New Roman"/>
                <w:rPrChange w:id="3059" w:author="Tri Le" w:date="2021-07-13T20:26:00Z">
                  <w:rPr>
                    <w:del w:id="3060" w:author="Tri Le" w:date="2021-07-13T19:54:00Z"/>
                    <w:rFonts w:ascii="Cambria" w:hAnsi="Cambria"/>
                    <w:sz w:val="20"/>
                  </w:rPr>
                </w:rPrChange>
              </w:rPr>
            </w:pPr>
            <w:del w:id="3061" w:author="Tri Le" w:date="2021-07-13T19:54:00Z">
              <w:r w:rsidRPr="00E53B18" w:rsidDel="00633B03">
                <w:rPr>
                  <w:rFonts w:ascii="Times New Roman" w:hAnsi="Times New Roman" w:cs="Times New Roman"/>
                  <w:rPrChange w:id="3062" w:author="Tri Le" w:date="2021-07-13T20:26:00Z">
                    <w:rPr>
                      <w:rFonts w:ascii="Cambria" w:hAnsi="Cambria"/>
                      <w:sz w:val="20"/>
                    </w:rPr>
                  </w:rPrChange>
                </w:rPr>
                <w:delText>Hexon</w:delText>
              </w:r>
            </w:del>
          </w:p>
        </w:tc>
      </w:tr>
      <w:tr w:rsidR="003F100B" w:rsidRPr="00E53B18" w:rsidDel="00633B03" w14:paraId="0BCA6F5A" w14:textId="0BA4CD91" w:rsidTr="0040763E">
        <w:tblPrEx>
          <w:tblPrExChange w:id="3063" w:author="Tri Le" w:date="2021-07-13T20:11:00Z">
            <w:tblPrEx>
              <w:tblW w:w="11483" w:type="dxa"/>
            </w:tblPrEx>
          </w:tblPrExChange>
        </w:tblPrEx>
        <w:trPr>
          <w:trHeight w:val="240"/>
          <w:del w:id="3064" w:author="Tri Le" w:date="2021-07-13T19:54:00Z"/>
          <w:trPrChange w:id="3065" w:author="Tri Le" w:date="2021-07-13T20:11:00Z">
            <w:trPr>
              <w:gridAfter w:val="0"/>
              <w:trHeight w:val="240"/>
            </w:trPr>
          </w:trPrChange>
        </w:trPr>
        <w:tc>
          <w:tcPr>
            <w:tcW w:w="1418" w:type="dxa"/>
            <w:vMerge/>
            <w:tcPrChange w:id="3066" w:author="Tri Le" w:date="2021-07-13T20:11:00Z">
              <w:tcPr>
                <w:tcW w:w="1418" w:type="dxa"/>
                <w:vMerge/>
              </w:tcPr>
            </w:tcPrChange>
          </w:tcPr>
          <w:p w14:paraId="3D5F5DC8" w14:textId="58053518" w:rsidR="00F50277" w:rsidRPr="00E53B18" w:rsidDel="00633B03" w:rsidRDefault="00F50277" w:rsidP="000B72B2">
            <w:pPr>
              <w:contextualSpacing/>
              <w:rPr>
                <w:del w:id="3067" w:author="Tri Le" w:date="2021-07-13T19:54:00Z"/>
                <w:rFonts w:ascii="Times New Roman" w:hAnsi="Times New Roman" w:cs="Times New Roman"/>
                <w:rPrChange w:id="3068" w:author="Tri Le" w:date="2021-07-13T20:26:00Z">
                  <w:rPr>
                    <w:del w:id="3069" w:author="Tri Le" w:date="2021-07-13T19:54:00Z"/>
                    <w:rFonts w:ascii="Cambria" w:hAnsi="Cambria"/>
                    <w:sz w:val="20"/>
                  </w:rPr>
                </w:rPrChange>
              </w:rPr>
            </w:pPr>
          </w:p>
        </w:tc>
        <w:tc>
          <w:tcPr>
            <w:tcW w:w="709" w:type="dxa"/>
            <w:vMerge/>
            <w:tcPrChange w:id="3070" w:author="Tri Le" w:date="2021-07-13T20:11:00Z">
              <w:tcPr>
                <w:tcW w:w="850" w:type="dxa"/>
                <w:vMerge/>
              </w:tcPr>
            </w:tcPrChange>
          </w:tcPr>
          <w:p w14:paraId="424FA674" w14:textId="5AD2BD4C" w:rsidR="00F50277" w:rsidRPr="00E53B18" w:rsidDel="00633B03" w:rsidRDefault="00F50277" w:rsidP="000B72B2">
            <w:pPr>
              <w:contextualSpacing/>
              <w:rPr>
                <w:del w:id="3071" w:author="Tri Le" w:date="2021-07-13T19:54:00Z"/>
                <w:rFonts w:ascii="Times New Roman" w:hAnsi="Times New Roman" w:cs="Times New Roman"/>
                <w:rPrChange w:id="3072" w:author="Tri Le" w:date="2021-07-13T20:26:00Z">
                  <w:rPr>
                    <w:del w:id="3073" w:author="Tri Le" w:date="2021-07-13T19:54:00Z"/>
                    <w:rFonts w:ascii="Cambria" w:hAnsi="Cambria"/>
                    <w:sz w:val="20"/>
                  </w:rPr>
                </w:rPrChange>
              </w:rPr>
            </w:pPr>
          </w:p>
        </w:tc>
        <w:tc>
          <w:tcPr>
            <w:tcW w:w="1985" w:type="dxa"/>
            <w:tcPrChange w:id="3074" w:author="Tri Le" w:date="2021-07-13T20:11:00Z">
              <w:tcPr>
                <w:tcW w:w="1985" w:type="dxa"/>
                <w:gridSpan w:val="2"/>
              </w:tcPr>
            </w:tcPrChange>
          </w:tcPr>
          <w:p w14:paraId="0E9DA829" w14:textId="61B4F5CF" w:rsidR="00F50277" w:rsidRPr="00E53B18" w:rsidDel="00633B03" w:rsidRDefault="00F50277" w:rsidP="000B72B2">
            <w:pPr>
              <w:contextualSpacing/>
              <w:rPr>
                <w:del w:id="3075" w:author="Tri Le" w:date="2021-07-13T19:54:00Z"/>
                <w:rFonts w:ascii="Times New Roman" w:hAnsi="Times New Roman" w:cs="Times New Roman"/>
                <w:rPrChange w:id="3076" w:author="Tri Le" w:date="2021-07-13T20:26:00Z">
                  <w:rPr>
                    <w:del w:id="3077" w:author="Tri Le" w:date="2021-07-13T19:54:00Z"/>
                    <w:rFonts w:ascii="Cambria" w:hAnsi="Cambria"/>
                    <w:sz w:val="20"/>
                  </w:rPr>
                </w:rPrChange>
              </w:rPr>
            </w:pPr>
            <w:del w:id="3078" w:author="Tri Le" w:date="2021-07-13T19:54:00Z">
              <w:r w:rsidRPr="00E53B18" w:rsidDel="00633B03">
                <w:rPr>
                  <w:rFonts w:ascii="Times New Roman" w:hAnsi="Times New Roman" w:cs="Times New Roman"/>
                  <w:rPrChange w:id="3079" w:author="Tri Le" w:date="2021-07-13T20:26:00Z">
                    <w:rPr>
                      <w:rFonts w:ascii="Cambria" w:hAnsi="Cambria"/>
                      <w:sz w:val="20"/>
                    </w:rPr>
                  </w:rPrChange>
                </w:rPr>
                <w:delText>AdV-R</w:delText>
              </w:r>
            </w:del>
          </w:p>
        </w:tc>
        <w:tc>
          <w:tcPr>
            <w:tcW w:w="4961" w:type="dxa"/>
            <w:tcPrChange w:id="3080" w:author="Tri Le" w:date="2021-07-13T20:11:00Z">
              <w:tcPr>
                <w:tcW w:w="4820" w:type="dxa"/>
              </w:tcPr>
            </w:tcPrChange>
          </w:tcPr>
          <w:p w14:paraId="5148F2F4" w14:textId="7646E0EF" w:rsidR="00F50277" w:rsidRPr="00E53B18" w:rsidDel="00633B03" w:rsidRDefault="00F50277" w:rsidP="000B72B2">
            <w:pPr>
              <w:contextualSpacing/>
              <w:rPr>
                <w:del w:id="3081" w:author="Tri Le" w:date="2021-07-13T19:54:00Z"/>
                <w:rFonts w:ascii="Times New Roman" w:hAnsi="Times New Roman" w:cs="Times New Roman"/>
                <w:rPrChange w:id="3082" w:author="Tri Le" w:date="2021-07-13T20:26:00Z">
                  <w:rPr>
                    <w:del w:id="3083" w:author="Tri Le" w:date="2021-07-13T19:54:00Z"/>
                    <w:rFonts w:ascii="Cambria" w:hAnsi="Cambria"/>
                    <w:sz w:val="20"/>
                  </w:rPr>
                </w:rPrChange>
              </w:rPr>
            </w:pPr>
            <w:del w:id="3084" w:author="Tri Le" w:date="2021-07-13T19:54:00Z">
              <w:r w:rsidRPr="00E53B18" w:rsidDel="00633B03">
                <w:rPr>
                  <w:rFonts w:ascii="Times New Roman" w:hAnsi="Times New Roman" w:cs="Times New Roman"/>
                  <w:rPrChange w:id="3085" w:author="Tri Le" w:date="2021-07-13T20:26:00Z">
                    <w:rPr>
                      <w:rFonts w:ascii="Cambria" w:hAnsi="Cambria"/>
                      <w:sz w:val="20"/>
                    </w:rPr>
                  </w:rPrChange>
                </w:rPr>
                <w:delText>ACG GCC AGC GTA AAG CG</w:delText>
              </w:r>
            </w:del>
          </w:p>
        </w:tc>
        <w:tc>
          <w:tcPr>
            <w:tcW w:w="2410" w:type="dxa"/>
            <w:vMerge/>
            <w:tcPrChange w:id="3086" w:author="Tri Le" w:date="2021-07-13T20:11:00Z">
              <w:tcPr>
                <w:tcW w:w="2410" w:type="dxa"/>
                <w:gridSpan w:val="3"/>
                <w:vMerge/>
              </w:tcPr>
            </w:tcPrChange>
          </w:tcPr>
          <w:p w14:paraId="769D4E1C" w14:textId="18302FC1" w:rsidR="00F50277" w:rsidRPr="00E53B18" w:rsidDel="00633B03" w:rsidRDefault="00F50277" w:rsidP="000B72B2">
            <w:pPr>
              <w:contextualSpacing/>
              <w:rPr>
                <w:del w:id="3087" w:author="Tri Le" w:date="2021-07-13T19:54:00Z"/>
                <w:rFonts w:ascii="Times New Roman" w:hAnsi="Times New Roman" w:cs="Times New Roman"/>
                <w:b/>
                <w:rPrChange w:id="3088" w:author="Tri Le" w:date="2021-07-13T20:26:00Z">
                  <w:rPr>
                    <w:del w:id="3089" w:author="Tri Le" w:date="2021-07-13T19:54:00Z"/>
                    <w:rFonts w:ascii="Cambria" w:hAnsi="Cambria"/>
                    <w:b/>
                    <w:sz w:val="20"/>
                  </w:rPr>
                </w:rPrChange>
              </w:rPr>
            </w:pPr>
          </w:p>
        </w:tc>
      </w:tr>
      <w:tr w:rsidR="003F100B" w:rsidRPr="00E53B18" w:rsidDel="00633B03" w14:paraId="26784280" w14:textId="51A460BF" w:rsidTr="0040763E">
        <w:tblPrEx>
          <w:tblPrExChange w:id="3090" w:author="Tri Le" w:date="2021-07-13T20:11:00Z">
            <w:tblPrEx>
              <w:tblW w:w="11483" w:type="dxa"/>
            </w:tblPrEx>
          </w:tblPrExChange>
        </w:tblPrEx>
        <w:trPr>
          <w:trHeight w:val="240"/>
          <w:del w:id="3091" w:author="Tri Le" w:date="2021-07-13T19:54:00Z"/>
          <w:trPrChange w:id="3092" w:author="Tri Le" w:date="2021-07-13T20:11:00Z">
            <w:trPr>
              <w:gridAfter w:val="0"/>
              <w:trHeight w:val="240"/>
            </w:trPr>
          </w:trPrChange>
        </w:trPr>
        <w:tc>
          <w:tcPr>
            <w:tcW w:w="1418" w:type="dxa"/>
            <w:vMerge/>
            <w:tcPrChange w:id="3093" w:author="Tri Le" w:date="2021-07-13T20:11:00Z">
              <w:tcPr>
                <w:tcW w:w="1418" w:type="dxa"/>
                <w:vMerge/>
              </w:tcPr>
            </w:tcPrChange>
          </w:tcPr>
          <w:p w14:paraId="701E87D0" w14:textId="4C6EEDF8" w:rsidR="00F50277" w:rsidRPr="00E53B18" w:rsidDel="00633B03" w:rsidRDefault="00F50277" w:rsidP="000B72B2">
            <w:pPr>
              <w:contextualSpacing/>
              <w:rPr>
                <w:del w:id="3094" w:author="Tri Le" w:date="2021-07-13T19:54:00Z"/>
                <w:rFonts w:ascii="Times New Roman" w:hAnsi="Times New Roman" w:cs="Times New Roman"/>
                <w:rPrChange w:id="3095" w:author="Tri Le" w:date="2021-07-13T20:26:00Z">
                  <w:rPr>
                    <w:del w:id="3096" w:author="Tri Le" w:date="2021-07-13T19:54:00Z"/>
                    <w:rFonts w:ascii="Cambria" w:hAnsi="Cambria"/>
                    <w:sz w:val="20"/>
                  </w:rPr>
                </w:rPrChange>
              </w:rPr>
            </w:pPr>
          </w:p>
        </w:tc>
        <w:tc>
          <w:tcPr>
            <w:tcW w:w="709" w:type="dxa"/>
            <w:vMerge/>
            <w:tcPrChange w:id="3097" w:author="Tri Le" w:date="2021-07-13T20:11:00Z">
              <w:tcPr>
                <w:tcW w:w="850" w:type="dxa"/>
                <w:vMerge/>
              </w:tcPr>
            </w:tcPrChange>
          </w:tcPr>
          <w:p w14:paraId="2746F38B" w14:textId="56AC2912" w:rsidR="00F50277" w:rsidRPr="00E53B18" w:rsidDel="00633B03" w:rsidRDefault="00F50277" w:rsidP="000B72B2">
            <w:pPr>
              <w:contextualSpacing/>
              <w:rPr>
                <w:del w:id="3098" w:author="Tri Le" w:date="2021-07-13T19:54:00Z"/>
                <w:rFonts w:ascii="Times New Roman" w:hAnsi="Times New Roman" w:cs="Times New Roman"/>
                <w:rPrChange w:id="3099" w:author="Tri Le" w:date="2021-07-13T20:26:00Z">
                  <w:rPr>
                    <w:del w:id="3100" w:author="Tri Le" w:date="2021-07-13T19:54:00Z"/>
                    <w:rFonts w:ascii="Cambria" w:hAnsi="Cambria"/>
                    <w:sz w:val="20"/>
                  </w:rPr>
                </w:rPrChange>
              </w:rPr>
            </w:pPr>
          </w:p>
        </w:tc>
        <w:tc>
          <w:tcPr>
            <w:tcW w:w="1985" w:type="dxa"/>
            <w:tcPrChange w:id="3101" w:author="Tri Le" w:date="2021-07-13T20:11:00Z">
              <w:tcPr>
                <w:tcW w:w="1985" w:type="dxa"/>
                <w:gridSpan w:val="2"/>
              </w:tcPr>
            </w:tcPrChange>
          </w:tcPr>
          <w:p w14:paraId="5E4D38A3" w14:textId="25B0798C" w:rsidR="00F50277" w:rsidRPr="00E53B18" w:rsidDel="00633B03" w:rsidRDefault="00F50277" w:rsidP="000B72B2">
            <w:pPr>
              <w:contextualSpacing/>
              <w:rPr>
                <w:del w:id="3102" w:author="Tri Le" w:date="2021-07-13T19:54:00Z"/>
                <w:rFonts w:ascii="Times New Roman" w:hAnsi="Times New Roman" w:cs="Times New Roman"/>
                <w:rPrChange w:id="3103" w:author="Tri Le" w:date="2021-07-13T20:26:00Z">
                  <w:rPr>
                    <w:del w:id="3104" w:author="Tri Le" w:date="2021-07-13T19:54:00Z"/>
                    <w:rFonts w:ascii="Cambria" w:hAnsi="Cambria"/>
                    <w:sz w:val="20"/>
                  </w:rPr>
                </w:rPrChange>
              </w:rPr>
            </w:pPr>
            <w:del w:id="3105" w:author="Tri Le" w:date="2021-07-13T19:54:00Z">
              <w:r w:rsidRPr="00E53B18" w:rsidDel="00633B03">
                <w:rPr>
                  <w:rFonts w:ascii="Times New Roman" w:hAnsi="Times New Roman" w:cs="Times New Roman"/>
                  <w:rPrChange w:id="3106" w:author="Tri Le" w:date="2021-07-13T20:26:00Z">
                    <w:rPr>
                      <w:rFonts w:ascii="Cambria" w:hAnsi="Cambria"/>
                      <w:sz w:val="20"/>
                    </w:rPr>
                  </w:rPrChange>
                </w:rPr>
                <w:delText>AdV-P</w:delText>
              </w:r>
              <w:r w:rsidRPr="00E53B18" w:rsidDel="00633B03">
                <w:rPr>
                  <w:rFonts w:ascii="Times New Roman" w:hAnsi="Times New Roman" w:cs="Times New Roman"/>
                  <w:vertAlign w:val="superscript"/>
                  <w:rPrChange w:id="3107" w:author="Tri Le" w:date="2021-07-13T20:26:00Z">
                    <w:rPr>
                      <w:rFonts w:ascii="Cambria" w:hAnsi="Cambria"/>
                      <w:sz w:val="20"/>
                      <w:vertAlign w:val="superscript"/>
                    </w:rPr>
                  </w:rPrChange>
                </w:rPr>
                <w:delText>a</w:delText>
              </w:r>
              <w:r w:rsidRPr="00E53B18" w:rsidDel="00633B03">
                <w:rPr>
                  <w:rFonts w:ascii="Times New Roman" w:hAnsi="Times New Roman" w:cs="Times New Roman"/>
                  <w:rPrChange w:id="3108" w:author="Tri Le" w:date="2021-07-13T20:26:00Z">
                    <w:rPr>
                      <w:rFonts w:ascii="Cambria" w:hAnsi="Cambria"/>
                      <w:sz w:val="20"/>
                    </w:rPr>
                  </w:rPrChange>
                </w:rPr>
                <w:delText xml:space="preserve"> (Probe)</w:delText>
              </w:r>
            </w:del>
          </w:p>
        </w:tc>
        <w:tc>
          <w:tcPr>
            <w:tcW w:w="4961" w:type="dxa"/>
            <w:tcPrChange w:id="3109" w:author="Tri Le" w:date="2021-07-13T20:11:00Z">
              <w:tcPr>
                <w:tcW w:w="4820" w:type="dxa"/>
              </w:tcPr>
            </w:tcPrChange>
          </w:tcPr>
          <w:p w14:paraId="5382ABA4" w14:textId="7E33B9CF" w:rsidR="00F50277" w:rsidRPr="00E53B18" w:rsidDel="00633B03" w:rsidRDefault="00F50277" w:rsidP="000B72B2">
            <w:pPr>
              <w:contextualSpacing/>
              <w:rPr>
                <w:del w:id="3110" w:author="Tri Le" w:date="2021-07-13T19:54:00Z"/>
                <w:rFonts w:ascii="Times New Roman" w:hAnsi="Times New Roman" w:cs="Times New Roman"/>
                <w:rPrChange w:id="3111" w:author="Tri Le" w:date="2021-07-13T20:26:00Z">
                  <w:rPr>
                    <w:del w:id="3112" w:author="Tri Le" w:date="2021-07-13T19:54:00Z"/>
                    <w:rFonts w:ascii="Cambria" w:hAnsi="Cambria"/>
                    <w:sz w:val="20"/>
                  </w:rPr>
                </w:rPrChange>
              </w:rPr>
            </w:pPr>
            <w:del w:id="3113" w:author="Tri Le" w:date="2021-07-13T19:54:00Z">
              <w:r w:rsidRPr="00E53B18" w:rsidDel="00633B03">
                <w:rPr>
                  <w:rFonts w:ascii="Times New Roman" w:hAnsi="Times New Roman" w:cs="Times New Roman"/>
                  <w:rPrChange w:id="3114" w:author="Tri Le" w:date="2021-07-13T20:26:00Z">
                    <w:rPr>
                      <w:rFonts w:ascii="Cambria" w:hAnsi="Cambria"/>
                      <w:sz w:val="20"/>
                    </w:rPr>
                  </w:rPrChange>
                </w:rPr>
                <w:delText>NED-ACC CAC GAT GTA ACC AC</w:delText>
              </w:r>
            </w:del>
          </w:p>
        </w:tc>
        <w:tc>
          <w:tcPr>
            <w:tcW w:w="2410" w:type="dxa"/>
            <w:vMerge/>
            <w:tcPrChange w:id="3115" w:author="Tri Le" w:date="2021-07-13T20:11:00Z">
              <w:tcPr>
                <w:tcW w:w="2410" w:type="dxa"/>
                <w:gridSpan w:val="3"/>
                <w:vMerge/>
              </w:tcPr>
            </w:tcPrChange>
          </w:tcPr>
          <w:p w14:paraId="56FF9808" w14:textId="216C451E" w:rsidR="00F50277" w:rsidRPr="00E53B18" w:rsidDel="00633B03" w:rsidRDefault="00F50277" w:rsidP="000B72B2">
            <w:pPr>
              <w:contextualSpacing/>
              <w:rPr>
                <w:del w:id="3116" w:author="Tri Le" w:date="2021-07-13T19:54:00Z"/>
                <w:rFonts w:ascii="Times New Roman" w:hAnsi="Times New Roman" w:cs="Times New Roman"/>
                <w:b/>
                <w:rPrChange w:id="3117" w:author="Tri Le" w:date="2021-07-13T20:26:00Z">
                  <w:rPr>
                    <w:del w:id="3118" w:author="Tri Le" w:date="2021-07-13T19:54:00Z"/>
                    <w:rFonts w:ascii="Cambria" w:hAnsi="Cambria"/>
                    <w:b/>
                    <w:sz w:val="20"/>
                  </w:rPr>
                </w:rPrChange>
              </w:rPr>
            </w:pPr>
          </w:p>
        </w:tc>
      </w:tr>
      <w:tr w:rsidR="003F100B" w:rsidRPr="00E53B18" w:rsidDel="00633B03" w14:paraId="784F5065" w14:textId="1441D92C" w:rsidTr="0040763E">
        <w:tblPrEx>
          <w:tblPrExChange w:id="3119" w:author="Tri Le" w:date="2021-07-13T20:11:00Z">
            <w:tblPrEx>
              <w:tblW w:w="11483" w:type="dxa"/>
            </w:tblPrEx>
          </w:tblPrExChange>
        </w:tblPrEx>
        <w:trPr>
          <w:trHeight w:val="187"/>
          <w:del w:id="3120" w:author="Tri Le" w:date="2021-07-13T19:54:00Z"/>
          <w:trPrChange w:id="3121" w:author="Tri Le" w:date="2021-07-13T20:11:00Z">
            <w:trPr>
              <w:gridAfter w:val="0"/>
              <w:trHeight w:val="187"/>
            </w:trPr>
          </w:trPrChange>
        </w:trPr>
        <w:tc>
          <w:tcPr>
            <w:tcW w:w="1418" w:type="dxa"/>
            <w:vMerge w:val="restart"/>
            <w:tcPrChange w:id="3122" w:author="Tri Le" w:date="2021-07-13T20:11:00Z">
              <w:tcPr>
                <w:tcW w:w="1418" w:type="dxa"/>
                <w:vMerge w:val="restart"/>
              </w:tcPr>
            </w:tcPrChange>
          </w:tcPr>
          <w:p w14:paraId="6E9BE8F0" w14:textId="2A2058DA" w:rsidR="00F50277" w:rsidRPr="00E53B18" w:rsidDel="00633B03" w:rsidRDefault="00F50277" w:rsidP="000B72B2">
            <w:pPr>
              <w:contextualSpacing/>
              <w:rPr>
                <w:del w:id="3123" w:author="Tri Le" w:date="2021-07-13T19:54:00Z"/>
                <w:rFonts w:ascii="Times New Roman" w:hAnsi="Times New Roman" w:cs="Times New Roman"/>
                <w:rPrChange w:id="3124" w:author="Tri Le" w:date="2021-07-13T20:26:00Z">
                  <w:rPr>
                    <w:del w:id="3125" w:author="Tri Le" w:date="2021-07-13T19:54:00Z"/>
                    <w:rFonts w:ascii="Cambria" w:hAnsi="Cambria"/>
                    <w:sz w:val="20"/>
                  </w:rPr>
                </w:rPrChange>
              </w:rPr>
            </w:pPr>
            <w:del w:id="3126" w:author="Tri Le" w:date="2021-07-13T19:54:00Z">
              <w:r w:rsidRPr="00E53B18" w:rsidDel="00633B03">
                <w:rPr>
                  <w:rFonts w:ascii="Times New Roman" w:hAnsi="Times New Roman" w:cs="Times New Roman"/>
                  <w:rPrChange w:id="3127" w:author="Tri Le" w:date="2021-07-13T20:26:00Z">
                    <w:rPr>
                      <w:rFonts w:ascii="Cambria" w:hAnsi="Cambria"/>
                      <w:sz w:val="20"/>
                    </w:rPr>
                  </w:rPrChange>
                </w:rPr>
                <w:delText>Astrovirus</w:delText>
              </w:r>
            </w:del>
          </w:p>
        </w:tc>
        <w:tc>
          <w:tcPr>
            <w:tcW w:w="709" w:type="dxa"/>
            <w:vMerge w:val="restart"/>
            <w:tcPrChange w:id="3128" w:author="Tri Le" w:date="2021-07-13T20:11:00Z">
              <w:tcPr>
                <w:tcW w:w="850" w:type="dxa"/>
                <w:vMerge w:val="restart"/>
              </w:tcPr>
            </w:tcPrChange>
          </w:tcPr>
          <w:p w14:paraId="774943D2" w14:textId="35FD7864" w:rsidR="00F50277" w:rsidRPr="00E53B18" w:rsidDel="00633B03" w:rsidRDefault="00F50277" w:rsidP="000B72B2">
            <w:pPr>
              <w:contextualSpacing/>
              <w:rPr>
                <w:del w:id="3129" w:author="Tri Le" w:date="2021-07-13T19:54:00Z"/>
                <w:rFonts w:ascii="Times New Roman" w:hAnsi="Times New Roman" w:cs="Times New Roman"/>
                <w:rPrChange w:id="3130" w:author="Tri Le" w:date="2021-07-13T20:26:00Z">
                  <w:rPr>
                    <w:del w:id="3131" w:author="Tri Le" w:date="2021-07-13T19:54:00Z"/>
                    <w:rFonts w:ascii="Cambria" w:hAnsi="Cambria"/>
                    <w:sz w:val="20"/>
                  </w:rPr>
                </w:rPrChange>
              </w:rPr>
            </w:pPr>
          </w:p>
        </w:tc>
        <w:tc>
          <w:tcPr>
            <w:tcW w:w="1985" w:type="dxa"/>
            <w:tcPrChange w:id="3132" w:author="Tri Le" w:date="2021-07-13T20:11:00Z">
              <w:tcPr>
                <w:tcW w:w="1985" w:type="dxa"/>
                <w:gridSpan w:val="2"/>
              </w:tcPr>
            </w:tcPrChange>
          </w:tcPr>
          <w:p w14:paraId="6E44211E" w14:textId="58005BF5" w:rsidR="00F50277" w:rsidRPr="00E53B18" w:rsidDel="00633B03" w:rsidRDefault="00F50277" w:rsidP="000B72B2">
            <w:pPr>
              <w:contextualSpacing/>
              <w:rPr>
                <w:del w:id="3133" w:author="Tri Le" w:date="2021-07-13T19:54:00Z"/>
                <w:rFonts w:ascii="Times New Roman" w:hAnsi="Times New Roman" w:cs="Times New Roman"/>
                <w:rPrChange w:id="3134" w:author="Tri Le" w:date="2021-07-13T20:26:00Z">
                  <w:rPr>
                    <w:del w:id="3135" w:author="Tri Le" w:date="2021-07-13T19:54:00Z"/>
                    <w:rFonts w:ascii="Cambria" w:hAnsi="Cambria"/>
                    <w:sz w:val="20"/>
                  </w:rPr>
                </w:rPrChange>
              </w:rPr>
            </w:pPr>
            <w:del w:id="3136" w:author="Tri Le" w:date="2021-07-13T19:54:00Z">
              <w:r w:rsidRPr="00E53B18" w:rsidDel="00633B03">
                <w:rPr>
                  <w:rFonts w:ascii="Times New Roman" w:hAnsi="Times New Roman" w:cs="Times New Roman"/>
                  <w:rPrChange w:id="3137" w:author="Tri Le" w:date="2021-07-13T20:26:00Z">
                    <w:rPr>
                      <w:rFonts w:ascii="Cambria" w:hAnsi="Cambria"/>
                      <w:sz w:val="20"/>
                    </w:rPr>
                  </w:rPrChange>
                </w:rPr>
                <w:delText>Ast-F</w:delText>
              </w:r>
            </w:del>
          </w:p>
        </w:tc>
        <w:tc>
          <w:tcPr>
            <w:tcW w:w="4961" w:type="dxa"/>
            <w:tcPrChange w:id="3138" w:author="Tri Le" w:date="2021-07-13T20:11:00Z">
              <w:tcPr>
                <w:tcW w:w="4820" w:type="dxa"/>
              </w:tcPr>
            </w:tcPrChange>
          </w:tcPr>
          <w:p w14:paraId="46B76553" w14:textId="20D4B8B9" w:rsidR="00F50277" w:rsidRPr="00E53B18" w:rsidDel="00633B03" w:rsidRDefault="00F50277" w:rsidP="000B72B2">
            <w:pPr>
              <w:contextualSpacing/>
              <w:rPr>
                <w:del w:id="3139" w:author="Tri Le" w:date="2021-07-13T19:54:00Z"/>
                <w:rFonts w:ascii="Times New Roman" w:hAnsi="Times New Roman" w:cs="Times New Roman"/>
                <w:rPrChange w:id="3140" w:author="Tri Le" w:date="2021-07-13T20:26:00Z">
                  <w:rPr>
                    <w:del w:id="3141" w:author="Tri Le" w:date="2021-07-13T19:54:00Z"/>
                    <w:rFonts w:ascii="Cambria" w:hAnsi="Cambria"/>
                    <w:sz w:val="20"/>
                  </w:rPr>
                </w:rPrChange>
              </w:rPr>
            </w:pPr>
            <w:del w:id="3142" w:author="Tri Le" w:date="2021-07-13T19:54:00Z">
              <w:r w:rsidRPr="00E53B18" w:rsidDel="00633B03">
                <w:rPr>
                  <w:rFonts w:ascii="Times New Roman" w:hAnsi="Times New Roman" w:cs="Times New Roman"/>
                  <w:rPrChange w:id="3143" w:author="Tri Le" w:date="2021-07-13T20:26:00Z">
                    <w:rPr>
                      <w:rFonts w:ascii="Cambria" w:hAnsi="Cambria"/>
                      <w:sz w:val="20"/>
                    </w:rPr>
                  </w:rPrChange>
                </w:rPr>
                <w:delText>AAG CAG CTT CGT GAR TCT GG</w:delText>
              </w:r>
            </w:del>
          </w:p>
        </w:tc>
        <w:tc>
          <w:tcPr>
            <w:tcW w:w="2410" w:type="dxa"/>
            <w:vMerge w:val="restart"/>
            <w:tcPrChange w:id="3144" w:author="Tri Le" w:date="2021-07-13T20:11:00Z">
              <w:tcPr>
                <w:tcW w:w="2410" w:type="dxa"/>
                <w:gridSpan w:val="3"/>
                <w:vMerge w:val="restart"/>
              </w:tcPr>
            </w:tcPrChange>
          </w:tcPr>
          <w:p w14:paraId="5181DCDA" w14:textId="2441F84E" w:rsidR="00F50277" w:rsidRPr="00E53B18" w:rsidDel="00633B03" w:rsidRDefault="00F50277" w:rsidP="000B72B2">
            <w:pPr>
              <w:contextualSpacing/>
              <w:jc w:val="center"/>
              <w:rPr>
                <w:del w:id="3145" w:author="Tri Le" w:date="2021-07-13T19:54:00Z"/>
                <w:rFonts w:ascii="Times New Roman" w:hAnsi="Times New Roman" w:cs="Times New Roman"/>
                <w:b/>
                <w:rPrChange w:id="3146" w:author="Tri Le" w:date="2021-07-13T20:26:00Z">
                  <w:rPr>
                    <w:del w:id="3147" w:author="Tri Le" w:date="2021-07-13T19:54:00Z"/>
                    <w:rFonts w:ascii="Cambria" w:hAnsi="Cambria"/>
                    <w:b/>
                    <w:sz w:val="20"/>
                  </w:rPr>
                </w:rPrChange>
              </w:rPr>
            </w:pPr>
            <w:del w:id="3148" w:author="Tri Le" w:date="2021-07-13T19:54:00Z">
              <w:r w:rsidRPr="00E53B18" w:rsidDel="00633B03">
                <w:rPr>
                  <w:rFonts w:ascii="Times New Roman" w:hAnsi="Times New Roman" w:cs="Times New Roman"/>
                  <w:rPrChange w:id="3149" w:author="Tri Le" w:date="2021-07-13T20:26:00Z">
                    <w:rPr>
                      <w:rFonts w:ascii="Cambria" w:hAnsi="Cambria"/>
                      <w:sz w:val="20"/>
                    </w:rPr>
                  </w:rPrChange>
                </w:rPr>
                <w:delText>Junction of polymerase and capsid</w:delText>
              </w:r>
            </w:del>
          </w:p>
          <w:p w14:paraId="04B6EA83" w14:textId="1BBF4835" w:rsidR="00F50277" w:rsidRPr="00E53B18" w:rsidDel="00633B03" w:rsidRDefault="00F50277" w:rsidP="000B72B2">
            <w:pPr>
              <w:contextualSpacing/>
              <w:jc w:val="center"/>
              <w:rPr>
                <w:del w:id="3150" w:author="Tri Le" w:date="2021-07-13T19:54:00Z"/>
                <w:rFonts w:ascii="Times New Roman" w:hAnsi="Times New Roman" w:cs="Times New Roman"/>
                <w:b/>
                <w:rPrChange w:id="3151" w:author="Tri Le" w:date="2021-07-13T20:26:00Z">
                  <w:rPr>
                    <w:del w:id="3152" w:author="Tri Le" w:date="2021-07-13T19:54:00Z"/>
                    <w:rFonts w:ascii="Cambria" w:hAnsi="Cambria"/>
                    <w:b/>
                    <w:sz w:val="20"/>
                  </w:rPr>
                </w:rPrChange>
              </w:rPr>
            </w:pPr>
          </w:p>
        </w:tc>
      </w:tr>
      <w:tr w:rsidR="003F100B" w:rsidRPr="00E53B18" w:rsidDel="00633B03" w14:paraId="590D1945" w14:textId="4D339026" w:rsidTr="0040763E">
        <w:tblPrEx>
          <w:tblPrExChange w:id="3153" w:author="Tri Le" w:date="2021-07-13T20:11:00Z">
            <w:tblPrEx>
              <w:tblW w:w="11483" w:type="dxa"/>
            </w:tblPrEx>
          </w:tblPrExChange>
        </w:tblPrEx>
        <w:trPr>
          <w:trHeight w:val="250"/>
          <w:del w:id="3154" w:author="Tri Le" w:date="2021-07-13T19:54:00Z"/>
          <w:trPrChange w:id="3155" w:author="Tri Le" w:date="2021-07-13T20:11:00Z">
            <w:trPr>
              <w:gridAfter w:val="0"/>
              <w:trHeight w:val="250"/>
            </w:trPr>
          </w:trPrChange>
        </w:trPr>
        <w:tc>
          <w:tcPr>
            <w:tcW w:w="1418" w:type="dxa"/>
            <w:vMerge/>
            <w:tcPrChange w:id="3156" w:author="Tri Le" w:date="2021-07-13T20:11:00Z">
              <w:tcPr>
                <w:tcW w:w="1418" w:type="dxa"/>
                <w:vMerge/>
              </w:tcPr>
            </w:tcPrChange>
          </w:tcPr>
          <w:p w14:paraId="15CC245C" w14:textId="3D351E23" w:rsidR="00F50277" w:rsidRPr="00E53B18" w:rsidDel="00633B03" w:rsidRDefault="00F50277" w:rsidP="000B72B2">
            <w:pPr>
              <w:contextualSpacing/>
              <w:rPr>
                <w:del w:id="3157" w:author="Tri Le" w:date="2021-07-13T19:54:00Z"/>
                <w:rFonts w:ascii="Times New Roman" w:hAnsi="Times New Roman" w:cs="Times New Roman"/>
                <w:rPrChange w:id="3158" w:author="Tri Le" w:date="2021-07-13T20:26:00Z">
                  <w:rPr>
                    <w:del w:id="3159" w:author="Tri Le" w:date="2021-07-13T19:54:00Z"/>
                    <w:rFonts w:ascii="Cambria" w:hAnsi="Cambria"/>
                    <w:sz w:val="20"/>
                  </w:rPr>
                </w:rPrChange>
              </w:rPr>
            </w:pPr>
          </w:p>
        </w:tc>
        <w:tc>
          <w:tcPr>
            <w:tcW w:w="709" w:type="dxa"/>
            <w:vMerge/>
            <w:tcPrChange w:id="3160" w:author="Tri Le" w:date="2021-07-13T20:11:00Z">
              <w:tcPr>
                <w:tcW w:w="850" w:type="dxa"/>
                <w:vMerge/>
              </w:tcPr>
            </w:tcPrChange>
          </w:tcPr>
          <w:p w14:paraId="50C8FE72" w14:textId="39D2048D" w:rsidR="00F50277" w:rsidRPr="00E53B18" w:rsidDel="00633B03" w:rsidRDefault="00F50277" w:rsidP="000B72B2">
            <w:pPr>
              <w:contextualSpacing/>
              <w:rPr>
                <w:del w:id="3161" w:author="Tri Le" w:date="2021-07-13T19:54:00Z"/>
                <w:rFonts w:ascii="Times New Roman" w:hAnsi="Times New Roman" w:cs="Times New Roman"/>
                <w:rPrChange w:id="3162" w:author="Tri Le" w:date="2021-07-13T20:26:00Z">
                  <w:rPr>
                    <w:del w:id="3163" w:author="Tri Le" w:date="2021-07-13T19:54:00Z"/>
                    <w:rFonts w:ascii="Cambria" w:hAnsi="Cambria"/>
                    <w:sz w:val="20"/>
                  </w:rPr>
                </w:rPrChange>
              </w:rPr>
            </w:pPr>
          </w:p>
        </w:tc>
        <w:tc>
          <w:tcPr>
            <w:tcW w:w="1985" w:type="dxa"/>
            <w:tcPrChange w:id="3164" w:author="Tri Le" w:date="2021-07-13T20:11:00Z">
              <w:tcPr>
                <w:tcW w:w="1985" w:type="dxa"/>
                <w:gridSpan w:val="2"/>
              </w:tcPr>
            </w:tcPrChange>
          </w:tcPr>
          <w:p w14:paraId="539BA607" w14:textId="490554E9" w:rsidR="00F50277" w:rsidRPr="00E53B18" w:rsidDel="00633B03" w:rsidRDefault="00F50277" w:rsidP="000B72B2">
            <w:pPr>
              <w:contextualSpacing/>
              <w:rPr>
                <w:del w:id="3165" w:author="Tri Le" w:date="2021-07-13T19:54:00Z"/>
                <w:rFonts w:ascii="Times New Roman" w:hAnsi="Times New Roman" w:cs="Times New Roman"/>
                <w:rPrChange w:id="3166" w:author="Tri Le" w:date="2021-07-13T20:26:00Z">
                  <w:rPr>
                    <w:del w:id="3167" w:author="Tri Le" w:date="2021-07-13T19:54:00Z"/>
                    <w:rFonts w:ascii="Cambria" w:hAnsi="Cambria"/>
                    <w:sz w:val="20"/>
                  </w:rPr>
                </w:rPrChange>
              </w:rPr>
            </w:pPr>
            <w:del w:id="3168" w:author="Tri Le" w:date="2021-07-13T19:54:00Z">
              <w:r w:rsidRPr="00E53B18" w:rsidDel="00633B03">
                <w:rPr>
                  <w:rFonts w:ascii="Times New Roman" w:hAnsi="Times New Roman" w:cs="Times New Roman"/>
                  <w:rPrChange w:id="3169" w:author="Tri Le" w:date="2021-07-13T20:26:00Z">
                    <w:rPr>
                      <w:rFonts w:ascii="Cambria" w:hAnsi="Cambria"/>
                      <w:sz w:val="20"/>
                    </w:rPr>
                  </w:rPrChange>
                </w:rPr>
                <w:delText>Ast-R</w:delText>
              </w:r>
            </w:del>
          </w:p>
        </w:tc>
        <w:tc>
          <w:tcPr>
            <w:tcW w:w="4961" w:type="dxa"/>
            <w:tcPrChange w:id="3170" w:author="Tri Le" w:date="2021-07-13T20:11:00Z">
              <w:tcPr>
                <w:tcW w:w="4820" w:type="dxa"/>
              </w:tcPr>
            </w:tcPrChange>
          </w:tcPr>
          <w:p w14:paraId="153D34C2" w14:textId="6C97579E" w:rsidR="00F50277" w:rsidRPr="00E53B18" w:rsidDel="00633B03" w:rsidRDefault="00F50277" w:rsidP="000B72B2">
            <w:pPr>
              <w:contextualSpacing/>
              <w:rPr>
                <w:del w:id="3171" w:author="Tri Le" w:date="2021-07-13T19:54:00Z"/>
                <w:rFonts w:ascii="Times New Roman" w:hAnsi="Times New Roman" w:cs="Times New Roman"/>
                <w:rPrChange w:id="3172" w:author="Tri Le" w:date="2021-07-13T20:26:00Z">
                  <w:rPr>
                    <w:del w:id="3173" w:author="Tri Le" w:date="2021-07-13T19:54:00Z"/>
                    <w:rFonts w:ascii="Cambria" w:hAnsi="Cambria"/>
                    <w:sz w:val="20"/>
                  </w:rPr>
                </w:rPrChange>
              </w:rPr>
            </w:pPr>
            <w:del w:id="3174" w:author="Tri Le" w:date="2021-07-13T19:54:00Z">
              <w:r w:rsidRPr="00E53B18" w:rsidDel="00633B03">
                <w:rPr>
                  <w:rFonts w:ascii="Times New Roman" w:hAnsi="Times New Roman" w:cs="Times New Roman"/>
                  <w:rPrChange w:id="3175" w:author="Tri Le" w:date="2021-07-13T20:26:00Z">
                    <w:rPr>
                      <w:rFonts w:ascii="Cambria" w:hAnsi="Cambria"/>
                      <w:sz w:val="20"/>
                    </w:rPr>
                  </w:rPrChange>
                </w:rPr>
                <w:delText>GCC ATC RCA CTT CTT TGG TCC</w:delText>
              </w:r>
            </w:del>
          </w:p>
        </w:tc>
        <w:tc>
          <w:tcPr>
            <w:tcW w:w="2410" w:type="dxa"/>
            <w:vMerge/>
            <w:tcPrChange w:id="3176" w:author="Tri Le" w:date="2021-07-13T20:11:00Z">
              <w:tcPr>
                <w:tcW w:w="2410" w:type="dxa"/>
                <w:gridSpan w:val="3"/>
                <w:vMerge/>
              </w:tcPr>
            </w:tcPrChange>
          </w:tcPr>
          <w:p w14:paraId="681DC4A0" w14:textId="05093499" w:rsidR="00F50277" w:rsidRPr="00E53B18" w:rsidDel="00633B03" w:rsidRDefault="00F50277" w:rsidP="000B72B2">
            <w:pPr>
              <w:contextualSpacing/>
              <w:rPr>
                <w:del w:id="3177" w:author="Tri Le" w:date="2021-07-13T19:54:00Z"/>
                <w:rFonts w:ascii="Times New Roman" w:hAnsi="Times New Roman" w:cs="Times New Roman"/>
                <w:b/>
                <w:rPrChange w:id="3178" w:author="Tri Le" w:date="2021-07-13T20:26:00Z">
                  <w:rPr>
                    <w:del w:id="3179" w:author="Tri Le" w:date="2021-07-13T19:54:00Z"/>
                    <w:rFonts w:ascii="Cambria" w:hAnsi="Cambria"/>
                    <w:b/>
                    <w:sz w:val="20"/>
                  </w:rPr>
                </w:rPrChange>
              </w:rPr>
            </w:pPr>
          </w:p>
        </w:tc>
      </w:tr>
      <w:tr w:rsidR="003F100B" w:rsidRPr="00E53B18" w:rsidDel="00633B03" w14:paraId="556E180F" w14:textId="4EC14D92" w:rsidTr="0040763E">
        <w:tblPrEx>
          <w:tblPrExChange w:id="3180" w:author="Tri Le" w:date="2021-07-13T20:11:00Z">
            <w:tblPrEx>
              <w:tblW w:w="11483" w:type="dxa"/>
            </w:tblPrEx>
          </w:tblPrExChange>
        </w:tblPrEx>
        <w:trPr>
          <w:trHeight w:val="360"/>
          <w:del w:id="3181" w:author="Tri Le" w:date="2021-07-13T19:54:00Z"/>
          <w:trPrChange w:id="3182" w:author="Tri Le" w:date="2021-07-13T20:11:00Z">
            <w:trPr>
              <w:gridAfter w:val="0"/>
              <w:trHeight w:val="360"/>
            </w:trPr>
          </w:trPrChange>
        </w:trPr>
        <w:tc>
          <w:tcPr>
            <w:tcW w:w="1418" w:type="dxa"/>
            <w:vMerge/>
            <w:tcPrChange w:id="3183" w:author="Tri Le" w:date="2021-07-13T20:11:00Z">
              <w:tcPr>
                <w:tcW w:w="1418" w:type="dxa"/>
                <w:vMerge/>
              </w:tcPr>
            </w:tcPrChange>
          </w:tcPr>
          <w:p w14:paraId="668F6287" w14:textId="4E2DCEFB" w:rsidR="00F50277" w:rsidRPr="00E53B18" w:rsidDel="00633B03" w:rsidRDefault="00F50277" w:rsidP="000B72B2">
            <w:pPr>
              <w:contextualSpacing/>
              <w:rPr>
                <w:del w:id="3184" w:author="Tri Le" w:date="2021-07-13T19:54:00Z"/>
                <w:rFonts w:ascii="Times New Roman" w:hAnsi="Times New Roman" w:cs="Times New Roman"/>
                <w:rPrChange w:id="3185" w:author="Tri Le" w:date="2021-07-13T20:26:00Z">
                  <w:rPr>
                    <w:del w:id="3186" w:author="Tri Le" w:date="2021-07-13T19:54:00Z"/>
                    <w:rFonts w:ascii="Cambria" w:hAnsi="Cambria"/>
                    <w:sz w:val="20"/>
                  </w:rPr>
                </w:rPrChange>
              </w:rPr>
            </w:pPr>
          </w:p>
        </w:tc>
        <w:tc>
          <w:tcPr>
            <w:tcW w:w="709" w:type="dxa"/>
            <w:vMerge/>
            <w:tcPrChange w:id="3187" w:author="Tri Le" w:date="2021-07-13T20:11:00Z">
              <w:tcPr>
                <w:tcW w:w="850" w:type="dxa"/>
                <w:vMerge/>
              </w:tcPr>
            </w:tcPrChange>
          </w:tcPr>
          <w:p w14:paraId="3D21499E" w14:textId="4E6A5078" w:rsidR="00F50277" w:rsidRPr="00E53B18" w:rsidDel="00633B03" w:rsidRDefault="00F50277" w:rsidP="000B72B2">
            <w:pPr>
              <w:contextualSpacing/>
              <w:rPr>
                <w:del w:id="3188" w:author="Tri Le" w:date="2021-07-13T19:54:00Z"/>
                <w:rFonts w:ascii="Times New Roman" w:hAnsi="Times New Roman" w:cs="Times New Roman"/>
                <w:rPrChange w:id="3189" w:author="Tri Le" w:date="2021-07-13T20:26:00Z">
                  <w:rPr>
                    <w:del w:id="3190" w:author="Tri Le" w:date="2021-07-13T19:54:00Z"/>
                    <w:rFonts w:ascii="Cambria" w:hAnsi="Cambria"/>
                    <w:sz w:val="20"/>
                  </w:rPr>
                </w:rPrChange>
              </w:rPr>
            </w:pPr>
          </w:p>
        </w:tc>
        <w:tc>
          <w:tcPr>
            <w:tcW w:w="1985" w:type="dxa"/>
            <w:tcPrChange w:id="3191" w:author="Tri Le" w:date="2021-07-13T20:11:00Z">
              <w:tcPr>
                <w:tcW w:w="1985" w:type="dxa"/>
                <w:gridSpan w:val="2"/>
              </w:tcPr>
            </w:tcPrChange>
          </w:tcPr>
          <w:p w14:paraId="25C3B58D" w14:textId="5F9DEAE7" w:rsidR="00F50277" w:rsidRPr="00E53B18" w:rsidDel="00633B03" w:rsidRDefault="00F50277" w:rsidP="000B72B2">
            <w:pPr>
              <w:contextualSpacing/>
              <w:rPr>
                <w:del w:id="3192" w:author="Tri Le" w:date="2021-07-13T19:54:00Z"/>
                <w:rFonts w:ascii="Times New Roman" w:hAnsi="Times New Roman" w:cs="Times New Roman"/>
                <w:rPrChange w:id="3193" w:author="Tri Le" w:date="2021-07-13T20:26:00Z">
                  <w:rPr>
                    <w:del w:id="3194" w:author="Tri Le" w:date="2021-07-13T19:54:00Z"/>
                    <w:rFonts w:ascii="Cambria" w:hAnsi="Cambria"/>
                    <w:sz w:val="20"/>
                  </w:rPr>
                </w:rPrChange>
              </w:rPr>
            </w:pPr>
            <w:del w:id="3195" w:author="Tri Le" w:date="2021-07-13T19:54:00Z">
              <w:r w:rsidRPr="00E53B18" w:rsidDel="00633B03">
                <w:rPr>
                  <w:rFonts w:ascii="Times New Roman" w:hAnsi="Times New Roman" w:cs="Times New Roman"/>
                  <w:rPrChange w:id="3196" w:author="Tri Le" w:date="2021-07-13T20:26:00Z">
                    <w:rPr>
                      <w:rFonts w:ascii="Cambria" w:hAnsi="Cambria"/>
                      <w:sz w:val="20"/>
                    </w:rPr>
                  </w:rPrChange>
                </w:rPr>
                <w:delText>Ast-P</w:delText>
              </w:r>
              <w:r w:rsidRPr="00E53B18" w:rsidDel="00633B03">
                <w:rPr>
                  <w:rFonts w:ascii="Times New Roman" w:hAnsi="Times New Roman" w:cs="Times New Roman"/>
                  <w:vertAlign w:val="superscript"/>
                  <w:rPrChange w:id="3197" w:author="Tri Le" w:date="2021-07-13T20:26:00Z">
                    <w:rPr>
                      <w:rFonts w:ascii="Cambria" w:hAnsi="Cambria"/>
                      <w:sz w:val="20"/>
                      <w:vertAlign w:val="superscript"/>
                    </w:rPr>
                  </w:rPrChange>
                </w:rPr>
                <w:delText>b</w:delText>
              </w:r>
              <w:r w:rsidRPr="00E53B18" w:rsidDel="00633B03">
                <w:rPr>
                  <w:rFonts w:ascii="Times New Roman" w:hAnsi="Times New Roman" w:cs="Times New Roman"/>
                  <w:rPrChange w:id="3198" w:author="Tri Le" w:date="2021-07-13T20:26:00Z">
                    <w:rPr>
                      <w:rFonts w:ascii="Cambria" w:hAnsi="Cambria"/>
                      <w:sz w:val="20"/>
                    </w:rPr>
                  </w:rPrChange>
                </w:rPr>
                <w:delText xml:space="preserve"> (Probe)</w:delText>
              </w:r>
            </w:del>
          </w:p>
        </w:tc>
        <w:tc>
          <w:tcPr>
            <w:tcW w:w="4961" w:type="dxa"/>
            <w:tcPrChange w:id="3199" w:author="Tri Le" w:date="2021-07-13T20:11:00Z">
              <w:tcPr>
                <w:tcW w:w="4820" w:type="dxa"/>
              </w:tcPr>
            </w:tcPrChange>
          </w:tcPr>
          <w:p w14:paraId="6018BA43" w14:textId="48497B8E" w:rsidR="00F50277" w:rsidRPr="00E53B18" w:rsidDel="00633B03" w:rsidRDefault="00F50277" w:rsidP="000B72B2">
            <w:pPr>
              <w:contextualSpacing/>
              <w:rPr>
                <w:del w:id="3200" w:author="Tri Le" w:date="2021-07-13T19:54:00Z"/>
                <w:rFonts w:ascii="Times New Roman" w:hAnsi="Times New Roman" w:cs="Times New Roman"/>
                <w:rPrChange w:id="3201" w:author="Tri Le" w:date="2021-07-13T20:26:00Z">
                  <w:rPr>
                    <w:del w:id="3202" w:author="Tri Le" w:date="2021-07-13T19:54:00Z"/>
                    <w:rFonts w:ascii="Cambria" w:hAnsi="Cambria"/>
                    <w:sz w:val="20"/>
                  </w:rPr>
                </w:rPrChange>
              </w:rPr>
            </w:pPr>
            <w:del w:id="3203" w:author="Tri Le" w:date="2021-07-13T19:54:00Z">
              <w:r w:rsidRPr="00E53B18" w:rsidDel="00633B03">
                <w:rPr>
                  <w:rFonts w:ascii="Times New Roman" w:hAnsi="Times New Roman" w:cs="Times New Roman"/>
                  <w:rPrChange w:id="3204" w:author="Tri Le" w:date="2021-07-13T20:26:00Z">
                    <w:rPr>
                      <w:rFonts w:ascii="Cambria" w:hAnsi="Cambria"/>
                      <w:sz w:val="20"/>
                    </w:rPr>
                  </w:rPrChange>
                </w:rPr>
                <w:delText>Cy5-CAC AGA AGA GCA ACT CCA TCG CAT TTG</w:delText>
              </w:r>
            </w:del>
          </w:p>
        </w:tc>
        <w:tc>
          <w:tcPr>
            <w:tcW w:w="2410" w:type="dxa"/>
            <w:vMerge/>
            <w:tcPrChange w:id="3205" w:author="Tri Le" w:date="2021-07-13T20:11:00Z">
              <w:tcPr>
                <w:tcW w:w="2410" w:type="dxa"/>
                <w:gridSpan w:val="3"/>
                <w:vMerge/>
              </w:tcPr>
            </w:tcPrChange>
          </w:tcPr>
          <w:p w14:paraId="2FAE8697" w14:textId="4615D60B" w:rsidR="00F50277" w:rsidRPr="00E53B18" w:rsidDel="00633B03" w:rsidRDefault="00F50277" w:rsidP="000B72B2">
            <w:pPr>
              <w:contextualSpacing/>
              <w:rPr>
                <w:del w:id="3206" w:author="Tri Le" w:date="2021-07-13T19:54:00Z"/>
                <w:rFonts w:ascii="Times New Roman" w:hAnsi="Times New Roman" w:cs="Times New Roman"/>
                <w:b/>
                <w:rPrChange w:id="3207" w:author="Tri Le" w:date="2021-07-13T20:26:00Z">
                  <w:rPr>
                    <w:del w:id="3208" w:author="Tri Le" w:date="2021-07-13T19:54:00Z"/>
                    <w:rFonts w:ascii="Cambria" w:hAnsi="Cambria"/>
                    <w:b/>
                    <w:sz w:val="20"/>
                  </w:rPr>
                </w:rPrChange>
              </w:rPr>
            </w:pPr>
          </w:p>
        </w:tc>
      </w:tr>
      <w:tr w:rsidR="009B101B" w:rsidRPr="00E53B18" w:rsidDel="00633B03" w14:paraId="5AD19E53" w14:textId="7E239294" w:rsidTr="0040763E">
        <w:trPr>
          <w:trHeight w:val="360"/>
          <w:del w:id="3209" w:author="Tri Le" w:date="2021-07-13T19:54:00Z"/>
          <w:trPrChange w:id="3210" w:author="Tri Le" w:date="2021-07-13T20:11:00Z">
            <w:trPr>
              <w:gridAfter w:val="0"/>
              <w:trHeight w:val="360"/>
            </w:trPr>
          </w:trPrChange>
        </w:trPr>
        <w:tc>
          <w:tcPr>
            <w:tcW w:w="1418" w:type="dxa"/>
            <w:vMerge w:val="restart"/>
            <w:tcPrChange w:id="3211" w:author="Tri Le" w:date="2021-07-13T20:11:00Z">
              <w:tcPr>
                <w:tcW w:w="1418" w:type="dxa"/>
                <w:vMerge w:val="restart"/>
              </w:tcPr>
            </w:tcPrChange>
          </w:tcPr>
          <w:p w14:paraId="7B9DE30B" w14:textId="68C9B141" w:rsidR="009B101B" w:rsidRPr="00E53B18" w:rsidDel="00633B03" w:rsidRDefault="009B101B" w:rsidP="000B72B2">
            <w:pPr>
              <w:contextualSpacing/>
              <w:rPr>
                <w:del w:id="3212" w:author="Tri Le" w:date="2021-07-13T19:54:00Z"/>
                <w:rFonts w:ascii="Times New Roman" w:hAnsi="Times New Roman" w:cs="Times New Roman"/>
                <w:rPrChange w:id="3213" w:author="Tri Le" w:date="2021-07-13T20:26:00Z">
                  <w:rPr>
                    <w:del w:id="3214" w:author="Tri Le" w:date="2021-07-13T19:54:00Z"/>
                    <w:rFonts w:ascii="Cambria" w:hAnsi="Cambria"/>
                    <w:sz w:val="20"/>
                  </w:rPr>
                </w:rPrChange>
              </w:rPr>
            </w:pPr>
            <w:del w:id="3215" w:author="Tri Le" w:date="2021-07-13T19:54:00Z">
              <w:r w:rsidRPr="00E53B18" w:rsidDel="00633B03">
                <w:rPr>
                  <w:rFonts w:ascii="Times New Roman" w:hAnsi="Times New Roman" w:cs="Times New Roman"/>
                  <w:rPrChange w:id="3216" w:author="Tri Le" w:date="2021-07-13T20:26:00Z">
                    <w:rPr>
                      <w:rFonts w:ascii="Cambria" w:hAnsi="Cambria"/>
                      <w:sz w:val="20"/>
                    </w:rPr>
                  </w:rPrChange>
                </w:rPr>
                <w:delText xml:space="preserve">GI </w:delText>
              </w:r>
            </w:del>
          </w:p>
        </w:tc>
        <w:tc>
          <w:tcPr>
            <w:tcW w:w="709" w:type="dxa"/>
            <w:vMerge w:val="restart"/>
            <w:tcPrChange w:id="3217" w:author="Tri Le" w:date="2021-07-13T20:11:00Z">
              <w:tcPr>
                <w:tcW w:w="850" w:type="dxa"/>
                <w:vMerge w:val="restart"/>
              </w:tcPr>
            </w:tcPrChange>
          </w:tcPr>
          <w:p w14:paraId="6BABBA7F" w14:textId="1CA1F4F0" w:rsidR="009B101B" w:rsidRPr="00E53B18" w:rsidDel="00633B03" w:rsidRDefault="009B101B" w:rsidP="000B72B2">
            <w:pPr>
              <w:contextualSpacing/>
              <w:rPr>
                <w:del w:id="3218" w:author="Tri Le" w:date="2021-07-13T19:54:00Z"/>
                <w:rFonts w:ascii="Times New Roman" w:hAnsi="Times New Roman" w:cs="Times New Roman"/>
                <w:rPrChange w:id="3219" w:author="Tri Le" w:date="2021-07-13T20:26:00Z">
                  <w:rPr>
                    <w:del w:id="3220" w:author="Tri Le" w:date="2021-07-13T19:54:00Z"/>
                    <w:rFonts w:ascii="Cambria" w:hAnsi="Cambria"/>
                    <w:sz w:val="20"/>
                  </w:rPr>
                </w:rPrChange>
              </w:rPr>
            </w:pPr>
          </w:p>
        </w:tc>
        <w:tc>
          <w:tcPr>
            <w:tcW w:w="1985" w:type="dxa"/>
            <w:tcPrChange w:id="3221" w:author="Tri Le" w:date="2021-07-13T20:11:00Z">
              <w:tcPr>
                <w:tcW w:w="1985" w:type="dxa"/>
                <w:gridSpan w:val="2"/>
              </w:tcPr>
            </w:tcPrChange>
          </w:tcPr>
          <w:p w14:paraId="731C16E7" w14:textId="0C3E6B5D" w:rsidR="009B101B" w:rsidRPr="00E53B18" w:rsidDel="00633B03" w:rsidRDefault="009B101B" w:rsidP="000B72B2">
            <w:pPr>
              <w:contextualSpacing/>
              <w:rPr>
                <w:del w:id="3222" w:author="Tri Le" w:date="2021-07-13T19:54:00Z"/>
                <w:rFonts w:ascii="Times New Roman" w:hAnsi="Times New Roman" w:cs="Times New Roman"/>
                <w:rPrChange w:id="3223" w:author="Tri Le" w:date="2021-07-13T20:26:00Z">
                  <w:rPr>
                    <w:del w:id="3224" w:author="Tri Le" w:date="2021-07-13T19:54:00Z"/>
                    <w:rFonts w:ascii="Cambria" w:hAnsi="Cambria"/>
                    <w:sz w:val="20"/>
                  </w:rPr>
                </w:rPrChange>
              </w:rPr>
            </w:pPr>
            <w:del w:id="3225" w:author="Tri Le" w:date="2021-07-13T19:54:00Z">
              <w:r w:rsidRPr="00E53B18" w:rsidDel="00633B03">
                <w:rPr>
                  <w:rFonts w:ascii="Times New Roman" w:hAnsi="Times New Roman" w:cs="Times New Roman"/>
                  <w:rPrChange w:id="3226" w:author="Tri Le" w:date="2021-07-13T20:26:00Z">
                    <w:rPr>
                      <w:rFonts w:ascii="Cambria" w:hAnsi="Cambria"/>
                      <w:sz w:val="20"/>
                    </w:rPr>
                  </w:rPrChange>
                </w:rPr>
                <w:delText>Cog1F-flap</w:delText>
              </w:r>
            </w:del>
          </w:p>
        </w:tc>
        <w:tc>
          <w:tcPr>
            <w:tcW w:w="4961" w:type="dxa"/>
            <w:tcPrChange w:id="3227" w:author="Tri Le" w:date="2021-07-13T20:11:00Z">
              <w:tcPr>
                <w:tcW w:w="4961" w:type="dxa"/>
                <w:gridSpan w:val="2"/>
              </w:tcPr>
            </w:tcPrChange>
          </w:tcPr>
          <w:p w14:paraId="17A78A24" w14:textId="51A98FE6" w:rsidR="009B101B" w:rsidRPr="00E53B18" w:rsidDel="00633B03" w:rsidRDefault="009B101B" w:rsidP="000B72B2">
            <w:pPr>
              <w:contextualSpacing/>
              <w:rPr>
                <w:del w:id="3228" w:author="Tri Le" w:date="2021-07-13T19:54:00Z"/>
                <w:rFonts w:ascii="Times New Roman" w:hAnsi="Times New Roman" w:cs="Times New Roman"/>
                <w:rPrChange w:id="3229" w:author="Tri Le" w:date="2021-07-13T20:26:00Z">
                  <w:rPr>
                    <w:del w:id="3230" w:author="Tri Le" w:date="2021-07-13T19:54:00Z"/>
                    <w:rFonts w:ascii="Cambria" w:hAnsi="Cambria"/>
                    <w:sz w:val="20"/>
                  </w:rPr>
                </w:rPrChange>
              </w:rPr>
            </w:pPr>
            <w:del w:id="3231" w:author="Tri Le" w:date="2021-07-13T19:54:00Z">
              <w:r w:rsidRPr="00E53B18" w:rsidDel="00633B03">
                <w:rPr>
                  <w:rFonts w:ascii="Times New Roman" w:hAnsi="Times New Roman" w:cs="Times New Roman"/>
                  <w:rPrChange w:id="3232" w:author="Tri Le" w:date="2021-07-13T20:26:00Z">
                    <w:rPr>
                      <w:rFonts w:ascii="Cambria" w:hAnsi="Cambria"/>
                      <w:sz w:val="20"/>
                    </w:rPr>
                  </w:rPrChange>
                </w:rPr>
                <w:delText>AATAAATCATAACGYTGGATGCGNTTYCATGA</w:delText>
              </w:r>
            </w:del>
          </w:p>
        </w:tc>
        <w:tc>
          <w:tcPr>
            <w:tcW w:w="2410" w:type="dxa"/>
            <w:vMerge w:val="restart"/>
            <w:tcPrChange w:id="3233" w:author="Tri Le" w:date="2021-07-13T20:11:00Z">
              <w:tcPr>
                <w:tcW w:w="1276" w:type="dxa"/>
                <w:vMerge w:val="restart"/>
              </w:tcPr>
            </w:tcPrChange>
          </w:tcPr>
          <w:p w14:paraId="116B420D" w14:textId="71023E79" w:rsidR="009B101B" w:rsidRPr="00E53B18" w:rsidDel="00633B03" w:rsidRDefault="009B101B" w:rsidP="000B72B2">
            <w:pPr>
              <w:contextualSpacing/>
              <w:jc w:val="center"/>
              <w:rPr>
                <w:del w:id="3234" w:author="Tri Le" w:date="2021-07-13T19:54:00Z"/>
                <w:rFonts w:ascii="Times New Roman" w:hAnsi="Times New Roman" w:cs="Times New Roman"/>
                <w:rPrChange w:id="3235" w:author="Tri Le" w:date="2021-07-13T20:26:00Z">
                  <w:rPr>
                    <w:del w:id="3236" w:author="Tri Le" w:date="2021-07-13T19:54:00Z"/>
                    <w:rFonts w:ascii="Cambria" w:hAnsi="Cambria"/>
                    <w:sz w:val="20"/>
                  </w:rPr>
                </w:rPrChange>
              </w:rPr>
            </w:pPr>
            <w:del w:id="3237" w:author="Tri Le" w:date="2021-07-13T19:54:00Z">
              <w:r w:rsidRPr="00E53B18" w:rsidDel="00633B03">
                <w:rPr>
                  <w:rFonts w:ascii="Times New Roman" w:hAnsi="Times New Roman" w:cs="Times New Roman"/>
                  <w:rPrChange w:id="3238" w:author="Tri Le" w:date="2021-07-13T20:26:00Z">
                    <w:rPr>
                      <w:rFonts w:ascii="Cambria" w:hAnsi="Cambria"/>
                      <w:sz w:val="20"/>
                    </w:rPr>
                  </w:rPrChange>
                </w:rPr>
                <w:delText>Norovirus GI</w:delText>
              </w:r>
            </w:del>
          </w:p>
        </w:tc>
      </w:tr>
      <w:tr w:rsidR="009B101B" w:rsidRPr="00E53B18" w:rsidDel="00633B03" w14:paraId="26C02FB6" w14:textId="56EBB20A" w:rsidTr="0040763E">
        <w:trPr>
          <w:trHeight w:val="360"/>
          <w:del w:id="3239" w:author="Tri Le" w:date="2021-07-13T19:54:00Z"/>
          <w:trPrChange w:id="3240" w:author="Tri Le" w:date="2021-07-13T20:11:00Z">
            <w:trPr>
              <w:gridAfter w:val="0"/>
              <w:trHeight w:val="360"/>
            </w:trPr>
          </w:trPrChange>
        </w:trPr>
        <w:tc>
          <w:tcPr>
            <w:tcW w:w="1418" w:type="dxa"/>
            <w:vMerge/>
            <w:tcPrChange w:id="3241" w:author="Tri Le" w:date="2021-07-13T20:11:00Z">
              <w:tcPr>
                <w:tcW w:w="1418" w:type="dxa"/>
                <w:vMerge/>
              </w:tcPr>
            </w:tcPrChange>
          </w:tcPr>
          <w:p w14:paraId="36B3B96F" w14:textId="35BB23E3" w:rsidR="009B101B" w:rsidRPr="00E53B18" w:rsidDel="00633B03" w:rsidRDefault="009B101B" w:rsidP="000B72B2">
            <w:pPr>
              <w:contextualSpacing/>
              <w:rPr>
                <w:del w:id="3242" w:author="Tri Le" w:date="2021-07-13T19:54:00Z"/>
                <w:rFonts w:ascii="Times New Roman" w:hAnsi="Times New Roman" w:cs="Times New Roman"/>
                <w:rPrChange w:id="3243" w:author="Tri Le" w:date="2021-07-13T20:26:00Z">
                  <w:rPr>
                    <w:del w:id="3244" w:author="Tri Le" w:date="2021-07-13T19:54:00Z"/>
                    <w:rFonts w:ascii="Cambria" w:hAnsi="Cambria"/>
                    <w:sz w:val="20"/>
                  </w:rPr>
                </w:rPrChange>
              </w:rPr>
            </w:pPr>
          </w:p>
        </w:tc>
        <w:tc>
          <w:tcPr>
            <w:tcW w:w="709" w:type="dxa"/>
            <w:vMerge/>
            <w:tcPrChange w:id="3245" w:author="Tri Le" w:date="2021-07-13T20:11:00Z">
              <w:tcPr>
                <w:tcW w:w="850" w:type="dxa"/>
                <w:vMerge/>
              </w:tcPr>
            </w:tcPrChange>
          </w:tcPr>
          <w:p w14:paraId="4A65235B" w14:textId="675C997F" w:rsidR="009B101B" w:rsidRPr="00E53B18" w:rsidDel="00633B03" w:rsidRDefault="009B101B" w:rsidP="000B72B2">
            <w:pPr>
              <w:contextualSpacing/>
              <w:rPr>
                <w:del w:id="3246" w:author="Tri Le" w:date="2021-07-13T19:54:00Z"/>
                <w:rFonts w:ascii="Times New Roman" w:hAnsi="Times New Roman" w:cs="Times New Roman"/>
                <w:rPrChange w:id="3247" w:author="Tri Le" w:date="2021-07-13T20:26:00Z">
                  <w:rPr>
                    <w:del w:id="3248" w:author="Tri Le" w:date="2021-07-13T19:54:00Z"/>
                    <w:rFonts w:ascii="Cambria" w:hAnsi="Cambria"/>
                    <w:sz w:val="20"/>
                  </w:rPr>
                </w:rPrChange>
              </w:rPr>
            </w:pPr>
          </w:p>
        </w:tc>
        <w:tc>
          <w:tcPr>
            <w:tcW w:w="1985" w:type="dxa"/>
            <w:tcPrChange w:id="3249" w:author="Tri Le" w:date="2021-07-13T20:11:00Z">
              <w:tcPr>
                <w:tcW w:w="1985" w:type="dxa"/>
                <w:gridSpan w:val="2"/>
              </w:tcPr>
            </w:tcPrChange>
          </w:tcPr>
          <w:p w14:paraId="27DDA4A7" w14:textId="66799BC3" w:rsidR="009B101B" w:rsidRPr="00E53B18" w:rsidDel="00633B03" w:rsidRDefault="009B101B" w:rsidP="000B72B2">
            <w:pPr>
              <w:contextualSpacing/>
              <w:rPr>
                <w:del w:id="3250" w:author="Tri Le" w:date="2021-07-13T19:54:00Z"/>
                <w:rFonts w:ascii="Times New Roman" w:hAnsi="Times New Roman" w:cs="Times New Roman"/>
                <w:rPrChange w:id="3251" w:author="Tri Le" w:date="2021-07-13T20:26:00Z">
                  <w:rPr>
                    <w:del w:id="3252" w:author="Tri Le" w:date="2021-07-13T19:54:00Z"/>
                    <w:rFonts w:ascii="Cambria" w:hAnsi="Cambria"/>
                    <w:sz w:val="20"/>
                  </w:rPr>
                </w:rPrChange>
              </w:rPr>
            </w:pPr>
            <w:del w:id="3253" w:author="Tri Le" w:date="2021-07-13T19:54:00Z">
              <w:r w:rsidRPr="00E53B18" w:rsidDel="00633B03">
                <w:rPr>
                  <w:rFonts w:ascii="Times New Roman" w:hAnsi="Times New Roman" w:cs="Times New Roman"/>
                  <w:rPrChange w:id="3254" w:author="Tri Le" w:date="2021-07-13T20:26:00Z">
                    <w:rPr>
                      <w:rFonts w:ascii="Cambria" w:hAnsi="Cambria"/>
                      <w:sz w:val="20"/>
                    </w:rPr>
                  </w:rPrChange>
                </w:rPr>
                <w:delText>Cog1R-flap</w:delText>
              </w:r>
            </w:del>
          </w:p>
        </w:tc>
        <w:tc>
          <w:tcPr>
            <w:tcW w:w="4961" w:type="dxa"/>
            <w:tcPrChange w:id="3255" w:author="Tri Le" w:date="2021-07-13T20:11:00Z">
              <w:tcPr>
                <w:tcW w:w="4961" w:type="dxa"/>
                <w:gridSpan w:val="2"/>
              </w:tcPr>
            </w:tcPrChange>
          </w:tcPr>
          <w:p w14:paraId="7D025F86" w14:textId="625986FE" w:rsidR="009B101B" w:rsidRPr="00E53B18" w:rsidDel="00633B03" w:rsidRDefault="009B101B" w:rsidP="000B72B2">
            <w:pPr>
              <w:contextualSpacing/>
              <w:rPr>
                <w:del w:id="3256" w:author="Tri Le" w:date="2021-07-13T19:54:00Z"/>
                <w:rFonts w:ascii="Times New Roman" w:hAnsi="Times New Roman" w:cs="Times New Roman"/>
                <w:rPrChange w:id="3257" w:author="Tri Le" w:date="2021-07-13T20:26:00Z">
                  <w:rPr>
                    <w:del w:id="3258" w:author="Tri Le" w:date="2021-07-13T19:54:00Z"/>
                    <w:rFonts w:ascii="Cambria" w:hAnsi="Cambria"/>
                    <w:sz w:val="20"/>
                  </w:rPr>
                </w:rPrChange>
              </w:rPr>
            </w:pPr>
            <w:del w:id="3259" w:author="Tri Le" w:date="2021-07-13T19:54:00Z">
              <w:r w:rsidRPr="00E53B18" w:rsidDel="00633B03">
                <w:rPr>
                  <w:rFonts w:ascii="Times New Roman" w:hAnsi="Times New Roman" w:cs="Times New Roman"/>
                  <w:rPrChange w:id="3260" w:author="Tri Le" w:date="2021-07-13T20:26:00Z">
                    <w:rPr>
                      <w:rFonts w:ascii="Cambria" w:hAnsi="Cambria"/>
                      <w:sz w:val="20"/>
                    </w:rPr>
                  </w:rPrChange>
                </w:rPr>
                <w:delText>AATAAATCATAACTTAGACGCCATCATCATTYAC</w:delText>
              </w:r>
            </w:del>
          </w:p>
        </w:tc>
        <w:tc>
          <w:tcPr>
            <w:tcW w:w="2410" w:type="dxa"/>
            <w:vMerge/>
            <w:tcPrChange w:id="3261" w:author="Tri Le" w:date="2021-07-13T20:11:00Z">
              <w:tcPr>
                <w:tcW w:w="1276" w:type="dxa"/>
                <w:vMerge/>
              </w:tcPr>
            </w:tcPrChange>
          </w:tcPr>
          <w:p w14:paraId="5F17951C" w14:textId="1F9CA17B" w:rsidR="009B101B" w:rsidRPr="00E53B18" w:rsidDel="00633B03" w:rsidRDefault="009B101B" w:rsidP="000B72B2">
            <w:pPr>
              <w:contextualSpacing/>
              <w:jc w:val="center"/>
              <w:rPr>
                <w:del w:id="3262" w:author="Tri Le" w:date="2021-07-13T19:54:00Z"/>
                <w:rFonts w:ascii="Times New Roman" w:hAnsi="Times New Roman" w:cs="Times New Roman"/>
                <w:b/>
                <w:rPrChange w:id="3263" w:author="Tri Le" w:date="2021-07-13T20:26:00Z">
                  <w:rPr>
                    <w:del w:id="3264" w:author="Tri Le" w:date="2021-07-13T19:54:00Z"/>
                    <w:rFonts w:ascii="Cambria" w:hAnsi="Cambria"/>
                    <w:b/>
                    <w:sz w:val="20"/>
                  </w:rPr>
                </w:rPrChange>
              </w:rPr>
            </w:pPr>
          </w:p>
        </w:tc>
      </w:tr>
      <w:tr w:rsidR="009B101B" w:rsidRPr="00E53B18" w:rsidDel="00633B03" w14:paraId="67BF3D7D" w14:textId="1EE3EA0C" w:rsidTr="0040763E">
        <w:trPr>
          <w:trHeight w:val="360"/>
          <w:del w:id="3265" w:author="Tri Le" w:date="2021-07-13T19:54:00Z"/>
          <w:trPrChange w:id="3266" w:author="Tri Le" w:date="2021-07-13T20:11:00Z">
            <w:trPr>
              <w:gridAfter w:val="0"/>
              <w:trHeight w:val="360"/>
            </w:trPr>
          </w:trPrChange>
        </w:trPr>
        <w:tc>
          <w:tcPr>
            <w:tcW w:w="1418" w:type="dxa"/>
            <w:vMerge/>
            <w:tcPrChange w:id="3267" w:author="Tri Le" w:date="2021-07-13T20:11:00Z">
              <w:tcPr>
                <w:tcW w:w="1418" w:type="dxa"/>
                <w:vMerge/>
              </w:tcPr>
            </w:tcPrChange>
          </w:tcPr>
          <w:p w14:paraId="35F3191B" w14:textId="2B1A18FA" w:rsidR="009B101B" w:rsidRPr="00E53B18" w:rsidDel="00633B03" w:rsidRDefault="009B101B" w:rsidP="000B72B2">
            <w:pPr>
              <w:contextualSpacing/>
              <w:rPr>
                <w:del w:id="3268" w:author="Tri Le" w:date="2021-07-13T19:54:00Z"/>
                <w:rFonts w:ascii="Times New Roman" w:hAnsi="Times New Roman" w:cs="Times New Roman"/>
                <w:rPrChange w:id="3269" w:author="Tri Le" w:date="2021-07-13T20:26:00Z">
                  <w:rPr>
                    <w:del w:id="3270" w:author="Tri Le" w:date="2021-07-13T19:54:00Z"/>
                    <w:rFonts w:ascii="Cambria" w:hAnsi="Cambria"/>
                    <w:sz w:val="20"/>
                  </w:rPr>
                </w:rPrChange>
              </w:rPr>
            </w:pPr>
          </w:p>
        </w:tc>
        <w:tc>
          <w:tcPr>
            <w:tcW w:w="709" w:type="dxa"/>
            <w:vMerge/>
            <w:tcPrChange w:id="3271" w:author="Tri Le" w:date="2021-07-13T20:11:00Z">
              <w:tcPr>
                <w:tcW w:w="850" w:type="dxa"/>
                <w:vMerge/>
              </w:tcPr>
            </w:tcPrChange>
          </w:tcPr>
          <w:p w14:paraId="144D6688" w14:textId="233D0584" w:rsidR="009B101B" w:rsidRPr="00E53B18" w:rsidDel="00633B03" w:rsidRDefault="009B101B" w:rsidP="000B72B2">
            <w:pPr>
              <w:contextualSpacing/>
              <w:rPr>
                <w:del w:id="3272" w:author="Tri Le" w:date="2021-07-13T19:54:00Z"/>
                <w:rFonts w:ascii="Times New Roman" w:hAnsi="Times New Roman" w:cs="Times New Roman"/>
                <w:rPrChange w:id="3273" w:author="Tri Le" w:date="2021-07-13T20:26:00Z">
                  <w:rPr>
                    <w:del w:id="3274" w:author="Tri Le" w:date="2021-07-13T19:54:00Z"/>
                    <w:rFonts w:ascii="Cambria" w:hAnsi="Cambria"/>
                    <w:sz w:val="20"/>
                  </w:rPr>
                </w:rPrChange>
              </w:rPr>
            </w:pPr>
          </w:p>
        </w:tc>
        <w:tc>
          <w:tcPr>
            <w:tcW w:w="1985" w:type="dxa"/>
            <w:tcPrChange w:id="3275" w:author="Tri Le" w:date="2021-07-13T20:11:00Z">
              <w:tcPr>
                <w:tcW w:w="1985" w:type="dxa"/>
                <w:gridSpan w:val="2"/>
              </w:tcPr>
            </w:tcPrChange>
          </w:tcPr>
          <w:p w14:paraId="4A16FF4B" w14:textId="7709527F" w:rsidR="009B101B" w:rsidRPr="00E53B18" w:rsidDel="00633B03" w:rsidRDefault="009B101B" w:rsidP="000B72B2">
            <w:pPr>
              <w:contextualSpacing/>
              <w:rPr>
                <w:del w:id="3276" w:author="Tri Le" w:date="2021-07-13T19:54:00Z"/>
                <w:rFonts w:ascii="Times New Roman" w:hAnsi="Times New Roman" w:cs="Times New Roman"/>
                <w:rPrChange w:id="3277" w:author="Tri Le" w:date="2021-07-13T20:26:00Z">
                  <w:rPr>
                    <w:del w:id="3278" w:author="Tri Le" w:date="2021-07-13T19:54:00Z"/>
                    <w:rFonts w:ascii="Cambria" w:hAnsi="Cambria"/>
                    <w:sz w:val="20"/>
                  </w:rPr>
                </w:rPrChange>
              </w:rPr>
            </w:pPr>
            <w:del w:id="3279" w:author="Tri Le" w:date="2021-07-13T19:54:00Z">
              <w:r w:rsidRPr="00E53B18" w:rsidDel="00633B03">
                <w:rPr>
                  <w:rFonts w:ascii="Times New Roman" w:hAnsi="Times New Roman" w:cs="Times New Roman"/>
                  <w:rPrChange w:id="3280" w:author="Tri Le" w:date="2021-07-13T20:26:00Z">
                    <w:rPr>
                      <w:rFonts w:ascii="Cambria" w:hAnsi="Cambria"/>
                      <w:sz w:val="20"/>
                    </w:rPr>
                  </w:rPrChange>
                </w:rPr>
                <w:delText>Ring1a.2 (Probe)</w:delText>
              </w:r>
            </w:del>
          </w:p>
        </w:tc>
        <w:tc>
          <w:tcPr>
            <w:tcW w:w="4961" w:type="dxa"/>
            <w:tcPrChange w:id="3281" w:author="Tri Le" w:date="2021-07-13T20:11:00Z">
              <w:tcPr>
                <w:tcW w:w="4961" w:type="dxa"/>
                <w:gridSpan w:val="2"/>
              </w:tcPr>
            </w:tcPrChange>
          </w:tcPr>
          <w:p w14:paraId="6F4CBBF5" w14:textId="3BAEBF28" w:rsidR="009B101B" w:rsidRPr="00E53B18" w:rsidDel="00633B03" w:rsidRDefault="009B101B" w:rsidP="000B72B2">
            <w:pPr>
              <w:contextualSpacing/>
              <w:rPr>
                <w:del w:id="3282" w:author="Tri Le" w:date="2021-07-13T19:54:00Z"/>
                <w:rFonts w:ascii="Times New Roman" w:hAnsi="Times New Roman" w:cs="Times New Roman"/>
                <w:rPrChange w:id="3283" w:author="Tri Le" w:date="2021-07-13T20:26:00Z">
                  <w:rPr>
                    <w:del w:id="3284" w:author="Tri Le" w:date="2021-07-13T19:54:00Z"/>
                    <w:rFonts w:ascii="Cambria" w:hAnsi="Cambria"/>
                    <w:sz w:val="20"/>
                  </w:rPr>
                </w:rPrChange>
              </w:rPr>
            </w:pPr>
            <w:del w:id="3285" w:author="Tri Le" w:date="2021-07-13T19:54:00Z">
              <w:r w:rsidRPr="00E53B18" w:rsidDel="00633B03">
                <w:rPr>
                  <w:rFonts w:ascii="Times New Roman" w:hAnsi="Times New Roman" w:cs="Times New Roman"/>
                  <w:rPrChange w:id="3286" w:author="Tri Le" w:date="2021-07-13T20:26:00Z">
                    <w:rPr>
                      <w:rFonts w:ascii="Cambria" w:hAnsi="Cambria"/>
                      <w:sz w:val="20"/>
                    </w:rPr>
                  </w:rPrChange>
                </w:rPr>
                <w:delText>6-FAM- AGATYGCGR/ZEN/ TCYCCTGTCCA -IBFQ</w:delText>
              </w:r>
            </w:del>
          </w:p>
        </w:tc>
        <w:tc>
          <w:tcPr>
            <w:tcW w:w="2410" w:type="dxa"/>
            <w:vMerge/>
            <w:tcPrChange w:id="3287" w:author="Tri Le" w:date="2021-07-13T20:11:00Z">
              <w:tcPr>
                <w:tcW w:w="1276" w:type="dxa"/>
                <w:vMerge/>
              </w:tcPr>
            </w:tcPrChange>
          </w:tcPr>
          <w:p w14:paraId="6DD38C6E" w14:textId="39E84676" w:rsidR="009B101B" w:rsidRPr="00E53B18" w:rsidDel="00633B03" w:rsidRDefault="009B101B" w:rsidP="000B72B2">
            <w:pPr>
              <w:contextualSpacing/>
              <w:jc w:val="center"/>
              <w:rPr>
                <w:del w:id="3288" w:author="Tri Le" w:date="2021-07-13T19:54:00Z"/>
                <w:rFonts w:ascii="Times New Roman" w:hAnsi="Times New Roman" w:cs="Times New Roman"/>
                <w:b/>
                <w:rPrChange w:id="3289" w:author="Tri Le" w:date="2021-07-13T20:26:00Z">
                  <w:rPr>
                    <w:del w:id="3290" w:author="Tri Le" w:date="2021-07-13T19:54:00Z"/>
                    <w:rFonts w:ascii="Cambria" w:hAnsi="Cambria"/>
                    <w:b/>
                    <w:sz w:val="20"/>
                  </w:rPr>
                </w:rPrChange>
              </w:rPr>
            </w:pPr>
          </w:p>
        </w:tc>
      </w:tr>
      <w:tr w:rsidR="009B101B" w:rsidRPr="00E53B18" w:rsidDel="00633B03" w14:paraId="5D373890" w14:textId="0FDF55D2" w:rsidTr="0040763E">
        <w:trPr>
          <w:trHeight w:val="360"/>
          <w:del w:id="3291" w:author="Tri Le" w:date="2021-07-13T19:54:00Z"/>
          <w:trPrChange w:id="3292" w:author="Tri Le" w:date="2021-07-13T20:11:00Z">
            <w:trPr>
              <w:gridAfter w:val="0"/>
              <w:trHeight w:val="360"/>
            </w:trPr>
          </w:trPrChange>
        </w:trPr>
        <w:tc>
          <w:tcPr>
            <w:tcW w:w="1418" w:type="dxa"/>
            <w:vMerge w:val="restart"/>
            <w:tcPrChange w:id="3293" w:author="Tri Le" w:date="2021-07-13T20:11:00Z">
              <w:tcPr>
                <w:tcW w:w="1418" w:type="dxa"/>
                <w:vMerge w:val="restart"/>
              </w:tcPr>
            </w:tcPrChange>
          </w:tcPr>
          <w:p w14:paraId="2EA6C30C" w14:textId="28968549" w:rsidR="009B101B" w:rsidRPr="00E53B18" w:rsidDel="00633B03" w:rsidRDefault="009B101B" w:rsidP="000B72B2">
            <w:pPr>
              <w:contextualSpacing/>
              <w:rPr>
                <w:del w:id="3294" w:author="Tri Le" w:date="2021-07-13T19:54:00Z"/>
                <w:rFonts w:ascii="Times New Roman" w:hAnsi="Times New Roman" w:cs="Times New Roman"/>
                <w:rPrChange w:id="3295" w:author="Tri Le" w:date="2021-07-13T20:26:00Z">
                  <w:rPr>
                    <w:del w:id="3296" w:author="Tri Le" w:date="2021-07-13T19:54:00Z"/>
                    <w:rFonts w:ascii="Cambria" w:hAnsi="Cambria"/>
                    <w:sz w:val="20"/>
                  </w:rPr>
                </w:rPrChange>
              </w:rPr>
            </w:pPr>
            <w:del w:id="3297" w:author="Tri Le" w:date="2021-07-13T19:54:00Z">
              <w:r w:rsidRPr="00E53B18" w:rsidDel="00633B03">
                <w:rPr>
                  <w:rFonts w:ascii="Times New Roman" w:hAnsi="Times New Roman" w:cs="Times New Roman"/>
                  <w:rPrChange w:id="3298" w:author="Tri Le" w:date="2021-07-13T20:26:00Z">
                    <w:rPr>
                      <w:rFonts w:ascii="Cambria" w:hAnsi="Cambria"/>
                      <w:sz w:val="20"/>
                    </w:rPr>
                  </w:rPrChange>
                </w:rPr>
                <w:delText xml:space="preserve">GII </w:delText>
              </w:r>
            </w:del>
          </w:p>
        </w:tc>
        <w:tc>
          <w:tcPr>
            <w:tcW w:w="709" w:type="dxa"/>
            <w:vMerge w:val="restart"/>
            <w:tcPrChange w:id="3299" w:author="Tri Le" w:date="2021-07-13T20:11:00Z">
              <w:tcPr>
                <w:tcW w:w="850" w:type="dxa"/>
                <w:vMerge w:val="restart"/>
              </w:tcPr>
            </w:tcPrChange>
          </w:tcPr>
          <w:p w14:paraId="0DD96E4E" w14:textId="3183FA77" w:rsidR="009B101B" w:rsidRPr="00E53B18" w:rsidDel="00633B03" w:rsidRDefault="009B101B" w:rsidP="000B72B2">
            <w:pPr>
              <w:contextualSpacing/>
              <w:rPr>
                <w:del w:id="3300" w:author="Tri Le" w:date="2021-07-13T19:54:00Z"/>
                <w:rFonts w:ascii="Times New Roman" w:hAnsi="Times New Roman" w:cs="Times New Roman"/>
                <w:rPrChange w:id="3301" w:author="Tri Le" w:date="2021-07-13T20:26:00Z">
                  <w:rPr>
                    <w:del w:id="3302" w:author="Tri Le" w:date="2021-07-13T19:54:00Z"/>
                    <w:rFonts w:ascii="Cambria" w:hAnsi="Cambria"/>
                    <w:sz w:val="20"/>
                  </w:rPr>
                </w:rPrChange>
              </w:rPr>
            </w:pPr>
          </w:p>
        </w:tc>
        <w:tc>
          <w:tcPr>
            <w:tcW w:w="1985" w:type="dxa"/>
            <w:tcPrChange w:id="3303" w:author="Tri Le" w:date="2021-07-13T20:11:00Z">
              <w:tcPr>
                <w:tcW w:w="1985" w:type="dxa"/>
                <w:gridSpan w:val="2"/>
              </w:tcPr>
            </w:tcPrChange>
          </w:tcPr>
          <w:p w14:paraId="4E9566A5" w14:textId="2F2C82DE" w:rsidR="009B101B" w:rsidRPr="00E53B18" w:rsidDel="00633B03" w:rsidRDefault="009B101B" w:rsidP="000B72B2">
            <w:pPr>
              <w:contextualSpacing/>
              <w:rPr>
                <w:del w:id="3304" w:author="Tri Le" w:date="2021-07-13T19:54:00Z"/>
                <w:rFonts w:ascii="Times New Roman" w:hAnsi="Times New Roman" w:cs="Times New Roman"/>
                <w:rPrChange w:id="3305" w:author="Tri Le" w:date="2021-07-13T20:26:00Z">
                  <w:rPr>
                    <w:del w:id="3306" w:author="Tri Le" w:date="2021-07-13T19:54:00Z"/>
                    <w:rFonts w:ascii="Cambria" w:hAnsi="Cambria"/>
                    <w:sz w:val="20"/>
                  </w:rPr>
                </w:rPrChange>
              </w:rPr>
            </w:pPr>
            <w:del w:id="3307" w:author="Tri Le" w:date="2021-07-13T19:54:00Z">
              <w:r w:rsidRPr="00E53B18" w:rsidDel="00633B03">
                <w:rPr>
                  <w:rFonts w:ascii="Times New Roman" w:hAnsi="Times New Roman" w:cs="Times New Roman"/>
                  <w:rPrChange w:id="3308" w:author="Tri Le" w:date="2021-07-13T20:26:00Z">
                    <w:rPr>
                      <w:rFonts w:ascii="Cambria" w:hAnsi="Cambria"/>
                      <w:sz w:val="20"/>
                    </w:rPr>
                  </w:rPrChange>
                </w:rPr>
                <w:delText>Cog2F-flap</w:delText>
              </w:r>
            </w:del>
          </w:p>
        </w:tc>
        <w:tc>
          <w:tcPr>
            <w:tcW w:w="4961" w:type="dxa"/>
            <w:tcPrChange w:id="3309" w:author="Tri Le" w:date="2021-07-13T20:11:00Z">
              <w:tcPr>
                <w:tcW w:w="4961" w:type="dxa"/>
                <w:gridSpan w:val="2"/>
              </w:tcPr>
            </w:tcPrChange>
          </w:tcPr>
          <w:p w14:paraId="548FA620" w14:textId="59A55E1B" w:rsidR="009B101B" w:rsidRPr="00E53B18" w:rsidDel="00633B03" w:rsidRDefault="009B101B" w:rsidP="000B72B2">
            <w:pPr>
              <w:contextualSpacing/>
              <w:rPr>
                <w:del w:id="3310" w:author="Tri Le" w:date="2021-07-13T19:54:00Z"/>
                <w:rFonts w:ascii="Times New Roman" w:hAnsi="Times New Roman" w:cs="Times New Roman"/>
                <w:rPrChange w:id="3311" w:author="Tri Le" w:date="2021-07-13T20:26:00Z">
                  <w:rPr>
                    <w:del w:id="3312" w:author="Tri Le" w:date="2021-07-13T19:54:00Z"/>
                    <w:rFonts w:ascii="Cambria" w:hAnsi="Cambria"/>
                    <w:sz w:val="20"/>
                  </w:rPr>
                </w:rPrChange>
              </w:rPr>
            </w:pPr>
            <w:del w:id="3313" w:author="Tri Le" w:date="2021-07-13T19:54:00Z">
              <w:r w:rsidRPr="00E53B18" w:rsidDel="00633B03">
                <w:rPr>
                  <w:rFonts w:ascii="Times New Roman" w:hAnsi="Times New Roman" w:cs="Times New Roman"/>
                  <w:rPrChange w:id="3314" w:author="Tri Le" w:date="2021-07-13T20:26:00Z">
                    <w:rPr>
                      <w:rFonts w:ascii="Cambria" w:hAnsi="Cambria"/>
                      <w:sz w:val="20"/>
                    </w:rPr>
                  </w:rPrChange>
                </w:rPr>
                <w:delText>AATAAATCATAACARGARBCNATGTTYAGRTGGAT GAG</w:delText>
              </w:r>
            </w:del>
          </w:p>
        </w:tc>
        <w:tc>
          <w:tcPr>
            <w:tcW w:w="2410" w:type="dxa"/>
            <w:vMerge w:val="restart"/>
            <w:tcPrChange w:id="3315" w:author="Tri Le" w:date="2021-07-13T20:11:00Z">
              <w:tcPr>
                <w:tcW w:w="1276" w:type="dxa"/>
                <w:vMerge w:val="restart"/>
              </w:tcPr>
            </w:tcPrChange>
          </w:tcPr>
          <w:p w14:paraId="25E4FFD4" w14:textId="38181B62" w:rsidR="009B101B" w:rsidRPr="00E53B18" w:rsidDel="00633B03" w:rsidRDefault="009B101B" w:rsidP="000B72B2">
            <w:pPr>
              <w:contextualSpacing/>
              <w:jc w:val="center"/>
              <w:rPr>
                <w:del w:id="3316" w:author="Tri Le" w:date="2021-07-13T19:54:00Z"/>
                <w:rFonts w:ascii="Times New Roman" w:hAnsi="Times New Roman" w:cs="Times New Roman"/>
                <w:rPrChange w:id="3317" w:author="Tri Le" w:date="2021-07-13T20:26:00Z">
                  <w:rPr>
                    <w:del w:id="3318" w:author="Tri Le" w:date="2021-07-13T19:54:00Z"/>
                    <w:rFonts w:ascii="Cambria" w:hAnsi="Cambria"/>
                    <w:sz w:val="20"/>
                  </w:rPr>
                </w:rPrChange>
              </w:rPr>
            </w:pPr>
            <w:del w:id="3319" w:author="Tri Le" w:date="2021-07-13T19:54:00Z">
              <w:r w:rsidRPr="00E53B18" w:rsidDel="00633B03">
                <w:rPr>
                  <w:rFonts w:ascii="Times New Roman" w:hAnsi="Times New Roman" w:cs="Times New Roman"/>
                  <w:rPrChange w:id="3320" w:author="Tri Le" w:date="2021-07-13T20:26:00Z">
                    <w:rPr>
                      <w:rFonts w:ascii="Cambria" w:hAnsi="Cambria"/>
                      <w:sz w:val="20"/>
                    </w:rPr>
                  </w:rPrChange>
                </w:rPr>
                <w:delText>Norovirus GII</w:delText>
              </w:r>
            </w:del>
          </w:p>
        </w:tc>
      </w:tr>
      <w:tr w:rsidR="009B101B" w:rsidRPr="00E53B18" w:rsidDel="00633B03" w14:paraId="487453A1" w14:textId="5B5D35E0" w:rsidTr="0040763E">
        <w:trPr>
          <w:trHeight w:val="360"/>
          <w:del w:id="3321" w:author="Tri Le" w:date="2021-07-13T19:54:00Z"/>
          <w:trPrChange w:id="3322" w:author="Tri Le" w:date="2021-07-13T20:11:00Z">
            <w:trPr>
              <w:gridAfter w:val="0"/>
              <w:trHeight w:val="360"/>
            </w:trPr>
          </w:trPrChange>
        </w:trPr>
        <w:tc>
          <w:tcPr>
            <w:tcW w:w="1418" w:type="dxa"/>
            <w:vMerge/>
            <w:tcPrChange w:id="3323" w:author="Tri Le" w:date="2021-07-13T20:11:00Z">
              <w:tcPr>
                <w:tcW w:w="1418" w:type="dxa"/>
                <w:vMerge/>
              </w:tcPr>
            </w:tcPrChange>
          </w:tcPr>
          <w:p w14:paraId="2A81D045" w14:textId="05EC1D41" w:rsidR="009B101B" w:rsidRPr="00E53B18" w:rsidDel="00633B03" w:rsidRDefault="009B101B" w:rsidP="000B72B2">
            <w:pPr>
              <w:contextualSpacing/>
              <w:rPr>
                <w:del w:id="3324" w:author="Tri Le" w:date="2021-07-13T19:54:00Z"/>
                <w:rFonts w:ascii="Times New Roman" w:hAnsi="Times New Roman" w:cs="Times New Roman"/>
                <w:highlight w:val="yellow"/>
                <w:rPrChange w:id="3325" w:author="Tri Le" w:date="2021-07-13T20:26:00Z">
                  <w:rPr>
                    <w:del w:id="3326" w:author="Tri Le" w:date="2021-07-13T19:54:00Z"/>
                    <w:rFonts w:ascii="Cambria" w:hAnsi="Cambria"/>
                    <w:sz w:val="20"/>
                    <w:highlight w:val="yellow"/>
                  </w:rPr>
                </w:rPrChange>
              </w:rPr>
            </w:pPr>
          </w:p>
        </w:tc>
        <w:tc>
          <w:tcPr>
            <w:tcW w:w="709" w:type="dxa"/>
            <w:vMerge/>
            <w:tcPrChange w:id="3327" w:author="Tri Le" w:date="2021-07-13T20:11:00Z">
              <w:tcPr>
                <w:tcW w:w="850" w:type="dxa"/>
                <w:vMerge/>
              </w:tcPr>
            </w:tcPrChange>
          </w:tcPr>
          <w:p w14:paraId="083762CB" w14:textId="4E2AF06C" w:rsidR="009B101B" w:rsidRPr="00E53B18" w:rsidDel="00633B03" w:rsidRDefault="009B101B" w:rsidP="000B72B2">
            <w:pPr>
              <w:contextualSpacing/>
              <w:rPr>
                <w:del w:id="3328" w:author="Tri Le" w:date="2021-07-13T19:54:00Z"/>
                <w:rFonts w:ascii="Times New Roman" w:hAnsi="Times New Roman" w:cs="Times New Roman"/>
                <w:rPrChange w:id="3329" w:author="Tri Le" w:date="2021-07-13T20:26:00Z">
                  <w:rPr>
                    <w:del w:id="3330" w:author="Tri Le" w:date="2021-07-13T19:54:00Z"/>
                    <w:rFonts w:ascii="Cambria" w:hAnsi="Cambria"/>
                    <w:sz w:val="20"/>
                  </w:rPr>
                </w:rPrChange>
              </w:rPr>
            </w:pPr>
          </w:p>
        </w:tc>
        <w:tc>
          <w:tcPr>
            <w:tcW w:w="1985" w:type="dxa"/>
            <w:tcPrChange w:id="3331" w:author="Tri Le" w:date="2021-07-13T20:11:00Z">
              <w:tcPr>
                <w:tcW w:w="1985" w:type="dxa"/>
                <w:gridSpan w:val="2"/>
              </w:tcPr>
            </w:tcPrChange>
          </w:tcPr>
          <w:p w14:paraId="511FA661" w14:textId="37E64B36" w:rsidR="009B101B" w:rsidRPr="00E53B18" w:rsidDel="00633B03" w:rsidRDefault="009B101B" w:rsidP="000B72B2">
            <w:pPr>
              <w:contextualSpacing/>
              <w:rPr>
                <w:del w:id="3332" w:author="Tri Le" w:date="2021-07-13T19:54:00Z"/>
                <w:rFonts w:ascii="Times New Roman" w:hAnsi="Times New Roman" w:cs="Times New Roman"/>
                <w:rPrChange w:id="3333" w:author="Tri Le" w:date="2021-07-13T20:26:00Z">
                  <w:rPr>
                    <w:del w:id="3334" w:author="Tri Le" w:date="2021-07-13T19:54:00Z"/>
                    <w:rFonts w:ascii="Cambria" w:hAnsi="Cambria"/>
                    <w:sz w:val="20"/>
                  </w:rPr>
                </w:rPrChange>
              </w:rPr>
            </w:pPr>
            <w:del w:id="3335" w:author="Tri Le" w:date="2021-07-13T19:54:00Z">
              <w:r w:rsidRPr="00E53B18" w:rsidDel="00633B03">
                <w:rPr>
                  <w:rFonts w:ascii="Times New Roman" w:hAnsi="Times New Roman" w:cs="Times New Roman"/>
                  <w:rPrChange w:id="3336" w:author="Tri Le" w:date="2021-07-13T20:26:00Z">
                    <w:rPr>
                      <w:rFonts w:ascii="Cambria" w:hAnsi="Cambria"/>
                      <w:sz w:val="20"/>
                    </w:rPr>
                  </w:rPrChange>
                </w:rPr>
                <w:delText>Cog2R-flap</w:delText>
              </w:r>
            </w:del>
          </w:p>
          <w:p w14:paraId="463EC3BC" w14:textId="605646B5" w:rsidR="009B101B" w:rsidRPr="00E53B18" w:rsidDel="00633B03" w:rsidRDefault="009B101B" w:rsidP="000B72B2">
            <w:pPr>
              <w:contextualSpacing/>
              <w:rPr>
                <w:del w:id="3337" w:author="Tri Le" w:date="2021-07-13T19:54:00Z"/>
                <w:rFonts w:ascii="Times New Roman" w:hAnsi="Times New Roman" w:cs="Times New Roman"/>
                <w:rPrChange w:id="3338" w:author="Tri Le" w:date="2021-07-13T20:26:00Z">
                  <w:rPr>
                    <w:del w:id="3339" w:author="Tri Le" w:date="2021-07-13T19:54:00Z"/>
                    <w:rFonts w:ascii="Cambria" w:hAnsi="Cambria"/>
                    <w:sz w:val="20"/>
                  </w:rPr>
                </w:rPrChange>
              </w:rPr>
            </w:pPr>
          </w:p>
        </w:tc>
        <w:tc>
          <w:tcPr>
            <w:tcW w:w="4961" w:type="dxa"/>
            <w:tcPrChange w:id="3340" w:author="Tri Le" w:date="2021-07-13T20:11:00Z">
              <w:tcPr>
                <w:tcW w:w="4961" w:type="dxa"/>
                <w:gridSpan w:val="2"/>
              </w:tcPr>
            </w:tcPrChange>
          </w:tcPr>
          <w:p w14:paraId="70E7DDBC" w14:textId="68E38809" w:rsidR="009B101B" w:rsidRPr="00E53B18" w:rsidDel="00633B03" w:rsidRDefault="009B101B" w:rsidP="000B72B2">
            <w:pPr>
              <w:contextualSpacing/>
              <w:rPr>
                <w:del w:id="3341" w:author="Tri Le" w:date="2021-07-13T19:54:00Z"/>
                <w:rFonts w:ascii="Times New Roman" w:hAnsi="Times New Roman" w:cs="Times New Roman"/>
                <w:rPrChange w:id="3342" w:author="Tri Le" w:date="2021-07-13T20:26:00Z">
                  <w:rPr>
                    <w:del w:id="3343" w:author="Tri Le" w:date="2021-07-13T19:54:00Z"/>
                    <w:rFonts w:ascii="Cambria" w:hAnsi="Cambria"/>
                    <w:sz w:val="20"/>
                  </w:rPr>
                </w:rPrChange>
              </w:rPr>
            </w:pPr>
            <w:del w:id="3344" w:author="Tri Le" w:date="2021-07-13T19:54:00Z">
              <w:r w:rsidRPr="00E53B18" w:rsidDel="00633B03">
                <w:rPr>
                  <w:rFonts w:ascii="Times New Roman" w:hAnsi="Times New Roman" w:cs="Times New Roman"/>
                  <w:rPrChange w:id="3345" w:author="Tri Le" w:date="2021-07-13T20:26:00Z">
                    <w:rPr>
                      <w:rFonts w:ascii="Cambria" w:hAnsi="Cambria"/>
                      <w:sz w:val="20"/>
                    </w:rPr>
                  </w:rPrChange>
                </w:rPr>
                <w:delText>AATAAATCATAATCGACGCCATCTTCATTCACA</w:delText>
              </w:r>
            </w:del>
          </w:p>
        </w:tc>
        <w:tc>
          <w:tcPr>
            <w:tcW w:w="2410" w:type="dxa"/>
            <w:vMerge/>
            <w:tcPrChange w:id="3346" w:author="Tri Le" w:date="2021-07-13T20:11:00Z">
              <w:tcPr>
                <w:tcW w:w="1276" w:type="dxa"/>
                <w:vMerge/>
              </w:tcPr>
            </w:tcPrChange>
          </w:tcPr>
          <w:p w14:paraId="0A32585B" w14:textId="7BE6ABE4" w:rsidR="009B101B" w:rsidRPr="00E53B18" w:rsidDel="00633B03" w:rsidRDefault="009B101B" w:rsidP="000B72B2">
            <w:pPr>
              <w:contextualSpacing/>
              <w:rPr>
                <w:del w:id="3347" w:author="Tri Le" w:date="2021-07-13T19:54:00Z"/>
                <w:rFonts w:ascii="Times New Roman" w:hAnsi="Times New Roman" w:cs="Times New Roman"/>
                <w:b/>
                <w:rPrChange w:id="3348" w:author="Tri Le" w:date="2021-07-13T20:26:00Z">
                  <w:rPr>
                    <w:del w:id="3349" w:author="Tri Le" w:date="2021-07-13T19:54:00Z"/>
                    <w:rFonts w:ascii="Cambria" w:hAnsi="Cambria"/>
                    <w:b/>
                    <w:sz w:val="20"/>
                  </w:rPr>
                </w:rPrChange>
              </w:rPr>
            </w:pPr>
          </w:p>
        </w:tc>
      </w:tr>
      <w:tr w:rsidR="009B101B" w:rsidRPr="00E53B18" w:rsidDel="00633B03" w14:paraId="69AE0E20" w14:textId="6482C92E" w:rsidTr="0040763E">
        <w:trPr>
          <w:trHeight w:val="360"/>
          <w:del w:id="3350" w:author="Tri Le" w:date="2021-07-13T19:54:00Z"/>
          <w:trPrChange w:id="3351" w:author="Tri Le" w:date="2021-07-13T20:11:00Z">
            <w:trPr>
              <w:gridAfter w:val="0"/>
              <w:trHeight w:val="360"/>
            </w:trPr>
          </w:trPrChange>
        </w:trPr>
        <w:tc>
          <w:tcPr>
            <w:tcW w:w="1418" w:type="dxa"/>
            <w:vMerge/>
            <w:tcPrChange w:id="3352" w:author="Tri Le" w:date="2021-07-13T20:11:00Z">
              <w:tcPr>
                <w:tcW w:w="1418" w:type="dxa"/>
                <w:vMerge/>
              </w:tcPr>
            </w:tcPrChange>
          </w:tcPr>
          <w:p w14:paraId="31B926A6" w14:textId="21E8A985" w:rsidR="009B101B" w:rsidRPr="00E53B18" w:rsidDel="00633B03" w:rsidRDefault="009B101B" w:rsidP="000B72B2">
            <w:pPr>
              <w:contextualSpacing/>
              <w:rPr>
                <w:del w:id="3353" w:author="Tri Le" w:date="2021-07-13T19:54:00Z"/>
                <w:rFonts w:ascii="Times New Roman" w:hAnsi="Times New Roman" w:cs="Times New Roman"/>
                <w:highlight w:val="yellow"/>
                <w:rPrChange w:id="3354" w:author="Tri Le" w:date="2021-07-13T20:26:00Z">
                  <w:rPr>
                    <w:del w:id="3355" w:author="Tri Le" w:date="2021-07-13T19:54:00Z"/>
                    <w:rFonts w:ascii="Cambria" w:hAnsi="Cambria"/>
                    <w:sz w:val="20"/>
                    <w:highlight w:val="yellow"/>
                  </w:rPr>
                </w:rPrChange>
              </w:rPr>
            </w:pPr>
          </w:p>
        </w:tc>
        <w:tc>
          <w:tcPr>
            <w:tcW w:w="709" w:type="dxa"/>
            <w:vMerge/>
            <w:tcPrChange w:id="3356" w:author="Tri Le" w:date="2021-07-13T20:11:00Z">
              <w:tcPr>
                <w:tcW w:w="850" w:type="dxa"/>
                <w:vMerge/>
              </w:tcPr>
            </w:tcPrChange>
          </w:tcPr>
          <w:p w14:paraId="53AE62B5" w14:textId="75BC104E" w:rsidR="009B101B" w:rsidRPr="00E53B18" w:rsidDel="00633B03" w:rsidRDefault="009B101B" w:rsidP="000B72B2">
            <w:pPr>
              <w:contextualSpacing/>
              <w:rPr>
                <w:del w:id="3357" w:author="Tri Le" w:date="2021-07-13T19:54:00Z"/>
                <w:rFonts w:ascii="Times New Roman" w:hAnsi="Times New Roman" w:cs="Times New Roman"/>
                <w:rPrChange w:id="3358" w:author="Tri Le" w:date="2021-07-13T20:26:00Z">
                  <w:rPr>
                    <w:del w:id="3359" w:author="Tri Le" w:date="2021-07-13T19:54:00Z"/>
                    <w:rFonts w:ascii="Cambria" w:hAnsi="Cambria"/>
                    <w:sz w:val="20"/>
                  </w:rPr>
                </w:rPrChange>
              </w:rPr>
            </w:pPr>
          </w:p>
        </w:tc>
        <w:tc>
          <w:tcPr>
            <w:tcW w:w="1985" w:type="dxa"/>
            <w:tcPrChange w:id="3360" w:author="Tri Le" w:date="2021-07-13T20:11:00Z">
              <w:tcPr>
                <w:tcW w:w="1985" w:type="dxa"/>
                <w:gridSpan w:val="2"/>
              </w:tcPr>
            </w:tcPrChange>
          </w:tcPr>
          <w:p w14:paraId="270C7C02" w14:textId="4ACA7AFE" w:rsidR="009B101B" w:rsidRPr="00E53B18" w:rsidDel="00633B03" w:rsidRDefault="009B101B" w:rsidP="000B72B2">
            <w:pPr>
              <w:contextualSpacing/>
              <w:rPr>
                <w:del w:id="3361" w:author="Tri Le" w:date="2021-07-13T19:54:00Z"/>
                <w:rFonts w:ascii="Times New Roman" w:hAnsi="Times New Roman" w:cs="Times New Roman"/>
                <w:rPrChange w:id="3362" w:author="Tri Le" w:date="2021-07-13T20:26:00Z">
                  <w:rPr>
                    <w:del w:id="3363" w:author="Tri Le" w:date="2021-07-13T19:54:00Z"/>
                    <w:rFonts w:ascii="Cambria" w:hAnsi="Cambria"/>
                    <w:sz w:val="20"/>
                  </w:rPr>
                </w:rPrChange>
              </w:rPr>
            </w:pPr>
            <w:del w:id="3364" w:author="Tri Le" w:date="2021-07-13T19:54:00Z">
              <w:r w:rsidRPr="00E53B18" w:rsidDel="00633B03">
                <w:rPr>
                  <w:rFonts w:ascii="Times New Roman" w:hAnsi="Times New Roman" w:cs="Times New Roman"/>
                  <w:rPrChange w:id="3365" w:author="Tri Le" w:date="2021-07-13T20:26:00Z">
                    <w:rPr>
                      <w:rFonts w:ascii="Cambria" w:hAnsi="Cambria"/>
                      <w:sz w:val="20"/>
                    </w:rPr>
                  </w:rPrChange>
                </w:rPr>
                <w:delText>Ring 2.2 (Probe)</w:delText>
              </w:r>
            </w:del>
          </w:p>
        </w:tc>
        <w:tc>
          <w:tcPr>
            <w:tcW w:w="4961" w:type="dxa"/>
            <w:tcPrChange w:id="3366" w:author="Tri Le" w:date="2021-07-13T20:11:00Z">
              <w:tcPr>
                <w:tcW w:w="4961" w:type="dxa"/>
                <w:gridSpan w:val="2"/>
              </w:tcPr>
            </w:tcPrChange>
          </w:tcPr>
          <w:p w14:paraId="433AC0A3" w14:textId="54DD4973" w:rsidR="009B101B" w:rsidRPr="00E53B18" w:rsidDel="00633B03" w:rsidRDefault="009B101B" w:rsidP="000B72B2">
            <w:pPr>
              <w:contextualSpacing/>
              <w:rPr>
                <w:del w:id="3367" w:author="Tri Le" w:date="2021-07-13T19:54:00Z"/>
                <w:rFonts w:ascii="Times New Roman" w:hAnsi="Times New Roman" w:cs="Times New Roman"/>
                <w:rPrChange w:id="3368" w:author="Tri Le" w:date="2021-07-13T20:26:00Z">
                  <w:rPr>
                    <w:del w:id="3369" w:author="Tri Le" w:date="2021-07-13T19:54:00Z"/>
                    <w:rFonts w:ascii="Cambria" w:hAnsi="Cambria"/>
                    <w:sz w:val="20"/>
                  </w:rPr>
                </w:rPrChange>
              </w:rPr>
            </w:pPr>
            <w:del w:id="3370" w:author="Tri Le" w:date="2021-07-13T19:54:00Z">
              <w:r w:rsidRPr="00E53B18" w:rsidDel="00633B03">
                <w:rPr>
                  <w:rFonts w:ascii="Times New Roman" w:hAnsi="Times New Roman" w:cs="Times New Roman"/>
                  <w:rPrChange w:id="3371" w:author="Tri Le" w:date="2021-07-13T20:26:00Z">
                    <w:rPr>
                      <w:rFonts w:ascii="Cambria" w:hAnsi="Cambria"/>
                      <w:sz w:val="20"/>
                    </w:rPr>
                  </w:rPrChange>
                </w:rPr>
                <w:delText>JOE - TGGGAGGGY/ZEN/ GATCGCAATCT - IBFQ</w:delText>
              </w:r>
            </w:del>
          </w:p>
        </w:tc>
        <w:tc>
          <w:tcPr>
            <w:tcW w:w="2410" w:type="dxa"/>
            <w:vMerge/>
            <w:tcBorders>
              <w:bottom w:val="single" w:sz="4" w:space="0" w:color="000000" w:themeColor="text1"/>
            </w:tcBorders>
            <w:tcPrChange w:id="3372" w:author="Tri Le" w:date="2021-07-13T20:11:00Z">
              <w:tcPr>
                <w:tcW w:w="1276" w:type="dxa"/>
                <w:vMerge/>
                <w:tcBorders>
                  <w:bottom w:val="single" w:sz="4" w:space="0" w:color="000000" w:themeColor="text1"/>
                </w:tcBorders>
              </w:tcPr>
            </w:tcPrChange>
          </w:tcPr>
          <w:p w14:paraId="3FFD0B7A" w14:textId="48579F30" w:rsidR="009B101B" w:rsidRPr="00E53B18" w:rsidDel="00633B03" w:rsidRDefault="009B101B" w:rsidP="000B72B2">
            <w:pPr>
              <w:contextualSpacing/>
              <w:rPr>
                <w:del w:id="3373" w:author="Tri Le" w:date="2021-07-13T19:54:00Z"/>
                <w:rFonts w:ascii="Times New Roman" w:hAnsi="Times New Roman" w:cs="Times New Roman"/>
                <w:b/>
                <w:rPrChange w:id="3374" w:author="Tri Le" w:date="2021-07-13T20:26:00Z">
                  <w:rPr>
                    <w:del w:id="3375" w:author="Tri Le" w:date="2021-07-13T19:54:00Z"/>
                    <w:rFonts w:ascii="Cambria" w:hAnsi="Cambria"/>
                    <w:b/>
                    <w:sz w:val="20"/>
                  </w:rPr>
                </w:rPrChange>
              </w:rPr>
            </w:pPr>
          </w:p>
        </w:tc>
      </w:tr>
      <w:tr w:rsidR="009B101B" w:rsidRPr="00E53B18" w:rsidDel="00633B03" w14:paraId="3158218B" w14:textId="5195B28C" w:rsidTr="0040763E">
        <w:trPr>
          <w:trHeight w:val="86"/>
          <w:del w:id="3376" w:author="Tri Le" w:date="2021-07-13T19:54:00Z"/>
          <w:trPrChange w:id="3377" w:author="Tri Le" w:date="2021-07-13T20:11:00Z">
            <w:trPr>
              <w:gridAfter w:val="0"/>
              <w:trHeight w:val="86"/>
            </w:trPr>
          </w:trPrChange>
        </w:trPr>
        <w:tc>
          <w:tcPr>
            <w:tcW w:w="1418" w:type="dxa"/>
            <w:vMerge w:val="restart"/>
            <w:tcPrChange w:id="3378" w:author="Tri Le" w:date="2021-07-13T20:11:00Z">
              <w:tcPr>
                <w:tcW w:w="1418" w:type="dxa"/>
                <w:vMerge w:val="restart"/>
              </w:tcPr>
            </w:tcPrChange>
          </w:tcPr>
          <w:p w14:paraId="5560D46A" w14:textId="086CD443" w:rsidR="009B101B" w:rsidRPr="00E53B18" w:rsidDel="00633B03" w:rsidRDefault="009B101B" w:rsidP="000B72B2">
            <w:pPr>
              <w:contextualSpacing/>
              <w:rPr>
                <w:del w:id="3379" w:author="Tri Le" w:date="2021-07-13T19:54:00Z"/>
                <w:rFonts w:ascii="Times New Roman" w:hAnsi="Times New Roman" w:cs="Times New Roman"/>
                <w:rPrChange w:id="3380" w:author="Tri Le" w:date="2021-07-13T20:26:00Z">
                  <w:rPr>
                    <w:del w:id="3381" w:author="Tri Le" w:date="2021-07-13T19:54:00Z"/>
                    <w:rFonts w:ascii="Cambria" w:hAnsi="Cambria"/>
                    <w:sz w:val="20"/>
                  </w:rPr>
                </w:rPrChange>
              </w:rPr>
            </w:pPr>
            <w:del w:id="3382" w:author="Tri Le" w:date="2021-07-13T19:54:00Z">
              <w:r w:rsidRPr="00E53B18" w:rsidDel="00633B03">
                <w:rPr>
                  <w:rFonts w:ascii="Times New Roman" w:hAnsi="Times New Roman" w:cs="Times New Roman"/>
                  <w:rPrChange w:id="3383" w:author="Tri Le" w:date="2021-07-13T20:26:00Z">
                    <w:rPr>
                      <w:rFonts w:ascii="Cambria" w:hAnsi="Cambria"/>
                      <w:sz w:val="20"/>
                    </w:rPr>
                  </w:rPrChange>
                </w:rPr>
                <w:delText>CrAssphage</w:delText>
              </w:r>
            </w:del>
          </w:p>
        </w:tc>
        <w:tc>
          <w:tcPr>
            <w:tcW w:w="709" w:type="dxa"/>
            <w:vMerge w:val="restart"/>
            <w:tcPrChange w:id="3384" w:author="Tri Le" w:date="2021-07-13T20:11:00Z">
              <w:tcPr>
                <w:tcW w:w="850" w:type="dxa"/>
                <w:vMerge w:val="restart"/>
              </w:tcPr>
            </w:tcPrChange>
          </w:tcPr>
          <w:p w14:paraId="7A17668A" w14:textId="5217CD0E" w:rsidR="009B101B" w:rsidRPr="00E53B18" w:rsidDel="00633B03" w:rsidRDefault="009B101B" w:rsidP="000B72B2">
            <w:pPr>
              <w:contextualSpacing/>
              <w:rPr>
                <w:del w:id="3385" w:author="Tri Le" w:date="2021-07-13T19:54:00Z"/>
                <w:rFonts w:ascii="Times New Roman" w:hAnsi="Times New Roman" w:cs="Times New Roman"/>
                <w:rPrChange w:id="3386" w:author="Tri Le" w:date="2021-07-13T20:26:00Z">
                  <w:rPr>
                    <w:del w:id="3387" w:author="Tri Le" w:date="2021-07-13T19:54:00Z"/>
                    <w:rFonts w:ascii="Cambria" w:hAnsi="Cambria"/>
                    <w:sz w:val="20"/>
                  </w:rPr>
                </w:rPrChange>
              </w:rPr>
            </w:pPr>
          </w:p>
        </w:tc>
        <w:tc>
          <w:tcPr>
            <w:tcW w:w="1985" w:type="dxa"/>
            <w:tcPrChange w:id="3388" w:author="Tri Le" w:date="2021-07-13T20:11:00Z">
              <w:tcPr>
                <w:tcW w:w="1985" w:type="dxa"/>
                <w:gridSpan w:val="2"/>
              </w:tcPr>
            </w:tcPrChange>
          </w:tcPr>
          <w:p w14:paraId="7EC1CAD5" w14:textId="76226D32" w:rsidR="009B101B" w:rsidRPr="00E53B18" w:rsidDel="00633B03" w:rsidRDefault="009B101B" w:rsidP="000B72B2">
            <w:pPr>
              <w:contextualSpacing/>
              <w:rPr>
                <w:del w:id="3389" w:author="Tri Le" w:date="2021-07-13T19:54:00Z"/>
                <w:rFonts w:ascii="Times New Roman" w:hAnsi="Times New Roman" w:cs="Times New Roman"/>
                <w:rPrChange w:id="3390" w:author="Tri Le" w:date="2021-07-13T20:26:00Z">
                  <w:rPr>
                    <w:del w:id="3391" w:author="Tri Le" w:date="2021-07-13T19:54:00Z"/>
                    <w:rFonts w:ascii="Cambria" w:hAnsi="Cambria"/>
                    <w:sz w:val="20"/>
                  </w:rPr>
                </w:rPrChange>
              </w:rPr>
            </w:pPr>
            <w:del w:id="3392" w:author="Tri Le" w:date="2021-07-13T19:54:00Z">
              <w:r w:rsidRPr="00E53B18" w:rsidDel="00633B03">
                <w:rPr>
                  <w:rFonts w:ascii="Times New Roman" w:hAnsi="Times New Roman" w:cs="Times New Roman"/>
                  <w:rPrChange w:id="3393" w:author="Tri Le" w:date="2021-07-13T20:26:00Z">
                    <w:rPr>
                      <w:rFonts w:ascii="Cambria" w:hAnsi="Cambria"/>
                      <w:sz w:val="20"/>
                    </w:rPr>
                  </w:rPrChange>
                </w:rPr>
                <w:delText>CrAss-F</w:delText>
              </w:r>
            </w:del>
          </w:p>
        </w:tc>
        <w:tc>
          <w:tcPr>
            <w:tcW w:w="4961" w:type="dxa"/>
            <w:tcPrChange w:id="3394" w:author="Tri Le" w:date="2021-07-13T20:11:00Z">
              <w:tcPr>
                <w:tcW w:w="4961" w:type="dxa"/>
                <w:gridSpan w:val="2"/>
              </w:tcPr>
            </w:tcPrChange>
          </w:tcPr>
          <w:p w14:paraId="6B8F55E5" w14:textId="21C41293" w:rsidR="009B101B" w:rsidRPr="00E53B18" w:rsidDel="00633B03" w:rsidRDefault="009B101B" w:rsidP="000B72B2">
            <w:pPr>
              <w:contextualSpacing/>
              <w:rPr>
                <w:del w:id="3395" w:author="Tri Le" w:date="2021-07-13T19:54:00Z"/>
                <w:rFonts w:ascii="Times New Roman" w:hAnsi="Times New Roman" w:cs="Times New Roman"/>
                <w:rPrChange w:id="3396" w:author="Tri Le" w:date="2021-07-13T20:26:00Z">
                  <w:rPr>
                    <w:del w:id="3397" w:author="Tri Le" w:date="2021-07-13T19:54:00Z"/>
                    <w:sz w:val="20"/>
                  </w:rPr>
                </w:rPrChange>
              </w:rPr>
            </w:pPr>
            <w:del w:id="3398" w:author="Tri Le" w:date="2021-07-13T19:54:00Z">
              <w:r w:rsidRPr="00E53B18" w:rsidDel="00633B03">
                <w:rPr>
                  <w:rFonts w:ascii="Times New Roman" w:hAnsi="Times New Roman" w:cs="Times New Roman"/>
                  <w:rPrChange w:id="3399" w:author="Tri Le" w:date="2021-07-13T20:26:00Z">
                    <w:rPr>
                      <w:sz w:val="20"/>
                    </w:rPr>
                  </w:rPrChange>
                </w:rPr>
                <w:delText>CAG AAG TAC AAA CTC CTA AAA AAC GTA GAG</w:delText>
              </w:r>
            </w:del>
          </w:p>
        </w:tc>
        <w:tc>
          <w:tcPr>
            <w:tcW w:w="2410" w:type="dxa"/>
            <w:vMerge w:val="restart"/>
            <w:tcBorders>
              <w:top w:val="single" w:sz="4" w:space="0" w:color="000000" w:themeColor="text1"/>
            </w:tcBorders>
            <w:tcPrChange w:id="3400" w:author="Tri Le" w:date="2021-07-13T20:11:00Z">
              <w:tcPr>
                <w:tcW w:w="1276" w:type="dxa"/>
                <w:vMerge w:val="restart"/>
                <w:tcBorders>
                  <w:top w:val="single" w:sz="4" w:space="0" w:color="000000" w:themeColor="text1"/>
                </w:tcBorders>
              </w:tcPr>
            </w:tcPrChange>
          </w:tcPr>
          <w:p w14:paraId="74DF3098" w14:textId="7A094B2B" w:rsidR="009B101B" w:rsidRPr="00E53B18" w:rsidDel="00633B03" w:rsidRDefault="009B101B" w:rsidP="000B72B2">
            <w:pPr>
              <w:contextualSpacing/>
              <w:rPr>
                <w:del w:id="3401" w:author="Tri Le" w:date="2021-07-13T19:54:00Z"/>
                <w:rFonts w:ascii="Times New Roman" w:hAnsi="Times New Roman" w:cs="Times New Roman"/>
                <w:rPrChange w:id="3402" w:author="Tri Le" w:date="2021-07-13T20:26:00Z">
                  <w:rPr>
                    <w:del w:id="3403" w:author="Tri Le" w:date="2021-07-13T19:54:00Z"/>
                    <w:rFonts w:ascii="Cambria" w:hAnsi="Cambria"/>
                    <w:sz w:val="20"/>
                  </w:rPr>
                </w:rPrChange>
              </w:rPr>
            </w:pPr>
            <w:del w:id="3404" w:author="Tri Le" w:date="2021-07-13T19:54:00Z">
              <w:r w:rsidRPr="00E53B18" w:rsidDel="00633B03">
                <w:rPr>
                  <w:rFonts w:ascii="Times New Roman" w:hAnsi="Times New Roman" w:cs="Times New Roman"/>
                  <w:rPrChange w:id="3405" w:author="Tri Le" w:date="2021-07-13T20:26:00Z">
                    <w:rPr>
                      <w:rFonts w:ascii="Cambria" w:hAnsi="Cambria"/>
                      <w:sz w:val="20"/>
                    </w:rPr>
                  </w:rPrChange>
                </w:rPr>
                <w:delText>Genomic base pair region: 14731 bp-14856 bp</w:delText>
              </w:r>
            </w:del>
          </w:p>
        </w:tc>
      </w:tr>
      <w:tr w:rsidR="009B101B" w:rsidRPr="00E53B18" w:rsidDel="00633B03" w14:paraId="5E1F1AAD" w14:textId="6AFE269F" w:rsidTr="0040763E">
        <w:trPr>
          <w:trHeight w:val="86"/>
          <w:del w:id="3406" w:author="Tri Le" w:date="2021-07-13T19:54:00Z"/>
          <w:trPrChange w:id="3407" w:author="Tri Le" w:date="2021-07-13T20:11:00Z">
            <w:trPr>
              <w:gridAfter w:val="0"/>
              <w:trHeight w:val="86"/>
            </w:trPr>
          </w:trPrChange>
        </w:trPr>
        <w:tc>
          <w:tcPr>
            <w:tcW w:w="1418" w:type="dxa"/>
            <w:vMerge/>
            <w:tcPrChange w:id="3408" w:author="Tri Le" w:date="2021-07-13T20:11:00Z">
              <w:tcPr>
                <w:tcW w:w="1418" w:type="dxa"/>
                <w:vMerge/>
              </w:tcPr>
            </w:tcPrChange>
          </w:tcPr>
          <w:p w14:paraId="1D0BA1BF" w14:textId="76EF7D7F" w:rsidR="009B101B" w:rsidRPr="00E53B18" w:rsidDel="00633B03" w:rsidRDefault="009B101B" w:rsidP="000B72B2">
            <w:pPr>
              <w:contextualSpacing/>
              <w:rPr>
                <w:del w:id="3409" w:author="Tri Le" w:date="2021-07-13T19:54:00Z"/>
                <w:rFonts w:ascii="Times New Roman" w:hAnsi="Times New Roman" w:cs="Times New Roman"/>
                <w:rPrChange w:id="3410" w:author="Tri Le" w:date="2021-07-13T20:26:00Z">
                  <w:rPr>
                    <w:del w:id="3411" w:author="Tri Le" w:date="2021-07-13T19:54:00Z"/>
                    <w:rFonts w:ascii="Cambria" w:hAnsi="Cambria"/>
                    <w:sz w:val="20"/>
                  </w:rPr>
                </w:rPrChange>
              </w:rPr>
            </w:pPr>
          </w:p>
        </w:tc>
        <w:tc>
          <w:tcPr>
            <w:tcW w:w="709" w:type="dxa"/>
            <w:vMerge/>
            <w:tcPrChange w:id="3412" w:author="Tri Le" w:date="2021-07-13T20:11:00Z">
              <w:tcPr>
                <w:tcW w:w="850" w:type="dxa"/>
                <w:vMerge/>
              </w:tcPr>
            </w:tcPrChange>
          </w:tcPr>
          <w:p w14:paraId="32754563" w14:textId="5CAE6CC4" w:rsidR="009B101B" w:rsidRPr="00E53B18" w:rsidDel="00633B03" w:rsidRDefault="009B101B" w:rsidP="000B72B2">
            <w:pPr>
              <w:contextualSpacing/>
              <w:rPr>
                <w:del w:id="3413" w:author="Tri Le" w:date="2021-07-13T19:54:00Z"/>
                <w:rFonts w:ascii="Times New Roman" w:hAnsi="Times New Roman" w:cs="Times New Roman"/>
                <w:rPrChange w:id="3414" w:author="Tri Le" w:date="2021-07-13T20:26:00Z">
                  <w:rPr>
                    <w:del w:id="3415" w:author="Tri Le" w:date="2021-07-13T19:54:00Z"/>
                    <w:rFonts w:ascii="Cambria" w:hAnsi="Cambria"/>
                    <w:sz w:val="20"/>
                  </w:rPr>
                </w:rPrChange>
              </w:rPr>
            </w:pPr>
          </w:p>
        </w:tc>
        <w:tc>
          <w:tcPr>
            <w:tcW w:w="1985" w:type="dxa"/>
            <w:tcPrChange w:id="3416" w:author="Tri Le" w:date="2021-07-13T20:11:00Z">
              <w:tcPr>
                <w:tcW w:w="1985" w:type="dxa"/>
                <w:gridSpan w:val="2"/>
              </w:tcPr>
            </w:tcPrChange>
          </w:tcPr>
          <w:p w14:paraId="6248E477" w14:textId="2A8F9051" w:rsidR="009B101B" w:rsidRPr="00E53B18" w:rsidDel="00633B03" w:rsidRDefault="009B101B" w:rsidP="000B72B2">
            <w:pPr>
              <w:contextualSpacing/>
              <w:rPr>
                <w:del w:id="3417" w:author="Tri Le" w:date="2021-07-13T19:54:00Z"/>
                <w:rFonts w:ascii="Times New Roman" w:hAnsi="Times New Roman" w:cs="Times New Roman"/>
                <w:rPrChange w:id="3418" w:author="Tri Le" w:date="2021-07-13T20:26:00Z">
                  <w:rPr>
                    <w:del w:id="3419" w:author="Tri Le" w:date="2021-07-13T19:54:00Z"/>
                    <w:rFonts w:ascii="Cambria" w:hAnsi="Cambria"/>
                    <w:sz w:val="20"/>
                  </w:rPr>
                </w:rPrChange>
              </w:rPr>
            </w:pPr>
            <w:del w:id="3420" w:author="Tri Le" w:date="2021-07-13T19:54:00Z">
              <w:r w:rsidRPr="00E53B18" w:rsidDel="00633B03">
                <w:rPr>
                  <w:rFonts w:ascii="Times New Roman" w:hAnsi="Times New Roman" w:cs="Times New Roman"/>
                  <w:rPrChange w:id="3421" w:author="Tri Le" w:date="2021-07-13T20:26:00Z">
                    <w:rPr>
                      <w:rFonts w:ascii="Cambria" w:hAnsi="Cambria"/>
                      <w:sz w:val="20"/>
                    </w:rPr>
                  </w:rPrChange>
                </w:rPr>
                <w:delText>CrAss-R</w:delText>
              </w:r>
            </w:del>
          </w:p>
        </w:tc>
        <w:tc>
          <w:tcPr>
            <w:tcW w:w="4961" w:type="dxa"/>
            <w:tcPrChange w:id="3422" w:author="Tri Le" w:date="2021-07-13T20:11:00Z">
              <w:tcPr>
                <w:tcW w:w="4961" w:type="dxa"/>
                <w:gridSpan w:val="2"/>
              </w:tcPr>
            </w:tcPrChange>
          </w:tcPr>
          <w:p w14:paraId="21719F65" w14:textId="60A04997" w:rsidR="009B101B" w:rsidRPr="00E53B18" w:rsidDel="00633B03" w:rsidRDefault="009B101B" w:rsidP="000B72B2">
            <w:pPr>
              <w:contextualSpacing/>
              <w:rPr>
                <w:del w:id="3423" w:author="Tri Le" w:date="2021-07-13T19:54:00Z"/>
                <w:rFonts w:ascii="Times New Roman" w:hAnsi="Times New Roman" w:cs="Times New Roman"/>
                <w:rPrChange w:id="3424" w:author="Tri Le" w:date="2021-07-13T20:26:00Z">
                  <w:rPr>
                    <w:del w:id="3425" w:author="Tri Le" w:date="2021-07-13T19:54:00Z"/>
                    <w:sz w:val="20"/>
                  </w:rPr>
                </w:rPrChange>
              </w:rPr>
            </w:pPr>
            <w:del w:id="3426" w:author="Tri Le" w:date="2021-07-13T19:54:00Z">
              <w:r w:rsidRPr="00E53B18" w:rsidDel="00633B03">
                <w:rPr>
                  <w:rFonts w:ascii="Times New Roman" w:hAnsi="Times New Roman" w:cs="Times New Roman"/>
                  <w:rPrChange w:id="3427" w:author="Tri Le" w:date="2021-07-13T20:26:00Z">
                    <w:rPr>
                      <w:sz w:val="20"/>
                    </w:rPr>
                  </w:rPrChange>
                </w:rPr>
                <w:delText>GAT GAC CAA TAA ACA AGC CAT TAG C</w:delText>
              </w:r>
            </w:del>
          </w:p>
        </w:tc>
        <w:tc>
          <w:tcPr>
            <w:tcW w:w="2410" w:type="dxa"/>
            <w:vMerge/>
            <w:tcPrChange w:id="3428" w:author="Tri Le" w:date="2021-07-13T20:11:00Z">
              <w:tcPr>
                <w:tcW w:w="1276" w:type="dxa"/>
                <w:vMerge/>
              </w:tcPr>
            </w:tcPrChange>
          </w:tcPr>
          <w:p w14:paraId="1EFCAA54" w14:textId="003421B7" w:rsidR="009B101B" w:rsidRPr="00E53B18" w:rsidDel="00633B03" w:rsidRDefault="009B101B" w:rsidP="000B72B2">
            <w:pPr>
              <w:contextualSpacing/>
              <w:rPr>
                <w:del w:id="3429" w:author="Tri Le" w:date="2021-07-13T19:54:00Z"/>
                <w:rFonts w:ascii="Times New Roman" w:hAnsi="Times New Roman" w:cs="Times New Roman"/>
                <w:b/>
                <w:rPrChange w:id="3430" w:author="Tri Le" w:date="2021-07-13T20:26:00Z">
                  <w:rPr>
                    <w:del w:id="3431" w:author="Tri Le" w:date="2021-07-13T19:54:00Z"/>
                    <w:rFonts w:ascii="Cambria" w:hAnsi="Cambria"/>
                    <w:b/>
                    <w:sz w:val="20"/>
                  </w:rPr>
                </w:rPrChange>
              </w:rPr>
            </w:pPr>
          </w:p>
        </w:tc>
      </w:tr>
      <w:tr w:rsidR="009B101B" w:rsidRPr="00E53B18" w:rsidDel="00633B03" w14:paraId="5FD7D0D0" w14:textId="622DFE2E" w:rsidTr="0040763E">
        <w:trPr>
          <w:trHeight w:val="86"/>
          <w:del w:id="3432" w:author="Tri Le" w:date="2021-07-13T19:54:00Z"/>
          <w:trPrChange w:id="3433" w:author="Tri Le" w:date="2021-07-13T20:11:00Z">
            <w:trPr>
              <w:gridAfter w:val="0"/>
              <w:trHeight w:val="86"/>
            </w:trPr>
          </w:trPrChange>
        </w:trPr>
        <w:tc>
          <w:tcPr>
            <w:tcW w:w="1418" w:type="dxa"/>
            <w:vMerge/>
            <w:tcPrChange w:id="3434" w:author="Tri Le" w:date="2021-07-13T20:11:00Z">
              <w:tcPr>
                <w:tcW w:w="1418" w:type="dxa"/>
                <w:vMerge/>
              </w:tcPr>
            </w:tcPrChange>
          </w:tcPr>
          <w:p w14:paraId="6A4F4798" w14:textId="331C83FF" w:rsidR="009B101B" w:rsidRPr="00E53B18" w:rsidDel="00633B03" w:rsidRDefault="009B101B" w:rsidP="000B72B2">
            <w:pPr>
              <w:contextualSpacing/>
              <w:rPr>
                <w:del w:id="3435" w:author="Tri Le" w:date="2021-07-13T19:54:00Z"/>
                <w:rFonts w:ascii="Times New Roman" w:hAnsi="Times New Roman" w:cs="Times New Roman"/>
                <w:rPrChange w:id="3436" w:author="Tri Le" w:date="2021-07-13T20:26:00Z">
                  <w:rPr>
                    <w:del w:id="3437" w:author="Tri Le" w:date="2021-07-13T19:54:00Z"/>
                    <w:rFonts w:ascii="Cambria" w:hAnsi="Cambria"/>
                    <w:sz w:val="20"/>
                  </w:rPr>
                </w:rPrChange>
              </w:rPr>
            </w:pPr>
          </w:p>
        </w:tc>
        <w:tc>
          <w:tcPr>
            <w:tcW w:w="709" w:type="dxa"/>
            <w:vMerge/>
            <w:tcPrChange w:id="3438" w:author="Tri Le" w:date="2021-07-13T20:11:00Z">
              <w:tcPr>
                <w:tcW w:w="850" w:type="dxa"/>
                <w:vMerge/>
              </w:tcPr>
            </w:tcPrChange>
          </w:tcPr>
          <w:p w14:paraId="3C35BC26" w14:textId="68009497" w:rsidR="009B101B" w:rsidRPr="00E53B18" w:rsidDel="00633B03" w:rsidRDefault="009B101B" w:rsidP="000B72B2">
            <w:pPr>
              <w:contextualSpacing/>
              <w:rPr>
                <w:del w:id="3439" w:author="Tri Le" w:date="2021-07-13T19:54:00Z"/>
                <w:rFonts w:ascii="Times New Roman" w:hAnsi="Times New Roman" w:cs="Times New Roman"/>
                <w:rPrChange w:id="3440" w:author="Tri Le" w:date="2021-07-13T20:26:00Z">
                  <w:rPr>
                    <w:del w:id="3441" w:author="Tri Le" w:date="2021-07-13T19:54:00Z"/>
                    <w:rFonts w:ascii="Cambria" w:hAnsi="Cambria"/>
                    <w:sz w:val="20"/>
                  </w:rPr>
                </w:rPrChange>
              </w:rPr>
            </w:pPr>
          </w:p>
        </w:tc>
        <w:tc>
          <w:tcPr>
            <w:tcW w:w="1985" w:type="dxa"/>
            <w:tcPrChange w:id="3442" w:author="Tri Le" w:date="2021-07-13T20:11:00Z">
              <w:tcPr>
                <w:tcW w:w="1985" w:type="dxa"/>
                <w:gridSpan w:val="2"/>
              </w:tcPr>
            </w:tcPrChange>
          </w:tcPr>
          <w:p w14:paraId="7E7A8FDF" w14:textId="79516594" w:rsidR="009B101B" w:rsidRPr="00E53B18" w:rsidDel="00633B03" w:rsidRDefault="009B101B" w:rsidP="000B72B2">
            <w:pPr>
              <w:contextualSpacing/>
              <w:rPr>
                <w:del w:id="3443" w:author="Tri Le" w:date="2021-07-13T19:54:00Z"/>
                <w:rFonts w:ascii="Times New Roman" w:hAnsi="Times New Roman" w:cs="Times New Roman"/>
                <w:rPrChange w:id="3444" w:author="Tri Le" w:date="2021-07-13T20:26:00Z">
                  <w:rPr>
                    <w:del w:id="3445" w:author="Tri Le" w:date="2021-07-13T19:54:00Z"/>
                    <w:rFonts w:ascii="Cambria" w:hAnsi="Cambria"/>
                    <w:sz w:val="20"/>
                  </w:rPr>
                </w:rPrChange>
              </w:rPr>
            </w:pPr>
            <w:del w:id="3446" w:author="Tri Le" w:date="2021-07-13T19:54:00Z">
              <w:r w:rsidRPr="00E53B18" w:rsidDel="00633B03">
                <w:rPr>
                  <w:rFonts w:ascii="Times New Roman" w:hAnsi="Times New Roman" w:cs="Times New Roman"/>
                  <w:rPrChange w:id="3447" w:author="Tri Le" w:date="2021-07-13T20:26:00Z">
                    <w:rPr>
                      <w:rFonts w:ascii="Cambria" w:hAnsi="Cambria"/>
                      <w:sz w:val="20"/>
                    </w:rPr>
                  </w:rPrChange>
                </w:rPr>
                <w:delText>CrAss-P (Probe)</w:delText>
              </w:r>
            </w:del>
          </w:p>
        </w:tc>
        <w:tc>
          <w:tcPr>
            <w:tcW w:w="4961" w:type="dxa"/>
            <w:tcPrChange w:id="3448" w:author="Tri Le" w:date="2021-07-13T20:11:00Z">
              <w:tcPr>
                <w:tcW w:w="4961" w:type="dxa"/>
                <w:gridSpan w:val="2"/>
              </w:tcPr>
            </w:tcPrChange>
          </w:tcPr>
          <w:p w14:paraId="3EEE4F4E" w14:textId="42B2E137" w:rsidR="009B101B" w:rsidRPr="00E53B18" w:rsidDel="00633B03" w:rsidRDefault="009B101B" w:rsidP="000B72B2">
            <w:pPr>
              <w:contextualSpacing/>
              <w:rPr>
                <w:del w:id="3449" w:author="Tri Le" w:date="2021-07-13T19:54:00Z"/>
                <w:rFonts w:ascii="Times New Roman" w:hAnsi="Times New Roman" w:cs="Times New Roman"/>
                <w:rPrChange w:id="3450" w:author="Tri Le" w:date="2021-07-13T20:26:00Z">
                  <w:rPr>
                    <w:del w:id="3451" w:author="Tri Le" w:date="2021-07-13T19:54:00Z"/>
                    <w:sz w:val="20"/>
                  </w:rPr>
                </w:rPrChange>
              </w:rPr>
            </w:pPr>
            <w:del w:id="3452" w:author="Tri Le" w:date="2021-07-13T19:54:00Z">
              <w:r w:rsidRPr="00E53B18" w:rsidDel="00633B03">
                <w:rPr>
                  <w:rFonts w:ascii="Times New Roman" w:hAnsi="Times New Roman" w:cs="Times New Roman"/>
                  <w:rPrChange w:id="3453" w:author="Tri Le" w:date="2021-07-13T20:26:00Z">
                    <w:rPr>
                      <w:rFonts w:ascii="Cambria" w:hAnsi="Cambria"/>
                      <w:sz w:val="20"/>
                    </w:rPr>
                  </w:rPrChange>
                </w:rPr>
                <w:delText>FAM</w:delText>
              </w:r>
              <w:r w:rsidRPr="00E53B18" w:rsidDel="00633B03">
                <w:rPr>
                  <w:rFonts w:ascii="Times New Roman" w:hAnsi="Times New Roman" w:cs="Times New Roman"/>
                  <w:rPrChange w:id="3454" w:author="Tri Le" w:date="2021-07-13T20:26:00Z">
                    <w:rPr>
                      <w:sz w:val="20"/>
                    </w:rPr>
                  </w:rPrChange>
                </w:rPr>
                <w:delText>-AAT AAC GAT TTA CGT GAT GTA AC</w:delText>
              </w:r>
            </w:del>
          </w:p>
        </w:tc>
        <w:tc>
          <w:tcPr>
            <w:tcW w:w="2410" w:type="dxa"/>
            <w:vMerge/>
            <w:tcBorders>
              <w:bottom w:val="single" w:sz="4" w:space="0" w:color="000000" w:themeColor="text1"/>
            </w:tcBorders>
            <w:tcPrChange w:id="3455" w:author="Tri Le" w:date="2021-07-13T20:11:00Z">
              <w:tcPr>
                <w:tcW w:w="1276" w:type="dxa"/>
                <w:vMerge/>
                <w:tcBorders>
                  <w:bottom w:val="single" w:sz="4" w:space="0" w:color="000000" w:themeColor="text1"/>
                </w:tcBorders>
              </w:tcPr>
            </w:tcPrChange>
          </w:tcPr>
          <w:p w14:paraId="57652F63" w14:textId="6376DDF5" w:rsidR="009B101B" w:rsidRPr="00E53B18" w:rsidDel="00633B03" w:rsidRDefault="009B101B" w:rsidP="000B72B2">
            <w:pPr>
              <w:contextualSpacing/>
              <w:rPr>
                <w:del w:id="3456" w:author="Tri Le" w:date="2021-07-13T19:54:00Z"/>
                <w:rFonts w:ascii="Times New Roman" w:hAnsi="Times New Roman" w:cs="Times New Roman"/>
                <w:b/>
                <w:rPrChange w:id="3457" w:author="Tri Le" w:date="2021-07-13T20:26:00Z">
                  <w:rPr>
                    <w:del w:id="3458" w:author="Tri Le" w:date="2021-07-13T19:54:00Z"/>
                    <w:rFonts w:ascii="Cambria" w:hAnsi="Cambria"/>
                    <w:b/>
                    <w:sz w:val="20"/>
                  </w:rPr>
                </w:rPrChange>
              </w:rPr>
            </w:pPr>
          </w:p>
        </w:tc>
      </w:tr>
      <w:tr w:rsidR="009B101B" w:rsidRPr="00E53B18" w:rsidDel="00633B03" w14:paraId="1B5ACB40" w14:textId="6D1E2303" w:rsidTr="0040763E">
        <w:trPr>
          <w:trHeight w:val="312"/>
          <w:del w:id="3459" w:author="Tri Le" w:date="2021-07-13T19:54:00Z"/>
          <w:trPrChange w:id="3460" w:author="Tri Le" w:date="2021-07-13T20:11:00Z">
            <w:trPr>
              <w:gridAfter w:val="0"/>
              <w:trHeight w:val="312"/>
            </w:trPr>
          </w:trPrChange>
        </w:trPr>
        <w:tc>
          <w:tcPr>
            <w:tcW w:w="1418" w:type="dxa"/>
            <w:vMerge w:val="restart"/>
            <w:tcPrChange w:id="3461" w:author="Tri Le" w:date="2021-07-13T20:11:00Z">
              <w:tcPr>
                <w:tcW w:w="1418" w:type="dxa"/>
                <w:vMerge w:val="restart"/>
              </w:tcPr>
            </w:tcPrChange>
          </w:tcPr>
          <w:p w14:paraId="7572B252" w14:textId="197D266C" w:rsidR="009B101B" w:rsidRPr="00E53B18" w:rsidDel="00633B03" w:rsidRDefault="009B101B" w:rsidP="000B72B2">
            <w:pPr>
              <w:contextualSpacing/>
              <w:rPr>
                <w:del w:id="3462" w:author="Tri Le" w:date="2021-07-13T19:54:00Z"/>
                <w:rFonts w:ascii="Times New Roman" w:hAnsi="Times New Roman" w:cs="Times New Roman"/>
                <w:rPrChange w:id="3463" w:author="Tri Le" w:date="2021-07-13T20:26:00Z">
                  <w:rPr>
                    <w:del w:id="3464" w:author="Tri Le" w:date="2021-07-13T19:54:00Z"/>
                    <w:rFonts w:ascii="Cambria" w:hAnsi="Cambria"/>
                    <w:sz w:val="20"/>
                  </w:rPr>
                </w:rPrChange>
              </w:rPr>
            </w:pPr>
            <w:del w:id="3465" w:author="Tri Le" w:date="2021-07-13T19:54:00Z">
              <w:r w:rsidRPr="00E53B18" w:rsidDel="00633B03">
                <w:rPr>
                  <w:rFonts w:ascii="Times New Roman" w:hAnsi="Times New Roman" w:cs="Times New Roman"/>
                  <w:rPrChange w:id="3466" w:author="Tri Le" w:date="2021-07-13T20:26:00Z">
                    <w:rPr>
                      <w:rFonts w:ascii="Cambria" w:hAnsi="Cambria"/>
                      <w:sz w:val="20"/>
                    </w:rPr>
                  </w:rPrChange>
                </w:rPr>
                <w:delText>Pepper Mild Mottle Virus</w:delText>
              </w:r>
            </w:del>
          </w:p>
        </w:tc>
        <w:tc>
          <w:tcPr>
            <w:tcW w:w="709" w:type="dxa"/>
            <w:vMerge w:val="restart"/>
            <w:tcPrChange w:id="3467" w:author="Tri Le" w:date="2021-07-13T20:11:00Z">
              <w:tcPr>
                <w:tcW w:w="850" w:type="dxa"/>
                <w:vMerge w:val="restart"/>
              </w:tcPr>
            </w:tcPrChange>
          </w:tcPr>
          <w:p w14:paraId="6586BD5F" w14:textId="7137AC70" w:rsidR="009B101B" w:rsidRPr="00E53B18" w:rsidDel="00633B03" w:rsidRDefault="009B101B" w:rsidP="000B72B2">
            <w:pPr>
              <w:contextualSpacing/>
              <w:rPr>
                <w:del w:id="3468" w:author="Tri Le" w:date="2021-07-13T19:54:00Z"/>
                <w:rFonts w:ascii="Times New Roman" w:hAnsi="Times New Roman" w:cs="Times New Roman"/>
                <w:rPrChange w:id="3469" w:author="Tri Le" w:date="2021-07-13T20:26:00Z">
                  <w:rPr>
                    <w:del w:id="3470" w:author="Tri Le" w:date="2021-07-13T19:54:00Z"/>
                    <w:sz w:val="20"/>
                  </w:rPr>
                </w:rPrChange>
              </w:rPr>
            </w:pPr>
          </w:p>
        </w:tc>
        <w:tc>
          <w:tcPr>
            <w:tcW w:w="1985" w:type="dxa"/>
            <w:tcPrChange w:id="3471" w:author="Tri Le" w:date="2021-07-13T20:11:00Z">
              <w:tcPr>
                <w:tcW w:w="1985" w:type="dxa"/>
                <w:gridSpan w:val="2"/>
              </w:tcPr>
            </w:tcPrChange>
          </w:tcPr>
          <w:p w14:paraId="4C2FF02B" w14:textId="145878C0" w:rsidR="009B101B" w:rsidRPr="00E53B18" w:rsidDel="00633B03" w:rsidRDefault="009B101B" w:rsidP="000B72B2">
            <w:pPr>
              <w:contextualSpacing/>
              <w:rPr>
                <w:del w:id="3472" w:author="Tri Le" w:date="2021-07-13T19:54:00Z"/>
                <w:rFonts w:ascii="Times New Roman" w:hAnsi="Times New Roman" w:cs="Times New Roman"/>
                <w:rPrChange w:id="3473" w:author="Tri Le" w:date="2021-07-13T20:26:00Z">
                  <w:rPr>
                    <w:del w:id="3474" w:author="Tri Le" w:date="2021-07-13T19:54:00Z"/>
                    <w:sz w:val="20"/>
                  </w:rPr>
                </w:rPrChange>
              </w:rPr>
            </w:pPr>
            <w:del w:id="3475" w:author="Tri Le" w:date="2021-07-13T19:54:00Z">
              <w:r w:rsidRPr="00E53B18" w:rsidDel="00633B03">
                <w:rPr>
                  <w:rFonts w:ascii="Times New Roman" w:hAnsi="Times New Roman" w:cs="Times New Roman"/>
                  <w:rPrChange w:id="3476" w:author="Tri Le" w:date="2021-07-13T20:26:00Z">
                    <w:rPr>
                      <w:sz w:val="20"/>
                    </w:rPr>
                  </w:rPrChange>
                </w:rPr>
                <w:delText>PMMV-FP1-rev</w:delText>
              </w:r>
            </w:del>
          </w:p>
          <w:p w14:paraId="661D8F8A" w14:textId="7FDF2F28" w:rsidR="009B101B" w:rsidRPr="00E53B18" w:rsidDel="00633B03" w:rsidRDefault="009B101B" w:rsidP="000B72B2">
            <w:pPr>
              <w:contextualSpacing/>
              <w:rPr>
                <w:del w:id="3477" w:author="Tri Le" w:date="2021-07-13T19:54:00Z"/>
                <w:rFonts w:ascii="Times New Roman" w:hAnsi="Times New Roman" w:cs="Times New Roman"/>
                <w:rPrChange w:id="3478" w:author="Tri Le" w:date="2021-07-13T20:26:00Z">
                  <w:rPr>
                    <w:del w:id="3479" w:author="Tri Le" w:date="2021-07-13T19:54:00Z"/>
                    <w:rFonts w:ascii="Cambria" w:hAnsi="Cambria"/>
                    <w:sz w:val="20"/>
                  </w:rPr>
                </w:rPrChange>
              </w:rPr>
            </w:pPr>
          </w:p>
        </w:tc>
        <w:tc>
          <w:tcPr>
            <w:tcW w:w="4961" w:type="dxa"/>
            <w:tcPrChange w:id="3480" w:author="Tri Le" w:date="2021-07-13T20:11:00Z">
              <w:tcPr>
                <w:tcW w:w="4961" w:type="dxa"/>
                <w:gridSpan w:val="2"/>
              </w:tcPr>
            </w:tcPrChange>
          </w:tcPr>
          <w:p w14:paraId="17188CE2" w14:textId="30211615" w:rsidR="009B101B" w:rsidRPr="00E53B18" w:rsidDel="00633B03" w:rsidRDefault="009B101B" w:rsidP="000B72B2">
            <w:pPr>
              <w:contextualSpacing/>
              <w:rPr>
                <w:del w:id="3481" w:author="Tri Le" w:date="2021-07-13T19:54:00Z"/>
                <w:rFonts w:ascii="Times New Roman" w:hAnsi="Times New Roman" w:cs="Times New Roman"/>
                <w:rPrChange w:id="3482" w:author="Tri Le" w:date="2021-07-13T20:26:00Z">
                  <w:rPr>
                    <w:del w:id="3483" w:author="Tri Le" w:date="2021-07-13T19:54:00Z"/>
                    <w:sz w:val="20"/>
                  </w:rPr>
                </w:rPrChange>
              </w:rPr>
            </w:pPr>
            <w:del w:id="3484" w:author="Tri Le" w:date="2021-07-13T19:54:00Z">
              <w:r w:rsidRPr="00E53B18" w:rsidDel="00633B03">
                <w:rPr>
                  <w:rFonts w:ascii="Times New Roman" w:hAnsi="Times New Roman" w:cs="Times New Roman"/>
                  <w:rPrChange w:id="3485" w:author="Tri Le" w:date="2021-07-13T20:26:00Z">
                    <w:rPr>
                      <w:sz w:val="20"/>
                    </w:rPr>
                  </w:rPrChange>
                </w:rPr>
                <w:delText>GAG TGG TTT GAC CTT AAC GTT TGA</w:delText>
              </w:r>
            </w:del>
          </w:p>
        </w:tc>
        <w:tc>
          <w:tcPr>
            <w:tcW w:w="2410" w:type="dxa"/>
            <w:vMerge w:val="restart"/>
            <w:tcBorders>
              <w:top w:val="single" w:sz="4" w:space="0" w:color="000000" w:themeColor="text1"/>
            </w:tcBorders>
            <w:tcPrChange w:id="3486" w:author="Tri Le" w:date="2021-07-13T20:11:00Z">
              <w:tcPr>
                <w:tcW w:w="1276" w:type="dxa"/>
                <w:vMerge w:val="restart"/>
                <w:tcBorders>
                  <w:top w:val="single" w:sz="4" w:space="0" w:color="000000" w:themeColor="text1"/>
                </w:tcBorders>
              </w:tcPr>
            </w:tcPrChange>
          </w:tcPr>
          <w:p w14:paraId="5E0FF482" w14:textId="50D7FBA4" w:rsidR="009B101B" w:rsidRPr="00E53B18" w:rsidDel="00633B03" w:rsidRDefault="009B101B" w:rsidP="00701785">
            <w:pPr>
              <w:contextualSpacing/>
              <w:rPr>
                <w:del w:id="3487" w:author="Tri Le" w:date="2021-07-13T19:54:00Z"/>
                <w:rFonts w:ascii="Times New Roman" w:hAnsi="Times New Roman" w:cs="Times New Roman"/>
                <w:rPrChange w:id="3488" w:author="Tri Le" w:date="2021-07-13T20:26:00Z">
                  <w:rPr>
                    <w:del w:id="3489" w:author="Tri Le" w:date="2021-07-13T19:54:00Z"/>
                    <w:rFonts w:ascii="Cambria" w:hAnsi="Cambria"/>
                    <w:sz w:val="20"/>
                  </w:rPr>
                </w:rPrChange>
              </w:rPr>
            </w:pPr>
            <w:del w:id="3490" w:author="Tri Le" w:date="2021-07-13T19:54:00Z">
              <w:r w:rsidRPr="00E53B18" w:rsidDel="00633B03">
                <w:rPr>
                  <w:rFonts w:ascii="Times New Roman" w:hAnsi="Times New Roman" w:cs="Times New Roman"/>
                  <w:rPrChange w:id="3491" w:author="Tri Le" w:date="2021-07-13T20:26:00Z">
                    <w:rPr>
                      <w:rFonts w:ascii="Cambria" w:hAnsi="Cambria"/>
                      <w:sz w:val="20"/>
                    </w:rPr>
                  </w:rPrChange>
                </w:rPr>
                <w:delText>1878 bp-1901 bp</w:delText>
              </w:r>
              <w:r w:rsidRPr="00E53B18" w:rsidDel="00633B03">
                <w:rPr>
                  <w:rFonts w:ascii="Times New Roman" w:hAnsi="Times New Roman" w:cs="Times New Roman"/>
                  <w:vertAlign w:val="superscript"/>
                  <w:rPrChange w:id="3492" w:author="Tri Le" w:date="2021-07-13T20:26:00Z">
                    <w:rPr>
                      <w:rFonts w:ascii="Cambria" w:hAnsi="Cambria"/>
                      <w:sz w:val="20"/>
                      <w:vertAlign w:val="superscript"/>
                    </w:rPr>
                  </w:rPrChange>
                </w:rPr>
                <w:delText xml:space="preserve">c  </w:delText>
              </w:r>
              <w:r w:rsidRPr="00E53B18" w:rsidDel="00633B03">
                <w:rPr>
                  <w:rFonts w:ascii="Times New Roman" w:hAnsi="Times New Roman" w:cs="Times New Roman"/>
                  <w:rPrChange w:id="3493" w:author="Tri Le" w:date="2021-07-13T20:26:00Z">
                    <w:rPr>
                      <w:rFonts w:ascii="Cambria" w:hAnsi="Cambria"/>
                      <w:sz w:val="20"/>
                    </w:rPr>
                  </w:rPrChange>
                </w:rPr>
                <w:delText xml:space="preserve"> and </w:delText>
              </w:r>
            </w:del>
          </w:p>
          <w:p w14:paraId="23E17539" w14:textId="0058E38C" w:rsidR="009B101B" w:rsidRPr="00E53B18" w:rsidDel="00633B03" w:rsidRDefault="009B101B" w:rsidP="00701785">
            <w:pPr>
              <w:contextualSpacing/>
              <w:rPr>
                <w:del w:id="3494" w:author="Tri Le" w:date="2021-07-13T19:54:00Z"/>
                <w:rFonts w:ascii="Times New Roman" w:hAnsi="Times New Roman" w:cs="Times New Roman"/>
                <w:vertAlign w:val="superscript"/>
                <w:rPrChange w:id="3495" w:author="Tri Le" w:date="2021-07-13T20:26:00Z">
                  <w:rPr>
                    <w:del w:id="3496" w:author="Tri Le" w:date="2021-07-13T19:54:00Z"/>
                    <w:rFonts w:ascii="Cambria" w:hAnsi="Cambria"/>
                    <w:sz w:val="20"/>
                    <w:vertAlign w:val="superscript"/>
                  </w:rPr>
                </w:rPrChange>
              </w:rPr>
            </w:pPr>
            <w:del w:id="3497" w:author="Tri Le" w:date="2021-07-13T19:54:00Z">
              <w:r w:rsidRPr="00E53B18" w:rsidDel="00633B03">
                <w:rPr>
                  <w:rFonts w:ascii="Times New Roman" w:hAnsi="Times New Roman" w:cs="Times New Roman"/>
                  <w:rPrChange w:id="3498" w:author="Tri Le" w:date="2021-07-13T20:26:00Z">
                    <w:rPr>
                      <w:rFonts w:ascii="Cambria" w:hAnsi="Cambria"/>
                      <w:sz w:val="20"/>
                    </w:rPr>
                  </w:rPrChange>
                </w:rPr>
                <w:delText>1945 bp-1926 bp</w:delText>
              </w:r>
              <w:r w:rsidRPr="00E53B18" w:rsidDel="00633B03">
                <w:rPr>
                  <w:rFonts w:ascii="Times New Roman" w:hAnsi="Times New Roman" w:cs="Times New Roman"/>
                  <w:vertAlign w:val="superscript"/>
                  <w:rPrChange w:id="3499" w:author="Tri Le" w:date="2021-07-13T20:26:00Z">
                    <w:rPr>
                      <w:rFonts w:ascii="Cambria" w:hAnsi="Cambria"/>
                      <w:sz w:val="20"/>
                      <w:vertAlign w:val="superscript"/>
                    </w:rPr>
                  </w:rPrChange>
                </w:rPr>
                <w:delText>c</w:delText>
              </w:r>
            </w:del>
          </w:p>
        </w:tc>
      </w:tr>
      <w:tr w:rsidR="009B101B" w:rsidRPr="00E53B18" w:rsidDel="00633B03" w14:paraId="3E078B74" w14:textId="34175ABA" w:rsidTr="0040763E">
        <w:trPr>
          <w:trHeight w:val="172"/>
          <w:del w:id="3500" w:author="Tri Le" w:date="2021-07-13T19:54:00Z"/>
          <w:trPrChange w:id="3501" w:author="Tri Le" w:date="2021-07-13T20:11:00Z">
            <w:trPr>
              <w:gridAfter w:val="0"/>
              <w:trHeight w:val="172"/>
            </w:trPr>
          </w:trPrChange>
        </w:trPr>
        <w:tc>
          <w:tcPr>
            <w:tcW w:w="1418" w:type="dxa"/>
            <w:vMerge/>
            <w:tcPrChange w:id="3502" w:author="Tri Le" w:date="2021-07-13T20:11:00Z">
              <w:tcPr>
                <w:tcW w:w="1418" w:type="dxa"/>
                <w:vMerge/>
              </w:tcPr>
            </w:tcPrChange>
          </w:tcPr>
          <w:p w14:paraId="05340AEE" w14:textId="383209ED" w:rsidR="009B101B" w:rsidRPr="00E53B18" w:rsidDel="00633B03" w:rsidRDefault="009B101B" w:rsidP="000B72B2">
            <w:pPr>
              <w:contextualSpacing/>
              <w:rPr>
                <w:del w:id="3503" w:author="Tri Le" w:date="2021-07-13T19:54:00Z"/>
                <w:rFonts w:ascii="Times New Roman" w:hAnsi="Times New Roman" w:cs="Times New Roman"/>
                <w:rPrChange w:id="3504" w:author="Tri Le" w:date="2021-07-13T20:26:00Z">
                  <w:rPr>
                    <w:del w:id="3505" w:author="Tri Le" w:date="2021-07-13T19:54:00Z"/>
                    <w:rFonts w:ascii="Cambria" w:hAnsi="Cambria"/>
                    <w:sz w:val="20"/>
                  </w:rPr>
                </w:rPrChange>
              </w:rPr>
            </w:pPr>
          </w:p>
        </w:tc>
        <w:tc>
          <w:tcPr>
            <w:tcW w:w="709" w:type="dxa"/>
            <w:vMerge/>
            <w:tcPrChange w:id="3506" w:author="Tri Le" w:date="2021-07-13T20:11:00Z">
              <w:tcPr>
                <w:tcW w:w="850" w:type="dxa"/>
                <w:vMerge/>
              </w:tcPr>
            </w:tcPrChange>
          </w:tcPr>
          <w:p w14:paraId="31B2F5E1" w14:textId="72B3973F" w:rsidR="009B101B" w:rsidRPr="00E53B18" w:rsidDel="00633B03" w:rsidRDefault="009B101B" w:rsidP="000B72B2">
            <w:pPr>
              <w:contextualSpacing/>
              <w:rPr>
                <w:del w:id="3507" w:author="Tri Le" w:date="2021-07-13T19:54:00Z"/>
                <w:rFonts w:ascii="Times New Roman" w:hAnsi="Times New Roman" w:cs="Times New Roman"/>
                <w:rPrChange w:id="3508" w:author="Tri Le" w:date="2021-07-13T20:26:00Z">
                  <w:rPr>
                    <w:del w:id="3509" w:author="Tri Le" w:date="2021-07-13T19:54:00Z"/>
                    <w:sz w:val="20"/>
                  </w:rPr>
                </w:rPrChange>
              </w:rPr>
            </w:pPr>
          </w:p>
        </w:tc>
        <w:tc>
          <w:tcPr>
            <w:tcW w:w="1985" w:type="dxa"/>
            <w:tcPrChange w:id="3510" w:author="Tri Le" w:date="2021-07-13T20:11:00Z">
              <w:tcPr>
                <w:tcW w:w="1985" w:type="dxa"/>
                <w:gridSpan w:val="2"/>
              </w:tcPr>
            </w:tcPrChange>
          </w:tcPr>
          <w:p w14:paraId="3893F42C" w14:textId="6EBE3708" w:rsidR="009B101B" w:rsidRPr="00E53B18" w:rsidDel="00633B03" w:rsidRDefault="009B101B" w:rsidP="000B72B2">
            <w:pPr>
              <w:contextualSpacing/>
              <w:rPr>
                <w:del w:id="3511" w:author="Tri Le" w:date="2021-07-13T19:54:00Z"/>
                <w:rFonts w:ascii="Times New Roman" w:hAnsi="Times New Roman" w:cs="Times New Roman"/>
                <w:rPrChange w:id="3512" w:author="Tri Le" w:date="2021-07-13T20:26:00Z">
                  <w:rPr>
                    <w:del w:id="3513" w:author="Tri Le" w:date="2021-07-13T19:54:00Z"/>
                    <w:sz w:val="20"/>
                  </w:rPr>
                </w:rPrChange>
              </w:rPr>
            </w:pPr>
            <w:del w:id="3514" w:author="Tri Le" w:date="2021-07-13T19:54:00Z">
              <w:r w:rsidRPr="00E53B18" w:rsidDel="00633B03">
                <w:rPr>
                  <w:rFonts w:ascii="Times New Roman" w:hAnsi="Times New Roman" w:cs="Times New Roman"/>
                  <w:rPrChange w:id="3515" w:author="Tri Le" w:date="2021-07-13T20:26:00Z">
                    <w:rPr>
                      <w:sz w:val="20"/>
                    </w:rPr>
                  </w:rPrChange>
                </w:rPr>
                <w:delText>PMMV-RP1</w:delText>
              </w:r>
            </w:del>
          </w:p>
        </w:tc>
        <w:tc>
          <w:tcPr>
            <w:tcW w:w="4961" w:type="dxa"/>
            <w:tcPrChange w:id="3516" w:author="Tri Le" w:date="2021-07-13T20:11:00Z">
              <w:tcPr>
                <w:tcW w:w="4961" w:type="dxa"/>
                <w:gridSpan w:val="2"/>
              </w:tcPr>
            </w:tcPrChange>
          </w:tcPr>
          <w:p w14:paraId="1F0B202A" w14:textId="12522485" w:rsidR="009B101B" w:rsidRPr="00E53B18" w:rsidDel="00633B03" w:rsidRDefault="009B101B" w:rsidP="000B72B2">
            <w:pPr>
              <w:contextualSpacing/>
              <w:rPr>
                <w:del w:id="3517" w:author="Tri Le" w:date="2021-07-13T19:54:00Z"/>
                <w:rFonts w:ascii="Times New Roman" w:hAnsi="Times New Roman" w:cs="Times New Roman"/>
                <w:rPrChange w:id="3518" w:author="Tri Le" w:date="2021-07-13T20:26:00Z">
                  <w:rPr>
                    <w:del w:id="3519" w:author="Tri Le" w:date="2021-07-13T19:54:00Z"/>
                    <w:sz w:val="20"/>
                  </w:rPr>
                </w:rPrChange>
              </w:rPr>
            </w:pPr>
            <w:del w:id="3520" w:author="Tri Le" w:date="2021-07-13T19:54:00Z">
              <w:r w:rsidRPr="00E53B18" w:rsidDel="00633B03">
                <w:rPr>
                  <w:rFonts w:ascii="Times New Roman" w:hAnsi="Times New Roman" w:cs="Times New Roman"/>
                  <w:rPrChange w:id="3521" w:author="Tri Le" w:date="2021-07-13T20:26:00Z">
                    <w:rPr>
                      <w:sz w:val="20"/>
                    </w:rPr>
                  </w:rPrChange>
                </w:rPr>
                <w:delText>TTG TCG GTT GCA ATG CAA GT</w:delText>
              </w:r>
            </w:del>
          </w:p>
        </w:tc>
        <w:tc>
          <w:tcPr>
            <w:tcW w:w="2410" w:type="dxa"/>
            <w:vMerge/>
            <w:tcPrChange w:id="3522" w:author="Tri Le" w:date="2021-07-13T20:11:00Z">
              <w:tcPr>
                <w:tcW w:w="1276" w:type="dxa"/>
                <w:vMerge/>
              </w:tcPr>
            </w:tcPrChange>
          </w:tcPr>
          <w:p w14:paraId="08DDBF7B" w14:textId="744FCA78" w:rsidR="009B101B" w:rsidRPr="00E53B18" w:rsidDel="00633B03" w:rsidRDefault="009B101B" w:rsidP="000B72B2">
            <w:pPr>
              <w:contextualSpacing/>
              <w:rPr>
                <w:del w:id="3523" w:author="Tri Le" w:date="2021-07-13T19:54:00Z"/>
                <w:rFonts w:ascii="Times New Roman" w:hAnsi="Times New Roman" w:cs="Times New Roman"/>
                <w:vertAlign w:val="superscript"/>
                <w:rPrChange w:id="3524" w:author="Tri Le" w:date="2021-07-13T20:26:00Z">
                  <w:rPr>
                    <w:del w:id="3525" w:author="Tri Le" w:date="2021-07-13T19:54:00Z"/>
                    <w:rFonts w:ascii="Cambria" w:hAnsi="Cambria"/>
                    <w:sz w:val="20"/>
                    <w:vertAlign w:val="superscript"/>
                  </w:rPr>
                </w:rPrChange>
              </w:rPr>
            </w:pPr>
          </w:p>
        </w:tc>
      </w:tr>
      <w:tr w:rsidR="009B101B" w:rsidRPr="00E53B18" w:rsidDel="00633B03" w14:paraId="7C884C19" w14:textId="6A5F510D" w:rsidTr="0040763E">
        <w:trPr>
          <w:trHeight w:val="172"/>
          <w:del w:id="3526" w:author="Tri Le" w:date="2021-07-13T19:54:00Z"/>
          <w:trPrChange w:id="3527" w:author="Tri Le" w:date="2021-07-13T20:11:00Z">
            <w:trPr>
              <w:gridAfter w:val="0"/>
              <w:trHeight w:val="172"/>
            </w:trPr>
          </w:trPrChange>
        </w:trPr>
        <w:tc>
          <w:tcPr>
            <w:tcW w:w="1418" w:type="dxa"/>
            <w:vMerge/>
            <w:tcPrChange w:id="3528" w:author="Tri Le" w:date="2021-07-13T20:11:00Z">
              <w:tcPr>
                <w:tcW w:w="1418" w:type="dxa"/>
                <w:vMerge/>
              </w:tcPr>
            </w:tcPrChange>
          </w:tcPr>
          <w:p w14:paraId="427DBCB4" w14:textId="7F00523B" w:rsidR="009B101B" w:rsidRPr="00E53B18" w:rsidDel="00633B03" w:rsidRDefault="009B101B" w:rsidP="000B72B2">
            <w:pPr>
              <w:contextualSpacing/>
              <w:rPr>
                <w:del w:id="3529" w:author="Tri Le" w:date="2021-07-13T19:54:00Z"/>
                <w:rFonts w:ascii="Times New Roman" w:hAnsi="Times New Roman" w:cs="Times New Roman"/>
                <w:rPrChange w:id="3530" w:author="Tri Le" w:date="2021-07-13T20:26:00Z">
                  <w:rPr>
                    <w:del w:id="3531" w:author="Tri Le" w:date="2021-07-13T19:54:00Z"/>
                    <w:rFonts w:ascii="Cambria" w:hAnsi="Cambria"/>
                    <w:sz w:val="20"/>
                  </w:rPr>
                </w:rPrChange>
              </w:rPr>
            </w:pPr>
          </w:p>
        </w:tc>
        <w:tc>
          <w:tcPr>
            <w:tcW w:w="709" w:type="dxa"/>
            <w:vMerge/>
            <w:tcPrChange w:id="3532" w:author="Tri Le" w:date="2021-07-13T20:11:00Z">
              <w:tcPr>
                <w:tcW w:w="850" w:type="dxa"/>
                <w:vMerge/>
              </w:tcPr>
            </w:tcPrChange>
          </w:tcPr>
          <w:p w14:paraId="518A255F" w14:textId="4A5F9845" w:rsidR="009B101B" w:rsidRPr="00E53B18" w:rsidDel="00633B03" w:rsidRDefault="009B101B" w:rsidP="000B72B2">
            <w:pPr>
              <w:contextualSpacing/>
              <w:rPr>
                <w:del w:id="3533" w:author="Tri Le" w:date="2021-07-13T19:54:00Z"/>
                <w:rFonts w:ascii="Times New Roman" w:hAnsi="Times New Roman" w:cs="Times New Roman"/>
                <w:rPrChange w:id="3534" w:author="Tri Le" w:date="2021-07-13T20:26:00Z">
                  <w:rPr>
                    <w:del w:id="3535" w:author="Tri Le" w:date="2021-07-13T19:54:00Z"/>
                    <w:sz w:val="20"/>
                  </w:rPr>
                </w:rPrChange>
              </w:rPr>
            </w:pPr>
          </w:p>
        </w:tc>
        <w:tc>
          <w:tcPr>
            <w:tcW w:w="1985" w:type="dxa"/>
            <w:tcPrChange w:id="3536" w:author="Tri Le" w:date="2021-07-13T20:11:00Z">
              <w:tcPr>
                <w:tcW w:w="1985" w:type="dxa"/>
                <w:gridSpan w:val="2"/>
              </w:tcPr>
            </w:tcPrChange>
          </w:tcPr>
          <w:p w14:paraId="6CBD1DE1" w14:textId="50616C34" w:rsidR="009B101B" w:rsidRPr="00E53B18" w:rsidDel="00633B03" w:rsidRDefault="009B101B" w:rsidP="000B72B2">
            <w:pPr>
              <w:contextualSpacing/>
              <w:rPr>
                <w:del w:id="3537" w:author="Tri Le" w:date="2021-07-13T19:54:00Z"/>
                <w:rFonts w:ascii="Times New Roman" w:hAnsi="Times New Roman" w:cs="Times New Roman"/>
                <w:rPrChange w:id="3538" w:author="Tri Le" w:date="2021-07-13T20:26:00Z">
                  <w:rPr>
                    <w:del w:id="3539" w:author="Tri Le" w:date="2021-07-13T19:54:00Z"/>
                    <w:sz w:val="20"/>
                  </w:rPr>
                </w:rPrChange>
              </w:rPr>
            </w:pPr>
            <w:del w:id="3540" w:author="Tri Le" w:date="2021-07-13T19:54:00Z">
              <w:r w:rsidRPr="00E53B18" w:rsidDel="00633B03">
                <w:rPr>
                  <w:rFonts w:ascii="Times New Roman" w:hAnsi="Times New Roman" w:cs="Times New Roman"/>
                  <w:rPrChange w:id="3541" w:author="Tri Le" w:date="2021-07-13T20:26:00Z">
                    <w:rPr>
                      <w:sz w:val="20"/>
                    </w:rPr>
                  </w:rPrChange>
                </w:rPr>
                <w:delText>PMMV-P (Probe)</w:delText>
              </w:r>
            </w:del>
          </w:p>
        </w:tc>
        <w:tc>
          <w:tcPr>
            <w:tcW w:w="4961" w:type="dxa"/>
            <w:tcPrChange w:id="3542" w:author="Tri Le" w:date="2021-07-13T20:11:00Z">
              <w:tcPr>
                <w:tcW w:w="4961" w:type="dxa"/>
                <w:gridSpan w:val="2"/>
              </w:tcPr>
            </w:tcPrChange>
          </w:tcPr>
          <w:p w14:paraId="2E302E6F" w14:textId="4480D843" w:rsidR="009B101B" w:rsidRPr="00E53B18" w:rsidDel="00633B03" w:rsidRDefault="009B101B" w:rsidP="000B72B2">
            <w:pPr>
              <w:contextualSpacing/>
              <w:rPr>
                <w:del w:id="3543" w:author="Tri Le" w:date="2021-07-13T19:54:00Z"/>
                <w:rFonts w:ascii="Times New Roman" w:hAnsi="Times New Roman" w:cs="Times New Roman"/>
                <w:rPrChange w:id="3544" w:author="Tri Le" w:date="2021-07-13T20:26:00Z">
                  <w:rPr>
                    <w:del w:id="3545" w:author="Tri Le" w:date="2021-07-13T19:54:00Z"/>
                    <w:sz w:val="20"/>
                  </w:rPr>
                </w:rPrChange>
              </w:rPr>
            </w:pPr>
            <w:del w:id="3546" w:author="Tri Le" w:date="2021-07-13T19:54:00Z">
              <w:r w:rsidRPr="00E53B18" w:rsidDel="00633B03">
                <w:rPr>
                  <w:rFonts w:ascii="Times New Roman" w:hAnsi="Times New Roman" w:cs="Times New Roman"/>
                  <w:rPrChange w:id="3547" w:author="Tri Le" w:date="2021-07-13T20:26:00Z">
                    <w:rPr>
                      <w:rFonts w:ascii="Cambria" w:hAnsi="Cambria"/>
                      <w:sz w:val="20"/>
                    </w:rPr>
                  </w:rPrChange>
                </w:rPr>
                <w:delText>FAM</w:delText>
              </w:r>
              <w:r w:rsidRPr="00E53B18" w:rsidDel="00633B03">
                <w:rPr>
                  <w:rFonts w:ascii="Times New Roman" w:hAnsi="Times New Roman" w:cs="Times New Roman"/>
                  <w:rPrChange w:id="3548" w:author="Tri Le" w:date="2021-07-13T20:26:00Z">
                    <w:rPr>
                      <w:sz w:val="20"/>
                    </w:rPr>
                  </w:rPrChange>
                </w:rPr>
                <w:delText>-CCT ACC GAA GCA AAT G</w:delText>
              </w:r>
            </w:del>
          </w:p>
        </w:tc>
        <w:tc>
          <w:tcPr>
            <w:tcW w:w="2410" w:type="dxa"/>
            <w:vMerge/>
            <w:tcBorders>
              <w:bottom w:val="single" w:sz="4" w:space="0" w:color="000000" w:themeColor="text1"/>
            </w:tcBorders>
            <w:tcPrChange w:id="3549" w:author="Tri Le" w:date="2021-07-13T20:11:00Z">
              <w:tcPr>
                <w:tcW w:w="1276" w:type="dxa"/>
                <w:vMerge/>
                <w:tcBorders>
                  <w:bottom w:val="single" w:sz="4" w:space="0" w:color="000000" w:themeColor="text1"/>
                </w:tcBorders>
              </w:tcPr>
            </w:tcPrChange>
          </w:tcPr>
          <w:p w14:paraId="09722F2B" w14:textId="1DF56639" w:rsidR="009B101B" w:rsidRPr="00E53B18" w:rsidDel="00633B03" w:rsidRDefault="009B101B" w:rsidP="000B72B2">
            <w:pPr>
              <w:contextualSpacing/>
              <w:rPr>
                <w:del w:id="3550" w:author="Tri Le" w:date="2021-07-13T19:54:00Z"/>
                <w:rFonts w:ascii="Times New Roman" w:hAnsi="Times New Roman" w:cs="Times New Roman"/>
                <w:b/>
                <w:rPrChange w:id="3551" w:author="Tri Le" w:date="2021-07-13T20:26:00Z">
                  <w:rPr>
                    <w:del w:id="3552" w:author="Tri Le" w:date="2021-07-13T19:54:00Z"/>
                    <w:rFonts w:ascii="Cambria" w:hAnsi="Cambria"/>
                    <w:b/>
                    <w:sz w:val="20"/>
                  </w:rPr>
                </w:rPrChange>
              </w:rPr>
            </w:pPr>
          </w:p>
        </w:tc>
      </w:tr>
      <w:tr w:rsidR="009B101B" w:rsidRPr="00E53B18" w:rsidDel="00633B03" w14:paraId="309C585F" w14:textId="33FDDCC4" w:rsidTr="0040763E">
        <w:trPr>
          <w:trHeight w:val="80"/>
          <w:del w:id="3553" w:author="Tri Le" w:date="2021-07-13T19:54:00Z"/>
          <w:trPrChange w:id="3554" w:author="Tri Le" w:date="2021-07-13T20:11:00Z">
            <w:trPr>
              <w:gridAfter w:val="0"/>
              <w:trHeight w:val="80"/>
            </w:trPr>
          </w:trPrChange>
        </w:trPr>
        <w:tc>
          <w:tcPr>
            <w:tcW w:w="1418" w:type="dxa"/>
            <w:vMerge w:val="restart"/>
            <w:tcPrChange w:id="3555" w:author="Tri Le" w:date="2021-07-13T20:11:00Z">
              <w:tcPr>
                <w:tcW w:w="1418" w:type="dxa"/>
                <w:vMerge w:val="restart"/>
              </w:tcPr>
            </w:tcPrChange>
          </w:tcPr>
          <w:p w14:paraId="13DC663A" w14:textId="65B55057" w:rsidR="009B101B" w:rsidRPr="00E53B18" w:rsidDel="00633B03" w:rsidRDefault="009B101B" w:rsidP="000B72B2">
            <w:pPr>
              <w:contextualSpacing/>
              <w:rPr>
                <w:del w:id="3556" w:author="Tri Le" w:date="2021-07-13T19:54:00Z"/>
                <w:rFonts w:ascii="Times New Roman" w:hAnsi="Times New Roman" w:cs="Times New Roman"/>
                <w:i/>
                <w:rPrChange w:id="3557" w:author="Tri Le" w:date="2021-07-13T20:26:00Z">
                  <w:rPr>
                    <w:del w:id="3558" w:author="Tri Le" w:date="2021-07-13T19:54:00Z"/>
                    <w:rFonts w:ascii="Cambria" w:hAnsi="Cambria"/>
                    <w:i/>
                    <w:sz w:val="20"/>
                  </w:rPr>
                </w:rPrChange>
              </w:rPr>
            </w:pPr>
            <w:del w:id="3559" w:author="Tri Le" w:date="2021-07-13T19:54:00Z">
              <w:r w:rsidRPr="00E53B18" w:rsidDel="00633B03">
                <w:rPr>
                  <w:rFonts w:ascii="Times New Roman" w:hAnsi="Times New Roman" w:cs="Times New Roman"/>
                  <w:i/>
                  <w:rPrChange w:id="3560" w:author="Tri Le" w:date="2021-07-13T20:26:00Z">
                    <w:rPr>
                      <w:rFonts w:ascii="Cambria" w:hAnsi="Cambria"/>
                      <w:i/>
                      <w:sz w:val="20"/>
                    </w:rPr>
                  </w:rPrChange>
                </w:rPr>
                <w:delText>Escherichia coli</w:delText>
              </w:r>
            </w:del>
          </w:p>
        </w:tc>
        <w:tc>
          <w:tcPr>
            <w:tcW w:w="709" w:type="dxa"/>
            <w:vMerge w:val="restart"/>
            <w:tcPrChange w:id="3561" w:author="Tri Le" w:date="2021-07-13T20:11:00Z">
              <w:tcPr>
                <w:tcW w:w="850" w:type="dxa"/>
                <w:vMerge w:val="restart"/>
              </w:tcPr>
            </w:tcPrChange>
          </w:tcPr>
          <w:p w14:paraId="18170CB2" w14:textId="77D7F3AB" w:rsidR="009B101B" w:rsidRPr="00E53B18" w:rsidDel="00633B03" w:rsidRDefault="009B101B" w:rsidP="000B72B2">
            <w:pPr>
              <w:contextualSpacing/>
              <w:rPr>
                <w:del w:id="3562" w:author="Tri Le" w:date="2021-07-13T19:54:00Z"/>
                <w:rFonts w:ascii="Times New Roman" w:hAnsi="Times New Roman" w:cs="Times New Roman"/>
                <w:rPrChange w:id="3563" w:author="Tri Le" w:date="2021-07-13T20:26:00Z">
                  <w:rPr>
                    <w:del w:id="3564" w:author="Tri Le" w:date="2021-07-13T19:54:00Z"/>
                    <w:sz w:val="20"/>
                  </w:rPr>
                </w:rPrChange>
              </w:rPr>
            </w:pPr>
          </w:p>
        </w:tc>
        <w:tc>
          <w:tcPr>
            <w:tcW w:w="1985" w:type="dxa"/>
            <w:tcPrChange w:id="3565" w:author="Tri Le" w:date="2021-07-13T20:11:00Z">
              <w:tcPr>
                <w:tcW w:w="1985" w:type="dxa"/>
                <w:gridSpan w:val="2"/>
              </w:tcPr>
            </w:tcPrChange>
          </w:tcPr>
          <w:p w14:paraId="094A7E63" w14:textId="32ABCDB3" w:rsidR="009B101B" w:rsidRPr="00E53B18" w:rsidDel="00633B03" w:rsidRDefault="009B101B" w:rsidP="000B72B2">
            <w:pPr>
              <w:contextualSpacing/>
              <w:rPr>
                <w:del w:id="3566" w:author="Tri Le" w:date="2021-07-13T19:54:00Z"/>
                <w:rFonts w:ascii="Times New Roman" w:hAnsi="Times New Roman" w:cs="Times New Roman"/>
                <w:rPrChange w:id="3567" w:author="Tri Le" w:date="2021-07-13T20:26:00Z">
                  <w:rPr>
                    <w:del w:id="3568" w:author="Tri Le" w:date="2021-07-13T19:54:00Z"/>
                    <w:sz w:val="20"/>
                  </w:rPr>
                </w:rPrChange>
              </w:rPr>
            </w:pPr>
            <w:del w:id="3569" w:author="Tri Le" w:date="2021-07-13T19:54:00Z">
              <w:r w:rsidRPr="00E53B18" w:rsidDel="00633B03">
                <w:rPr>
                  <w:rFonts w:ascii="Times New Roman" w:hAnsi="Times New Roman" w:cs="Times New Roman"/>
                  <w:rPrChange w:id="3570" w:author="Tri Le" w:date="2021-07-13T20:26:00Z">
                    <w:rPr>
                      <w:sz w:val="20"/>
                    </w:rPr>
                  </w:rPrChange>
                </w:rPr>
                <w:delText>uidA_784F</w:delText>
              </w:r>
            </w:del>
          </w:p>
        </w:tc>
        <w:tc>
          <w:tcPr>
            <w:tcW w:w="4961" w:type="dxa"/>
            <w:tcPrChange w:id="3571" w:author="Tri Le" w:date="2021-07-13T20:11:00Z">
              <w:tcPr>
                <w:tcW w:w="4961" w:type="dxa"/>
                <w:gridSpan w:val="2"/>
              </w:tcPr>
            </w:tcPrChange>
          </w:tcPr>
          <w:p w14:paraId="09DF621A" w14:textId="03FF1922" w:rsidR="009B101B" w:rsidRPr="00E53B18" w:rsidDel="00633B03" w:rsidRDefault="009B101B" w:rsidP="000B72B2">
            <w:pPr>
              <w:contextualSpacing/>
              <w:rPr>
                <w:del w:id="3572" w:author="Tri Le" w:date="2021-07-13T19:54:00Z"/>
                <w:rFonts w:ascii="Times New Roman" w:hAnsi="Times New Roman" w:cs="Times New Roman"/>
                <w:rPrChange w:id="3573" w:author="Tri Le" w:date="2021-07-13T20:26:00Z">
                  <w:rPr>
                    <w:del w:id="3574" w:author="Tri Le" w:date="2021-07-13T19:54:00Z"/>
                    <w:sz w:val="20"/>
                  </w:rPr>
                </w:rPrChange>
              </w:rPr>
            </w:pPr>
            <w:del w:id="3575" w:author="Tri Le" w:date="2021-07-13T19:54:00Z">
              <w:r w:rsidRPr="00E53B18" w:rsidDel="00633B03">
                <w:rPr>
                  <w:rFonts w:ascii="Times New Roman" w:hAnsi="Times New Roman" w:cs="Times New Roman"/>
                  <w:rPrChange w:id="3576" w:author="Tri Le" w:date="2021-07-13T20:26:00Z">
                    <w:rPr>
                      <w:sz w:val="20"/>
                    </w:rPr>
                  </w:rPrChange>
                </w:rPr>
                <w:delText>GTG TGA TAT CTA CCC GCT TCG C</w:delText>
              </w:r>
            </w:del>
          </w:p>
        </w:tc>
        <w:tc>
          <w:tcPr>
            <w:tcW w:w="2410" w:type="dxa"/>
            <w:vMerge w:val="restart"/>
            <w:tcBorders>
              <w:top w:val="single" w:sz="4" w:space="0" w:color="000000" w:themeColor="text1"/>
            </w:tcBorders>
            <w:tcPrChange w:id="3577" w:author="Tri Le" w:date="2021-07-13T20:11:00Z">
              <w:tcPr>
                <w:tcW w:w="1276" w:type="dxa"/>
                <w:vMerge w:val="restart"/>
                <w:tcBorders>
                  <w:top w:val="single" w:sz="4" w:space="0" w:color="000000" w:themeColor="text1"/>
                </w:tcBorders>
              </w:tcPr>
            </w:tcPrChange>
          </w:tcPr>
          <w:p w14:paraId="38BAECEB" w14:textId="0A66B5F8" w:rsidR="009B101B" w:rsidRPr="00E53B18" w:rsidDel="00633B03" w:rsidRDefault="009B101B" w:rsidP="000B72B2">
            <w:pPr>
              <w:contextualSpacing/>
              <w:jc w:val="center"/>
              <w:rPr>
                <w:del w:id="3578" w:author="Tri Le" w:date="2021-07-13T19:54:00Z"/>
                <w:rFonts w:ascii="Times New Roman" w:hAnsi="Times New Roman" w:cs="Times New Roman"/>
                <w:b/>
                <w:i/>
                <w:rPrChange w:id="3579" w:author="Tri Le" w:date="2021-07-13T20:26:00Z">
                  <w:rPr>
                    <w:del w:id="3580" w:author="Tri Le" w:date="2021-07-13T19:54:00Z"/>
                    <w:rFonts w:ascii="Cambria" w:hAnsi="Cambria"/>
                    <w:b/>
                    <w:i/>
                    <w:sz w:val="20"/>
                  </w:rPr>
                </w:rPrChange>
              </w:rPr>
            </w:pPr>
          </w:p>
          <w:p w14:paraId="59C33385" w14:textId="6C73DD4E" w:rsidR="009B101B" w:rsidRPr="00E53B18" w:rsidDel="00633B03" w:rsidRDefault="009B101B" w:rsidP="000B72B2">
            <w:pPr>
              <w:contextualSpacing/>
              <w:jc w:val="center"/>
              <w:rPr>
                <w:del w:id="3581" w:author="Tri Le" w:date="2021-07-13T19:54:00Z"/>
                <w:rFonts w:ascii="Times New Roman" w:hAnsi="Times New Roman" w:cs="Times New Roman"/>
                <w:i/>
                <w:rPrChange w:id="3582" w:author="Tri Le" w:date="2021-07-13T20:26:00Z">
                  <w:rPr>
                    <w:del w:id="3583" w:author="Tri Le" w:date="2021-07-13T19:54:00Z"/>
                    <w:rFonts w:ascii="Cambria" w:hAnsi="Cambria"/>
                    <w:i/>
                    <w:sz w:val="20"/>
                  </w:rPr>
                </w:rPrChange>
              </w:rPr>
            </w:pPr>
            <w:del w:id="3584" w:author="Tri Le" w:date="2021-07-13T19:54:00Z">
              <w:r w:rsidRPr="00E53B18" w:rsidDel="00633B03">
                <w:rPr>
                  <w:rFonts w:ascii="Times New Roman" w:hAnsi="Times New Roman" w:cs="Times New Roman"/>
                  <w:i/>
                  <w:rPrChange w:id="3585" w:author="Tri Le" w:date="2021-07-13T20:26:00Z">
                    <w:rPr>
                      <w:rFonts w:ascii="Cambria" w:hAnsi="Cambria"/>
                      <w:i/>
                      <w:sz w:val="20"/>
                    </w:rPr>
                  </w:rPrChange>
                </w:rPr>
                <w:delText>uidA</w:delText>
              </w:r>
            </w:del>
          </w:p>
        </w:tc>
      </w:tr>
      <w:tr w:rsidR="009B101B" w:rsidRPr="00E53B18" w:rsidDel="00633B03" w14:paraId="6684C287" w14:textId="60588E51" w:rsidTr="0040763E">
        <w:trPr>
          <w:trHeight w:val="80"/>
          <w:del w:id="3586" w:author="Tri Le" w:date="2021-07-13T19:54:00Z"/>
          <w:trPrChange w:id="3587" w:author="Tri Le" w:date="2021-07-13T20:11:00Z">
            <w:trPr>
              <w:gridAfter w:val="0"/>
              <w:trHeight w:val="80"/>
            </w:trPr>
          </w:trPrChange>
        </w:trPr>
        <w:tc>
          <w:tcPr>
            <w:tcW w:w="1418" w:type="dxa"/>
            <w:vMerge/>
            <w:tcPrChange w:id="3588" w:author="Tri Le" w:date="2021-07-13T20:11:00Z">
              <w:tcPr>
                <w:tcW w:w="1418" w:type="dxa"/>
                <w:vMerge/>
              </w:tcPr>
            </w:tcPrChange>
          </w:tcPr>
          <w:p w14:paraId="78F7134B" w14:textId="2D0B268B" w:rsidR="009B101B" w:rsidRPr="00E53B18" w:rsidDel="00633B03" w:rsidRDefault="009B101B" w:rsidP="000B72B2">
            <w:pPr>
              <w:contextualSpacing/>
              <w:rPr>
                <w:del w:id="3589" w:author="Tri Le" w:date="2021-07-13T19:54:00Z"/>
                <w:rFonts w:ascii="Times New Roman" w:hAnsi="Times New Roman" w:cs="Times New Roman"/>
                <w:highlight w:val="yellow"/>
                <w:rPrChange w:id="3590" w:author="Tri Le" w:date="2021-07-13T20:26:00Z">
                  <w:rPr>
                    <w:del w:id="3591" w:author="Tri Le" w:date="2021-07-13T19:54:00Z"/>
                    <w:rFonts w:ascii="Cambria" w:hAnsi="Cambria"/>
                    <w:sz w:val="20"/>
                    <w:highlight w:val="yellow"/>
                  </w:rPr>
                </w:rPrChange>
              </w:rPr>
            </w:pPr>
          </w:p>
        </w:tc>
        <w:tc>
          <w:tcPr>
            <w:tcW w:w="709" w:type="dxa"/>
            <w:vMerge/>
            <w:tcPrChange w:id="3592" w:author="Tri Le" w:date="2021-07-13T20:11:00Z">
              <w:tcPr>
                <w:tcW w:w="850" w:type="dxa"/>
                <w:vMerge/>
              </w:tcPr>
            </w:tcPrChange>
          </w:tcPr>
          <w:p w14:paraId="353AE43B" w14:textId="1FD26615" w:rsidR="009B101B" w:rsidRPr="00E53B18" w:rsidDel="00633B03" w:rsidRDefault="009B101B" w:rsidP="000B72B2">
            <w:pPr>
              <w:contextualSpacing/>
              <w:rPr>
                <w:del w:id="3593" w:author="Tri Le" w:date="2021-07-13T19:54:00Z"/>
                <w:rFonts w:ascii="Times New Roman" w:hAnsi="Times New Roman" w:cs="Times New Roman"/>
                <w:rPrChange w:id="3594" w:author="Tri Le" w:date="2021-07-13T20:26:00Z">
                  <w:rPr>
                    <w:del w:id="3595" w:author="Tri Le" w:date="2021-07-13T19:54:00Z"/>
                    <w:sz w:val="20"/>
                  </w:rPr>
                </w:rPrChange>
              </w:rPr>
            </w:pPr>
          </w:p>
        </w:tc>
        <w:tc>
          <w:tcPr>
            <w:tcW w:w="1985" w:type="dxa"/>
            <w:tcPrChange w:id="3596" w:author="Tri Le" w:date="2021-07-13T20:11:00Z">
              <w:tcPr>
                <w:tcW w:w="1985" w:type="dxa"/>
                <w:gridSpan w:val="2"/>
              </w:tcPr>
            </w:tcPrChange>
          </w:tcPr>
          <w:p w14:paraId="39AC1BD5" w14:textId="65A30752" w:rsidR="009B101B" w:rsidRPr="00E53B18" w:rsidDel="00633B03" w:rsidRDefault="009B101B" w:rsidP="000B72B2">
            <w:pPr>
              <w:contextualSpacing/>
              <w:rPr>
                <w:del w:id="3597" w:author="Tri Le" w:date="2021-07-13T19:54:00Z"/>
                <w:rFonts w:ascii="Times New Roman" w:hAnsi="Times New Roman" w:cs="Times New Roman"/>
                <w:rPrChange w:id="3598" w:author="Tri Le" w:date="2021-07-13T20:26:00Z">
                  <w:rPr>
                    <w:del w:id="3599" w:author="Tri Le" w:date="2021-07-13T19:54:00Z"/>
                    <w:sz w:val="20"/>
                  </w:rPr>
                </w:rPrChange>
              </w:rPr>
            </w:pPr>
            <w:del w:id="3600" w:author="Tri Le" w:date="2021-07-13T19:54:00Z">
              <w:r w:rsidRPr="00E53B18" w:rsidDel="00633B03">
                <w:rPr>
                  <w:rFonts w:ascii="Times New Roman" w:hAnsi="Times New Roman" w:cs="Times New Roman"/>
                  <w:rPrChange w:id="3601" w:author="Tri Le" w:date="2021-07-13T20:26:00Z">
                    <w:rPr>
                      <w:sz w:val="20"/>
                    </w:rPr>
                  </w:rPrChange>
                </w:rPr>
                <w:delText>uidA_866R</w:delText>
              </w:r>
            </w:del>
          </w:p>
        </w:tc>
        <w:tc>
          <w:tcPr>
            <w:tcW w:w="4961" w:type="dxa"/>
            <w:tcPrChange w:id="3602" w:author="Tri Le" w:date="2021-07-13T20:11:00Z">
              <w:tcPr>
                <w:tcW w:w="4961" w:type="dxa"/>
                <w:gridSpan w:val="2"/>
              </w:tcPr>
            </w:tcPrChange>
          </w:tcPr>
          <w:p w14:paraId="1AB49053" w14:textId="3A5CD0DF" w:rsidR="009B101B" w:rsidRPr="00E53B18" w:rsidDel="00633B03" w:rsidRDefault="009B101B" w:rsidP="000B72B2">
            <w:pPr>
              <w:contextualSpacing/>
              <w:rPr>
                <w:del w:id="3603" w:author="Tri Le" w:date="2021-07-13T19:54:00Z"/>
                <w:rFonts w:ascii="Times New Roman" w:hAnsi="Times New Roman" w:cs="Times New Roman"/>
                <w:rPrChange w:id="3604" w:author="Tri Le" w:date="2021-07-13T20:26:00Z">
                  <w:rPr>
                    <w:del w:id="3605" w:author="Tri Le" w:date="2021-07-13T19:54:00Z"/>
                    <w:sz w:val="20"/>
                  </w:rPr>
                </w:rPrChange>
              </w:rPr>
            </w:pPr>
            <w:del w:id="3606" w:author="Tri Le" w:date="2021-07-13T19:54:00Z">
              <w:r w:rsidRPr="00E53B18" w:rsidDel="00633B03">
                <w:rPr>
                  <w:rFonts w:ascii="Times New Roman" w:hAnsi="Times New Roman" w:cs="Times New Roman"/>
                  <w:rPrChange w:id="3607" w:author="Tri Le" w:date="2021-07-13T20:26:00Z">
                    <w:rPr>
                      <w:sz w:val="20"/>
                    </w:rPr>
                  </w:rPrChange>
                </w:rPr>
                <w:delText>AGA ACG GTT TGT GGT TAA TCA GGA</w:delText>
              </w:r>
            </w:del>
          </w:p>
        </w:tc>
        <w:tc>
          <w:tcPr>
            <w:tcW w:w="2410" w:type="dxa"/>
            <w:vMerge/>
            <w:tcPrChange w:id="3608" w:author="Tri Le" w:date="2021-07-13T20:11:00Z">
              <w:tcPr>
                <w:tcW w:w="1276" w:type="dxa"/>
                <w:vMerge/>
              </w:tcPr>
            </w:tcPrChange>
          </w:tcPr>
          <w:p w14:paraId="1C1180BE" w14:textId="15C5CD10" w:rsidR="009B101B" w:rsidRPr="00E53B18" w:rsidDel="00633B03" w:rsidRDefault="009B101B" w:rsidP="000B72B2">
            <w:pPr>
              <w:contextualSpacing/>
              <w:rPr>
                <w:del w:id="3609" w:author="Tri Le" w:date="2021-07-13T19:54:00Z"/>
                <w:rFonts w:ascii="Times New Roman" w:hAnsi="Times New Roman" w:cs="Times New Roman"/>
                <w:b/>
                <w:rPrChange w:id="3610" w:author="Tri Le" w:date="2021-07-13T20:26:00Z">
                  <w:rPr>
                    <w:del w:id="3611" w:author="Tri Le" w:date="2021-07-13T19:54:00Z"/>
                    <w:rFonts w:ascii="Cambria" w:hAnsi="Cambria"/>
                    <w:b/>
                    <w:sz w:val="20"/>
                  </w:rPr>
                </w:rPrChange>
              </w:rPr>
            </w:pPr>
          </w:p>
        </w:tc>
      </w:tr>
      <w:tr w:rsidR="009B101B" w:rsidRPr="00E53B18" w:rsidDel="00633B03" w14:paraId="194E7E13" w14:textId="087BA94A" w:rsidTr="0040763E">
        <w:trPr>
          <w:trHeight w:val="80"/>
          <w:del w:id="3612" w:author="Tri Le" w:date="2021-07-13T19:54:00Z"/>
          <w:trPrChange w:id="3613" w:author="Tri Le" w:date="2021-07-13T20:11:00Z">
            <w:trPr>
              <w:gridAfter w:val="0"/>
              <w:trHeight w:val="80"/>
            </w:trPr>
          </w:trPrChange>
        </w:trPr>
        <w:tc>
          <w:tcPr>
            <w:tcW w:w="1418" w:type="dxa"/>
            <w:vMerge/>
            <w:tcPrChange w:id="3614" w:author="Tri Le" w:date="2021-07-13T20:11:00Z">
              <w:tcPr>
                <w:tcW w:w="1418" w:type="dxa"/>
                <w:vMerge/>
              </w:tcPr>
            </w:tcPrChange>
          </w:tcPr>
          <w:p w14:paraId="0E279627" w14:textId="40589969" w:rsidR="009B101B" w:rsidRPr="00E53B18" w:rsidDel="00633B03" w:rsidRDefault="009B101B" w:rsidP="000B72B2">
            <w:pPr>
              <w:contextualSpacing/>
              <w:rPr>
                <w:del w:id="3615" w:author="Tri Le" w:date="2021-07-13T19:54:00Z"/>
                <w:rFonts w:ascii="Times New Roman" w:hAnsi="Times New Roman" w:cs="Times New Roman"/>
                <w:highlight w:val="yellow"/>
                <w:rPrChange w:id="3616" w:author="Tri Le" w:date="2021-07-13T20:26:00Z">
                  <w:rPr>
                    <w:del w:id="3617" w:author="Tri Le" w:date="2021-07-13T19:54:00Z"/>
                    <w:rFonts w:ascii="Cambria" w:hAnsi="Cambria"/>
                    <w:sz w:val="20"/>
                    <w:highlight w:val="yellow"/>
                  </w:rPr>
                </w:rPrChange>
              </w:rPr>
            </w:pPr>
          </w:p>
        </w:tc>
        <w:tc>
          <w:tcPr>
            <w:tcW w:w="709" w:type="dxa"/>
            <w:vMerge/>
            <w:tcPrChange w:id="3618" w:author="Tri Le" w:date="2021-07-13T20:11:00Z">
              <w:tcPr>
                <w:tcW w:w="850" w:type="dxa"/>
                <w:vMerge/>
              </w:tcPr>
            </w:tcPrChange>
          </w:tcPr>
          <w:p w14:paraId="09B8F829" w14:textId="22021EC6" w:rsidR="009B101B" w:rsidRPr="00E53B18" w:rsidDel="00633B03" w:rsidRDefault="009B101B" w:rsidP="000B72B2">
            <w:pPr>
              <w:contextualSpacing/>
              <w:rPr>
                <w:del w:id="3619" w:author="Tri Le" w:date="2021-07-13T19:54:00Z"/>
                <w:rFonts w:ascii="Times New Roman" w:hAnsi="Times New Roman" w:cs="Times New Roman"/>
                <w:rPrChange w:id="3620" w:author="Tri Le" w:date="2021-07-13T20:26:00Z">
                  <w:rPr>
                    <w:del w:id="3621" w:author="Tri Le" w:date="2021-07-13T19:54:00Z"/>
                    <w:sz w:val="20"/>
                  </w:rPr>
                </w:rPrChange>
              </w:rPr>
            </w:pPr>
          </w:p>
        </w:tc>
        <w:tc>
          <w:tcPr>
            <w:tcW w:w="1985" w:type="dxa"/>
            <w:tcPrChange w:id="3622" w:author="Tri Le" w:date="2021-07-13T20:11:00Z">
              <w:tcPr>
                <w:tcW w:w="1985" w:type="dxa"/>
                <w:gridSpan w:val="2"/>
              </w:tcPr>
            </w:tcPrChange>
          </w:tcPr>
          <w:p w14:paraId="1FB8193B" w14:textId="46634C4C" w:rsidR="009B101B" w:rsidRPr="00E53B18" w:rsidDel="00633B03" w:rsidRDefault="009B101B" w:rsidP="000B72B2">
            <w:pPr>
              <w:contextualSpacing/>
              <w:rPr>
                <w:del w:id="3623" w:author="Tri Le" w:date="2021-07-13T19:54:00Z"/>
                <w:rFonts w:ascii="Times New Roman" w:hAnsi="Times New Roman" w:cs="Times New Roman"/>
                <w:rPrChange w:id="3624" w:author="Tri Le" w:date="2021-07-13T20:26:00Z">
                  <w:rPr>
                    <w:del w:id="3625" w:author="Tri Le" w:date="2021-07-13T19:54:00Z"/>
                    <w:sz w:val="20"/>
                  </w:rPr>
                </w:rPrChange>
              </w:rPr>
            </w:pPr>
            <w:del w:id="3626" w:author="Tri Le" w:date="2021-07-13T19:54:00Z">
              <w:r w:rsidRPr="00E53B18" w:rsidDel="00633B03">
                <w:rPr>
                  <w:rFonts w:ascii="Times New Roman" w:hAnsi="Times New Roman" w:cs="Times New Roman"/>
                  <w:rPrChange w:id="3627" w:author="Tri Le" w:date="2021-07-13T20:26:00Z">
                    <w:rPr>
                      <w:sz w:val="20"/>
                    </w:rPr>
                  </w:rPrChange>
                </w:rPr>
                <w:delText>EC807</w:delText>
              </w:r>
              <w:r w:rsidRPr="00E53B18" w:rsidDel="00633B03">
                <w:rPr>
                  <w:rFonts w:ascii="Times New Roman" w:hAnsi="Times New Roman" w:cs="Times New Roman"/>
                  <w:vertAlign w:val="superscript"/>
                  <w:rPrChange w:id="3628" w:author="Tri Le" w:date="2021-07-13T20:26:00Z">
                    <w:rPr>
                      <w:sz w:val="20"/>
                      <w:vertAlign w:val="superscript"/>
                    </w:rPr>
                  </w:rPrChange>
                </w:rPr>
                <w:delText>d</w:delText>
              </w:r>
              <w:r w:rsidRPr="00E53B18" w:rsidDel="00633B03">
                <w:rPr>
                  <w:rFonts w:ascii="Times New Roman" w:hAnsi="Times New Roman" w:cs="Times New Roman"/>
                  <w:rPrChange w:id="3629" w:author="Tri Le" w:date="2021-07-13T20:26:00Z">
                    <w:rPr>
                      <w:sz w:val="20"/>
                    </w:rPr>
                  </w:rPrChange>
                </w:rPr>
                <w:delText xml:space="preserve"> probe</w:delText>
              </w:r>
            </w:del>
          </w:p>
        </w:tc>
        <w:tc>
          <w:tcPr>
            <w:tcW w:w="4961" w:type="dxa"/>
            <w:tcPrChange w:id="3630" w:author="Tri Le" w:date="2021-07-13T20:11:00Z">
              <w:tcPr>
                <w:tcW w:w="4961" w:type="dxa"/>
                <w:gridSpan w:val="2"/>
              </w:tcPr>
            </w:tcPrChange>
          </w:tcPr>
          <w:p w14:paraId="74ACB5B6" w14:textId="6A72EC8E" w:rsidR="009B101B" w:rsidRPr="00E53B18" w:rsidDel="00633B03" w:rsidRDefault="009B101B" w:rsidP="000B72B2">
            <w:pPr>
              <w:contextualSpacing/>
              <w:rPr>
                <w:del w:id="3631" w:author="Tri Le" w:date="2021-07-13T19:54:00Z"/>
                <w:rFonts w:ascii="Times New Roman" w:hAnsi="Times New Roman" w:cs="Times New Roman"/>
                <w:rPrChange w:id="3632" w:author="Tri Le" w:date="2021-07-13T20:26:00Z">
                  <w:rPr>
                    <w:del w:id="3633" w:author="Tri Le" w:date="2021-07-13T19:54:00Z"/>
                    <w:sz w:val="20"/>
                  </w:rPr>
                </w:rPrChange>
              </w:rPr>
            </w:pPr>
            <w:del w:id="3634" w:author="Tri Le" w:date="2021-07-13T19:54:00Z">
              <w:r w:rsidRPr="00E53B18" w:rsidDel="00633B03">
                <w:rPr>
                  <w:rFonts w:ascii="Times New Roman" w:eastAsia="Times New Roman" w:hAnsi="Times New Roman" w:cs="Times New Roman"/>
                  <w:rPrChange w:id="3635" w:author="Tri Le" w:date="2021-07-13T20:26:00Z">
                    <w:rPr>
                      <w:rFonts w:eastAsia="Times New Roman"/>
                      <w:sz w:val="20"/>
                    </w:rPr>
                  </w:rPrChange>
                </w:rPr>
                <w:delText>FAM-TCGGCATCCGGTCAGTGGCAGT-BHQ1</w:delText>
              </w:r>
            </w:del>
          </w:p>
        </w:tc>
        <w:tc>
          <w:tcPr>
            <w:tcW w:w="2410" w:type="dxa"/>
            <w:vMerge/>
            <w:tcPrChange w:id="3636" w:author="Tri Le" w:date="2021-07-13T20:11:00Z">
              <w:tcPr>
                <w:tcW w:w="1276" w:type="dxa"/>
                <w:vMerge/>
              </w:tcPr>
            </w:tcPrChange>
          </w:tcPr>
          <w:p w14:paraId="20C3F9AF" w14:textId="55E9E178" w:rsidR="009B101B" w:rsidRPr="00E53B18" w:rsidDel="00633B03" w:rsidRDefault="009B101B" w:rsidP="000B72B2">
            <w:pPr>
              <w:contextualSpacing/>
              <w:rPr>
                <w:del w:id="3637" w:author="Tri Le" w:date="2021-07-13T19:54:00Z"/>
                <w:rFonts w:ascii="Times New Roman" w:hAnsi="Times New Roman" w:cs="Times New Roman"/>
                <w:b/>
                <w:rPrChange w:id="3638" w:author="Tri Le" w:date="2021-07-13T20:26:00Z">
                  <w:rPr>
                    <w:del w:id="3639" w:author="Tri Le" w:date="2021-07-13T19:54:00Z"/>
                    <w:rFonts w:ascii="Cambria" w:hAnsi="Cambria"/>
                    <w:b/>
                    <w:sz w:val="20"/>
                  </w:rPr>
                </w:rPrChange>
              </w:rPr>
            </w:pPr>
          </w:p>
        </w:tc>
      </w:tr>
      <w:tr w:rsidR="009A035E" w:rsidRPr="00E53B18" w:rsidDel="00633B03" w14:paraId="1169D9AC" w14:textId="5E665D9C" w:rsidTr="0040763E">
        <w:tblPrEx>
          <w:tblPrExChange w:id="3640" w:author="Tri Le" w:date="2021-07-13T20:11:00Z">
            <w:tblPrEx>
              <w:tblW w:w="9185" w:type="dxa"/>
              <w:tblInd w:w="108" w:type="dxa"/>
            </w:tblPrEx>
          </w:tblPrExChange>
        </w:tblPrEx>
        <w:trPr>
          <w:trHeight w:val="953"/>
          <w:del w:id="3641" w:author="Tri Le" w:date="2021-07-13T19:54:00Z"/>
          <w:trPrChange w:id="3642" w:author="Tri Le" w:date="2021-07-13T20:11:00Z">
            <w:trPr>
              <w:gridBefore w:val="1"/>
              <w:trHeight w:val="953"/>
            </w:trPr>
          </w:trPrChange>
        </w:trPr>
        <w:tc>
          <w:tcPr>
            <w:tcW w:w="2127" w:type="dxa"/>
            <w:gridSpan w:val="2"/>
            <w:tcPrChange w:id="3643" w:author="Tri Le" w:date="2021-07-13T20:11:00Z">
              <w:tcPr>
                <w:tcW w:w="2268" w:type="dxa"/>
                <w:gridSpan w:val="2"/>
              </w:tcPr>
            </w:tcPrChange>
          </w:tcPr>
          <w:p w14:paraId="76284040" w14:textId="0B1A368E" w:rsidR="009A035E" w:rsidRPr="00E53B18" w:rsidDel="00633B03" w:rsidRDefault="009A035E" w:rsidP="000B72B2">
            <w:pPr>
              <w:contextualSpacing/>
              <w:rPr>
                <w:del w:id="3644" w:author="Tri Le" w:date="2021-07-13T19:54:00Z"/>
                <w:rFonts w:ascii="Times New Roman" w:hAnsi="Times New Roman" w:cs="Times New Roman"/>
                <w:vertAlign w:val="superscript"/>
                <w:rPrChange w:id="3645" w:author="Tri Le" w:date="2021-07-13T20:26:00Z">
                  <w:rPr>
                    <w:del w:id="3646" w:author="Tri Le" w:date="2021-07-13T19:54:00Z"/>
                    <w:rFonts w:ascii="Cambria" w:hAnsi="Cambria"/>
                    <w:sz w:val="20"/>
                    <w:vertAlign w:val="superscript"/>
                  </w:rPr>
                </w:rPrChange>
              </w:rPr>
            </w:pPr>
          </w:p>
        </w:tc>
        <w:tc>
          <w:tcPr>
            <w:tcW w:w="9356" w:type="dxa"/>
            <w:gridSpan w:val="3"/>
            <w:tcPrChange w:id="3647" w:author="Tri Le" w:date="2021-07-13T20:11:00Z">
              <w:tcPr>
                <w:tcW w:w="9185" w:type="dxa"/>
                <w:gridSpan w:val="6"/>
              </w:tcPr>
            </w:tcPrChange>
          </w:tcPr>
          <w:p w14:paraId="46DC098F" w14:textId="6A5268D9" w:rsidR="009A035E" w:rsidRPr="00E53B18" w:rsidDel="00633B03" w:rsidRDefault="009A035E" w:rsidP="000B72B2">
            <w:pPr>
              <w:contextualSpacing/>
              <w:rPr>
                <w:del w:id="3648" w:author="Tri Le" w:date="2021-07-13T19:54:00Z"/>
                <w:rFonts w:ascii="Times New Roman" w:hAnsi="Times New Roman" w:cs="Times New Roman"/>
                <w:rPrChange w:id="3649" w:author="Tri Le" w:date="2021-07-13T20:26:00Z">
                  <w:rPr>
                    <w:del w:id="3650" w:author="Tri Le" w:date="2021-07-13T19:54:00Z"/>
                    <w:rFonts w:ascii="Cambria" w:hAnsi="Cambria"/>
                    <w:sz w:val="20"/>
                  </w:rPr>
                </w:rPrChange>
              </w:rPr>
            </w:pPr>
            <w:del w:id="3651" w:author="Tri Le" w:date="2021-07-13T19:54:00Z">
              <w:r w:rsidRPr="00E53B18" w:rsidDel="00633B03">
                <w:rPr>
                  <w:rFonts w:ascii="Times New Roman" w:hAnsi="Times New Roman" w:cs="Times New Roman"/>
                  <w:vertAlign w:val="superscript"/>
                  <w:rPrChange w:id="3652" w:author="Tri Le" w:date="2021-07-13T20:26:00Z">
                    <w:rPr>
                      <w:rFonts w:ascii="Cambria" w:hAnsi="Cambria"/>
                      <w:sz w:val="20"/>
                      <w:vertAlign w:val="superscript"/>
                    </w:rPr>
                  </w:rPrChange>
                </w:rPr>
                <w:delText>a</w:delText>
              </w:r>
              <w:r w:rsidRPr="00E53B18" w:rsidDel="00633B03">
                <w:rPr>
                  <w:rFonts w:ascii="Times New Roman" w:hAnsi="Times New Roman" w:cs="Times New Roman"/>
                  <w:rPrChange w:id="3653" w:author="Tri Le" w:date="2021-07-13T20:26:00Z">
                    <w:rPr>
                      <w:rFonts w:ascii="Cambria" w:hAnsi="Cambria"/>
                      <w:sz w:val="20"/>
                    </w:rPr>
                  </w:rPrChange>
                </w:rPr>
                <w:delText xml:space="preserve">Quencher: MGB-NFQ. </w:delText>
              </w:r>
            </w:del>
          </w:p>
          <w:p w14:paraId="026783A7" w14:textId="7EF60FD6" w:rsidR="009A035E" w:rsidRPr="00E53B18" w:rsidDel="00633B03" w:rsidRDefault="009A035E" w:rsidP="000B72B2">
            <w:pPr>
              <w:contextualSpacing/>
              <w:rPr>
                <w:del w:id="3654" w:author="Tri Le" w:date="2021-07-13T19:54:00Z"/>
                <w:rFonts w:ascii="Times New Roman" w:hAnsi="Times New Roman" w:cs="Times New Roman"/>
                <w:rPrChange w:id="3655" w:author="Tri Le" w:date="2021-07-13T20:26:00Z">
                  <w:rPr>
                    <w:del w:id="3656" w:author="Tri Le" w:date="2021-07-13T19:54:00Z"/>
                    <w:rFonts w:ascii="Cambria" w:hAnsi="Cambria"/>
                    <w:sz w:val="20"/>
                  </w:rPr>
                </w:rPrChange>
              </w:rPr>
            </w:pPr>
            <w:del w:id="3657" w:author="Tri Le" w:date="2021-07-13T19:54:00Z">
              <w:r w:rsidRPr="00E53B18" w:rsidDel="00633B03">
                <w:rPr>
                  <w:rFonts w:ascii="Times New Roman" w:hAnsi="Times New Roman" w:cs="Times New Roman"/>
                  <w:vertAlign w:val="superscript"/>
                  <w:rPrChange w:id="3658" w:author="Tri Le" w:date="2021-07-13T20:26:00Z">
                    <w:rPr>
                      <w:rFonts w:ascii="Cambria" w:hAnsi="Cambria"/>
                      <w:sz w:val="20"/>
                      <w:vertAlign w:val="superscript"/>
                    </w:rPr>
                  </w:rPrChange>
                </w:rPr>
                <w:delText>b</w:delText>
              </w:r>
              <w:r w:rsidRPr="00E53B18" w:rsidDel="00633B03">
                <w:rPr>
                  <w:rFonts w:ascii="Times New Roman" w:hAnsi="Times New Roman" w:cs="Times New Roman"/>
                  <w:rPrChange w:id="3659" w:author="Tri Le" w:date="2021-07-13T20:26:00Z">
                    <w:rPr>
                      <w:rFonts w:ascii="Cambria" w:hAnsi="Cambria"/>
                      <w:sz w:val="20"/>
                    </w:rPr>
                  </w:rPrChange>
                </w:rPr>
                <w:delText xml:space="preserve">Quencher: Tao-IBDRQ. </w:delText>
              </w:r>
            </w:del>
          </w:p>
          <w:p w14:paraId="583242D5" w14:textId="081713FC" w:rsidR="009A035E" w:rsidRPr="00E53B18" w:rsidDel="00633B03" w:rsidRDefault="009A035E" w:rsidP="000B72B2">
            <w:pPr>
              <w:contextualSpacing/>
              <w:rPr>
                <w:del w:id="3660" w:author="Tri Le" w:date="2021-07-13T19:54:00Z"/>
                <w:rFonts w:ascii="Times New Roman" w:hAnsi="Times New Roman" w:cs="Times New Roman"/>
                <w:rPrChange w:id="3661" w:author="Tri Le" w:date="2021-07-13T20:26:00Z">
                  <w:rPr>
                    <w:del w:id="3662" w:author="Tri Le" w:date="2021-07-13T19:54:00Z"/>
                    <w:rFonts w:ascii="Cambria" w:hAnsi="Cambria"/>
                    <w:sz w:val="20"/>
                  </w:rPr>
                </w:rPrChange>
              </w:rPr>
            </w:pPr>
            <w:del w:id="3663" w:author="Tri Le" w:date="2021-07-13T19:54:00Z">
              <w:r w:rsidRPr="00E53B18" w:rsidDel="00633B03">
                <w:rPr>
                  <w:rFonts w:ascii="Times New Roman" w:hAnsi="Times New Roman" w:cs="Times New Roman"/>
                  <w:vertAlign w:val="superscript"/>
                  <w:rPrChange w:id="3664" w:author="Tri Le" w:date="2021-07-13T20:26:00Z">
                    <w:rPr>
                      <w:rFonts w:ascii="Cambria" w:hAnsi="Cambria"/>
                      <w:sz w:val="20"/>
                      <w:vertAlign w:val="superscript"/>
                    </w:rPr>
                  </w:rPrChange>
                </w:rPr>
                <w:delText>c</w:delText>
              </w:r>
              <w:r w:rsidRPr="00E53B18" w:rsidDel="00633B03">
                <w:rPr>
                  <w:rFonts w:ascii="Times New Roman" w:hAnsi="Times New Roman" w:cs="Times New Roman"/>
                  <w:rPrChange w:id="3665" w:author="Tri Le" w:date="2021-07-13T20:26:00Z">
                    <w:rPr>
                      <w:rFonts w:ascii="Cambria" w:hAnsi="Cambria"/>
                      <w:sz w:val="20"/>
                    </w:rPr>
                  </w:rPrChange>
                </w:rPr>
                <w:delText xml:space="preserve">Corresponding nucleotide position of GenBank accession number M81413 (PMMoV strain S) </w:delText>
              </w:r>
            </w:del>
          </w:p>
          <w:p w14:paraId="3CF4ABA6" w14:textId="07ABA1AF" w:rsidR="009A035E" w:rsidRPr="00E53B18" w:rsidDel="00633B03" w:rsidRDefault="009A035E" w:rsidP="000B72B2">
            <w:pPr>
              <w:contextualSpacing/>
              <w:rPr>
                <w:del w:id="3666" w:author="Tri Le" w:date="2021-07-13T19:54:00Z"/>
                <w:rFonts w:ascii="Times New Roman" w:eastAsia="Times New Roman" w:hAnsi="Times New Roman" w:cs="Times New Roman"/>
                <w:rPrChange w:id="3667" w:author="Tri Le" w:date="2021-07-13T20:26:00Z">
                  <w:rPr>
                    <w:del w:id="3668" w:author="Tri Le" w:date="2021-07-13T19:54:00Z"/>
                    <w:rFonts w:eastAsia="Times New Roman"/>
                    <w:sz w:val="20"/>
                  </w:rPr>
                </w:rPrChange>
              </w:rPr>
            </w:pPr>
            <w:del w:id="3669" w:author="Tri Le" w:date="2021-07-13T19:54:00Z">
              <w:r w:rsidRPr="00E53B18" w:rsidDel="00633B03">
                <w:rPr>
                  <w:rFonts w:ascii="Times New Roman" w:hAnsi="Times New Roman" w:cs="Times New Roman"/>
                  <w:vertAlign w:val="superscript"/>
                  <w:rPrChange w:id="3670" w:author="Tri Le" w:date="2021-07-13T20:26:00Z">
                    <w:rPr>
                      <w:rFonts w:ascii="Cambria" w:hAnsi="Cambria"/>
                      <w:sz w:val="20"/>
                      <w:vertAlign w:val="superscript"/>
                    </w:rPr>
                  </w:rPrChange>
                </w:rPr>
                <w:delText>d</w:delText>
              </w:r>
              <w:r w:rsidRPr="00E53B18" w:rsidDel="00633B03">
                <w:rPr>
                  <w:rFonts w:ascii="Times New Roman" w:hAnsi="Times New Roman" w:cs="Times New Roman"/>
                  <w:rPrChange w:id="3671" w:author="Tri Le" w:date="2021-07-13T20:26:00Z">
                    <w:rPr>
                      <w:rFonts w:ascii="Cambria" w:hAnsi="Cambria"/>
                      <w:sz w:val="20"/>
                    </w:rPr>
                  </w:rPrChange>
                </w:rPr>
                <w:delText xml:space="preserve">Quencher: </w:delText>
              </w:r>
              <w:r w:rsidRPr="00E53B18" w:rsidDel="00633B03">
                <w:rPr>
                  <w:rFonts w:ascii="Times New Roman" w:eastAsia="Times New Roman" w:hAnsi="Times New Roman" w:cs="Times New Roman"/>
                  <w:rPrChange w:id="3672" w:author="Tri Le" w:date="2021-07-13T20:26:00Z">
                    <w:rPr>
                      <w:rFonts w:eastAsia="Times New Roman"/>
                      <w:sz w:val="20"/>
                    </w:rPr>
                  </w:rPrChange>
                </w:rPr>
                <w:delText>Iowa Black fluorescent</w:delText>
              </w:r>
            </w:del>
          </w:p>
        </w:tc>
      </w:tr>
    </w:tbl>
    <w:p w14:paraId="6095BEF2" w14:textId="5D00E762" w:rsidR="00633B03" w:rsidRPr="00E53B18" w:rsidRDefault="00633B03">
      <w:pPr>
        <w:spacing w:line="480" w:lineRule="auto"/>
        <w:ind w:left="-851" w:right="-999"/>
        <w:rPr>
          <w:rFonts w:ascii="Times New Roman" w:hAnsi="Times New Roman" w:cs="Times New Roman"/>
          <w:b/>
          <w:rPrChange w:id="3673" w:author="Tri Le" w:date="2021-07-13T20:26:00Z">
            <w:rPr>
              <w:rFonts w:ascii="Cambria" w:hAnsi="Cambria"/>
              <w:b/>
            </w:rPr>
          </w:rPrChange>
        </w:rPr>
        <w:pPrChange w:id="3674" w:author="Tri Le" w:date="2021-07-13T19:56:00Z">
          <w:pPr>
            <w:spacing w:line="480" w:lineRule="auto"/>
          </w:pPr>
        </w:pPrChange>
      </w:pPr>
    </w:p>
    <w:p w14:paraId="4FA2C5A3" w14:textId="77777777" w:rsidR="000B72B2" w:rsidRPr="00E53B18" w:rsidDel="00D6109D" w:rsidRDefault="000B72B2" w:rsidP="00CA6469">
      <w:pPr>
        <w:spacing w:line="480" w:lineRule="auto"/>
        <w:rPr>
          <w:del w:id="3675" w:author="Tri Le" w:date="2021-07-12T17:37:00Z"/>
          <w:rFonts w:ascii="Times New Roman" w:hAnsi="Times New Roman" w:cs="Times New Roman"/>
          <w:b/>
          <w:rPrChange w:id="3676" w:author="Tri Le" w:date="2021-07-13T20:26:00Z">
            <w:rPr>
              <w:del w:id="3677" w:author="Tri Le" w:date="2021-07-12T17:37:00Z"/>
              <w:rFonts w:ascii="Cambria" w:hAnsi="Cambria"/>
              <w:b/>
            </w:rPr>
          </w:rPrChange>
        </w:rPr>
      </w:pPr>
    </w:p>
    <w:p w14:paraId="6AC0E80A" w14:textId="75D5674A" w:rsidR="00DE20A0" w:rsidRPr="00E53B18" w:rsidRDefault="00DE20A0" w:rsidP="00DE20A0">
      <w:pPr>
        <w:spacing w:line="480" w:lineRule="auto"/>
        <w:jc w:val="both"/>
        <w:rPr>
          <w:ins w:id="3678" w:author="muyaguari@yahoo.com" w:date="2021-05-19T12:47:00Z"/>
          <w:rFonts w:ascii="Times New Roman" w:hAnsi="Times New Roman" w:cs="Times New Roman"/>
          <w:b/>
          <w:rPrChange w:id="3679" w:author="Tri Le" w:date="2021-07-13T20:26:00Z">
            <w:rPr>
              <w:ins w:id="3680" w:author="muyaguari@yahoo.com" w:date="2021-05-19T12:47:00Z"/>
              <w:rFonts w:ascii="Cambria" w:hAnsi="Cambria"/>
              <w:b/>
            </w:rPr>
          </w:rPrChange>
        </w:rPr>
      </w:pPr>
      <w:ins w:id="3681" w:author="muyaguari@yahoo.com" w:date="2021-05-19T12:47:00Z">
        <w:r w:rsidRPr="00E53B18">
          <w:rPr>
            <w:rFonts w:ascii="Times New Roman" w:hAnsi="Times New Roman" w:cs="Times New Roman"/>
            <w:b/>
            <w:rPrChange w:id="3682" w:author="Tri Le" w:date="2021-07-13T20:26:00Z">
              <w:rPr>
                <w:rFonts w:ascii="Cambria" w:hAnsi="Cambria"/>
                <w:b/>
              </w:rPr>
            </w:rPrChange>
          </w:rPr>
          <w:t xml:space="preserve">Quantitative PCR </w:t>
        </w:r>
      </w:ins>
      <w:ins w:id="3683" w:author="Tri Le" w:date="2021-07-08T15:53:00Z">
        <w:r w:rsidR="00BA0DA8" w:rsidRPr="00E53B18">
          <w:rPr>
            <w:rFonts w:ascii="Times New Roman" w:hAnsi="Times New Roman" w:cs="Times New Roman"/>
            <w:b/>
            <w:rPrChange w:id="3684" w:author="Tri Le" w:date="2021-07-13T20:26:00Z">
              <w:rPr>
                <w:rFonts w:ascii="Cambria" w:hAnsi="Cambria"/>
                <w:b/>
              </w:rPr>
            </w:rPrChange>
          </w:rPr>
          <w:t>A</w:t>
        </w:r>
      </w:ins>
      <w:ins w:id="3685" w:author="muyaguari@yahoo.com" w:date="2021-05-19T12:47:00Z">
        <w:del w:id="3686" w:author="Tri Le" w:date="2021-07-08T15:53:00Z">
          <w:r w:rsidRPr="00E53B18" w:rsidDel="00BA0DA8">
            <w:rPr>
              <w:rFonts w:ascii="Times New Roman" w:hAnsi="Times New Roman" w:cs="Times New Roman"/>
              <w:b/>
              <w:rPrChange w:id="3687" w:author="Tri Le" w:date="2021-07-13T20:26:00Z">
                <w:rPr>
                  <w:rFonts w:ascii="Cambria" w:hAnsi="Cambria"/>
                  <w:b/>
                </w:rPr>
              </w:rPrChange>
            </w:rPr>
            <w:delText>a</w:delText>
          </w:r>
        </w:del>
        <w:r w:rsidRPr="00E53B18">
          <w:rPr>
            <w:rFonts w:ascii="Times New Roman" w:hAnsi="Times New Roman" w:cs="Times New Roman"/>
            <w:b/>
            <w:rPrChange w:id="3688" w:author="Tri Le" w:date="2021-07-13T20:26:00Z">
              <w:rPr>
                <w:rFonts w:ascii="Cambria" w:hAnsi="Cambria"/>
                <w:b/>
              </w:rPr>
            </w:rPrChange>
          </w:rPr>
          <w:t>ssays</w:t>
        </w:r>
      </w:ins>
    </w:p>
    <w:p w14:paraId="4F8379C3" w14:textId="380D213D" w:rsidR="00CA6469" w:rsidRPr="00E53B18" w:rsidDel="00DE20A0" w:rsidRDefault="00CA6469" w:rsidP="00A26807">
      <w:pPr>
        <w:spacing w:line="480" w:lineRule="auto"/>
        <w:jc w:val="both"/>
        <w:rPr>
          <w:del w:id="3689" w:author="muyaguari@yahoo.com" w:date="2021-05-19T12:47:00Z"/>
          <w:rFonts w:ascii="Times New Roman" w:hAnsi="Times New Roman" w:cs="Times New Roman"/>
          <w:b/>
          <w:rPrChange w:id="3690" w:author="Tri Le" w:date="2021-07-13T20:26:00Z">
            <w:rPr>
              <w:del w:id="3691" w:author="muyaguari@yahoo.com" w:date="2021-05-19T12:47:00Z"/>
              <w:rFonts w:ascii="Cambria" w:hAnsi="Cambria"/>
              <w:b/>
            </w:rPr>
          </w:rPrChange>
        </w:rPr>
      </w:pPr>
      <w:del w:id="3692" w:author="muyaguari@yahoo.com" w:date="2021-05-19T12:47:00Z">
        <w:r w:rsidRPr="00E53B18" w:rsidDel="00DE20A0">
          <w:rPr>
            <w:rFonts w:ascii="Times New Roman" w:hAnsi="Times New Roman" w:cs="Times New Roman"/>
            <w:b/>
            <w:rPrChange w:id="3693" w:author="Tri Le" w:date="2021-07-13T20:26:00Z">
              <w:rPr>
                <w:rFonts w:ascii="Cambria" w:hAnsi="Cambria"/>
                <w:b/>
              </w:rPr>
            </w:rPrChange>
          </w:rPr>
          <w:delText>Preparation of Master Mix for qPCR</w:delText>
        </w:r>
      </w:del>
    </w:p>
    <w:p w14:paraId="0AC92113" w14:textId="526C6667" w:rsidR="00C842C2" w:rsidRPr="00E53B18" w:rsidRDefault="00750B8D" w:rsidP="00C842C2">
      <w:pPr>
        <w:spacing w:line="480" w:lineRule="auto"/>
        <w:jc w:val="both"/>
        <w:rPr>
          <w:ins w:id="3694" w:author="muyaguari@yahoo.com" w:date="2021-05-19T12:41:00Z"/>
          <w:rFonts w:ascii="Times New Roman" w:hAnsi="Times New Roman" w:cs="Times New Roman"/>
          <w:rPrChange w:id="3695" w:author="Tri Le" w:date="2021-07-13T20:26:00Z">
            <w:rPr>
              <w:ins w:id="3696" w:author="muyaguari@yahoo.com" w:date="2021-05-19T12:41:00Z"/>
              <w:rFonts w:ascii="Cambria" w:hAnsi="Cambria"/>
            </w:rPr>
          </w:rPrChange>
        </w:rPr>
      </w:pPr>
      <w:ins w:id="3697" w:author="muyaguari@yahoo.com" w:date="2021-05-14T20:05:00Z">
        <w:r w:rsidRPr="00E53B18">
          <w:rPr>
            <w:rFonts w:ascii="Times New Roman" w:hAnsi="Times New Roman" w:cs="Times New Roman"/>
            <w:rPrChange w:id="3698" w:author="Tri Le" w:date="2021-07-13T20:26:00Z">
              <w:rPr>
                <w:rFonts w:ascii="Cambria" w:hAnsi="Cambria"/>
              </w:rPr>
            </w:rPrChange>
          </w:rPr>
          <w:t xml:space="preserve">Taqman </w:t>
        </w:r>
      </w:ins>
      <w:r w:rsidR="00CA6469" w:rsidRPr="00E53B18">
        <w:rPr>
          <w:rFonts w:ascii="Times New Roman" w:hAnsi="Times New Roman" w:cs="Times New Roman"/>
          <w:rPrChange w:id="3699" w:author="Tri Le" w:date="2021-07-13T20:26:00Z">
            <w:rPr>
              <w:rFonts w:ascii="Cambria" w:hAnsi="Cambria"/>
            </w:rPr>
          </w:rPrChange>
        </w:rPr>
        <w:t>Environmental Master Mix</w:t>
      </w:r>
      <w:ins w:id="3700" w:author="muyaguari@yahoo.com" w:date="2021-05-14T20:05:00Z">
        <w:r w:rsidRPr="00E53B18">
          <w:rPr>
            <w:rFonts w:ascii="Times New Roman" w:hAnsi="Times New Roman" w:cs="Times New Roman"/>
            <w:rPrChange w:id="3701" w:author="Tri Le" w:date="2021-07-13T20:26:00Z">
              <w:rPr>
                <w:rFonts w:ascii="Cambria" w:hAnsi="Cambria"/>
              </w:rPr>
            </w:rPrChange>
          </w:rPr>
          <w:t xml:space="preserve"> 2.0</w:t>
        </w:r>
      </w:ins>
      <w:r w:rsidR="00CA6469" w:rsidRPr="00E53B18">
        <w:rPr>
          <w:rFonts w:ascii="Times New Roman" w:hAnsi="Times New Roman" w:cs="Times New Roman"/>
          <w:rPrChange w:id="3702" w:author="Tri Le" w:date="2021-07-13T20:26:00Z">
            <w:rPr>
              <w:rFonts w:ascii="Cambria" w:hAnsi="Cambria"/>
            </w:rPr>
          </w:rPrChange>
        </w:rPr>
        <w:t xml:space="preserve"> </w:t>
      </w:r>
      <w:r w:rsidR="00D9505C" w:rsidRPr="00E53B18">
        <w:rPr>
          <w:rFonts w:ascii="Times New Roman" w:hAnsi="Times New Roman" w:cs="Times New Roman"/>
          <w:rPrChange w:id="3703" w:author="Tri Le" w:date="2021-07-13T20:26:00Z">
            <w:rPr>
              <w:rFonts w:ascii="Cambria" w:hAnsi="Cambria"/>
            </w:rPr>
          </w:rPrChange>
        </w:rPr>
        <w:t>(</w:t>
      </w:r>
      <w:r w:rsidR="003641CF" w:rsidRPr="00E53B18">
        <w:rPr>
          <w:rFonts w:ascii="Times New Roman" w:hAnsi="Times New Roman" w:cs="Times New Roman"/>
          <w:rPrChange w:id="3704" w:author="Tri Le" w:date="2021-07-13T20:26:00Z">
            <w:rPr>
              <w:rFonts w:ascii="Cambria" w:hAnsi="Cambria"/>
            </w:rPr>
          </w:rPrChange>
        </w:rPr>
        <w:t>Life Technologies</w:t>
      </w:r>
      <w:ins w:id="3705" w:author="Miguel Uyaguari" w:date="2021-07-12T22:48:00Z">
        <w:r w:rsidR="0092363D" w:rsidRPr="00E53B18">
          <w:rPr>
            <w:rFonts w:ascii="Times New Roman" w:hAnsi="Times New Roman" w:cs="Times New Roman"/>
            <w:rPrChange w:id="3706" w:author="Tri Le" w:date="2021-07-13T20:26:00Z">
              <w:rPr>
                <w:rFonts w:ascii="Cambria" w:hAnsi="Cambria"/>
              </w:rPr>
            </w:rPrChange>
          </w:rPr>
          <w:t>, Carlsbad, CA, USA)</w:t>
        </w:r>
      </w:ins>
      <w:del w:id="3707" w:author="Miguel Uyaguari" w:date="2021-07-12T22:48:00Z">
        <w:r w:rsidR="00D9505C" w:rsidRPr="00E53B18" w:rsidDel="0092363D">
          <w:rPr>
            <w:rFonts w:ascii="Times New Roman" w:hAnsi="Times New Roman" w:cs="Times New Roman"/>
            <w:rPrChange w:id="3708" w:author="Tri Le" w:date="2021-07-13T20:26:00Z">
              <w:rPr>
                <w:rFonts w:ascii="Cambria" w:hAnsi="Cambria"/>
              </w:rPr>
            </w:rPrChange>
          </w:rPr>
          <w:delText>)</w:delText>
        </w:r>
      </w:del>
      <w:r w:rsidR="00D9505C" w:rsidRPr="00E53B18">
        <w:rPr>
          <w:rFonts w:ascii="Times New Roman" w:hAnsi="Times New Roman" w:cs="Times New Roman"/>
          <w:rPrChange w:id="3709" w:author="Tri Le" w:date="2021-07-13T20:26:00Z">
            <w:rPr>
              <w:rFonts w:ascii="Cambria" w:hAnsi="Cambria"/>
            </w:rPr>
          </w:rPrChange>
        </w:rPr>
        <w:t xml:space="preserve"> </w:t>
      </w:r>
      <w:r w:rsidR="00CA6469" w:rsidRPr="00E53B18">
        <w:rPr>
          <w:rFonts w:ascii="Times New Roman" w:hAnsi="Times New Roman" w:cs="Times New Roman"/>
          <w:rPrChange w:id="3710" w:author="Tri Le" w:date="2021-07-13T20:26:00Z">
            <w:rPr>
              <w:rFonts w:ascii="Cambria" w:hAnsi="Cambria"/>
            </w:rPr>
          </w:rPrChange>
        </w:rPr>
        <w:t xml:space="preserve">was used for </w:t>
      </w:r>
      <w:ins w:id="3711" w:author="Tri Le" w:date="2021-07-12T18:18:00Z">
        <w:r w:rsidR="00782820" w:rsidRPr="00E53B18">
          <w:rPr>
            <w:rFonts w:ascii="Times New Roman" w:hAnsi="Times New Roman" w:cs="Times New Roman"/>
            <w:rPrChange w:id="3712" w:author="Tri Le" w:date="2021-07-13T20:26:00Z">
              <w:rPr>
                <w:rFonts w:ascii="Cambria" w:hAnsi="Cambria"/>
              </w:rPr>
            </w:rPrChange>
          </w:rPr>
          <w:t xml:space="preserve">assays involving </w:t>
        </w:r>
      </w:ins>
      <w:del w:id="3713" w:author="Tri Le" w:date="2021-07-12T18:18:00Z">
        <w:r w:rsidR="00CA6469" w:rsidRPr="00E53B18" w:rsidDel="003A537D">
          <w:rPr>
            <w:rFonts w:ascii="Times New Roman" w:hAnsi="Times New Roman" w:cs="Times New Roman"/>
            <w:rPrChange w:id="3714" w:author="Tri Le" w:date="2021-07-13T20:26:00Z">
              <w:rPr>
                <w:rFonts w:ascii="Cambria" w:hAnsi="Cambria"/>
              </w:rPr>
            </w:rPrChange>
          </w:rPr>
          <w:delText xml:space="preserve">the </w:delText>
        </w:r>
      </w:del>
      <w:r w:rsidR="00CA6469" w:rsidRPr="00E53B18">
        <w:rPr>
          <w:rFonts w:ascii="Times New Roman" w:hAnsi="Times New Roman" w:cs="Times New Roman"/>
          <w:rPrChange w:id="3715" w:author="Tri Le" w:date="2021-07-13T20:26:00Z">
            <w:rPr>
              <w:rFonts w:ascii="Cambria" w:hAnsi="Cambria"/>
            </w:rPr>
          </w:rPrChange>
        </w:rPr>
        <w:t xml:space="preserve">DNA enteric viruses and </w:t>
      </w:r>
      <w:r w:rsidR="00CA6469" w:rsidRPr="00E53B18">
        <w:rPr>
          <w:rFonts w:ascii="Times New Roman" w:hAnsi="Times New Roman" w:cs="Times New Roman"/>
          <w:i/>
          <w:rPrChange w:id="3716" w:author="Tri Le" w:date="2021-07-13T20:26:00Z">
            <w:rPr>
              <w:rFonts w:ascii="Cambria" w:hAnsi="Cambria"/>
              <w:i/>
            </w:rPr>
          </w:rPrChange>
        </w:rPr>
        <w:t>uidA</w:t>
      </w:r>
      <w:r w:rsidR="00CA6469" w:rsidRPr="00E53B18">
        <w:rPr>
          <w:rFonts w:ascii="Times New Roman" w:hAnsi="Times New Roman" w:cs="Times New Roman"/>
          <w:rPrChange w:id="3717" w:author="Tri Le" w:date="2021-07-13T20:26:00Z">
            <w:rPr>
              <w:rFonts w:ascii="Cambria" w:hAnsi="Cambria"/>
            </w:rPr>
          </w:rPrChange>
        </w:rPr>
        <w:t xml:space="preserve">, while 4x </w:t>
      </w:r>
      <w:ins w:id="3718" w:author="muyaguari@yahoo.com" w:date="2021-05-14T20:06:00Z">
        <w:r w:rsidRPr="00E53B18">
          <w:rPr>
            <w:rFonts w:ascii="Times New Roman" w:hAnsi="Times New Roman" w:cs="Times New Roman"/>
            <w:rPrChange w:id="3719" w:author="Tri Le" w:date="2021-07-13T20:26:00Z">
              <w:rPr>
                <w:rFonts w:ascii="Cambria" w:hAnsi="Cambria"/>
              </w:rPr>
            </w:rPrChange>
          </w:rPr>
          <w:t xml:space="preserve">Taqman </w:t>
        </w:r>
      </w:ins>
      <w:r w:rsidR="00CA6469" w:rsidRPr="00E53B18">
        <w:rPr>
          <w:rFonts w:ascii="Times New Roman" w:hAnsi="Times New Roman" w:cs="Times New Roman"/>
          <w:rPrChange w:id="3720" w:author="Tri Le" w:date="2021-07-13T20:26:00Z">
            <w:rPr>
              <w:rFonts w:ascii="Cambria" w:hAnsi="Cambria"/>
            </w:rPr>
          </w:rPrChange>
        </w:rPr>
        <w:t xml:space="preserve">Fast Virus </w:t>
      </w:r>
      <w:ins w:id="3721" w:author="muyaguari@yahoo.com" w:date="2021-05-14T20:06:00Z">
        <w:r w:rsidRPr="00E53B18">
          <w:rPr>
            <w:rFonts w:ascii="Times New Roman" w:hAnsi="Times New Roman" w:cs="Times New Roman"/>
            <w:rPrChange w:id="3722" w:author="Tri Le" w:date="2021-07-13T20:26:00Z">
              <w:rPr>
                <w:rFonts w:ascii="Cambria" w:hAnsi="Cambria"/>
              </w:rPr>
            </w:rPrChange>
          </w:rPr>
          <w:t xml:space="preserve">1-Step </w:t>
        </w:r>
      </w:ins>
      <w:r w:rsidR="00CA6469" w:rsidRPr="00E53B18">
        <w:rPr>
          <w:rFonts w:ascii="Times New Roman" w:hAnsi="Times New Roman" w:cs="Times New Roman"/>
          <w:rPrChange w:id="3723" w:author="Tri Le" w:date="2021-07-13T20:26:00Z">
            <w:rPr>
              <w:rFonts w:ascii="Cambria" w:hAnsi="Cambria"/>
            </w:rPr>
          </w:rPrChange>
        </w:rPr>
        <w:t xml:space="preserve">Master Mix </w:t>
      </w:r>
      <w:r w:rsidR="00D9505C" w:rsidRPr="00E53B18">
        <w:rPr>
          <w:rFonts w:ascii="Times New Roman" w:hAnsi="Times New Roman" w:cs="Times New Roman"/>
          <w:rPrChange w:id="3724" w:author="Tri Le" w:date="2021-07-13T20:26:00Z">
            <w:rPr>
              <w:rFonts w:ascii="Cambria" w:hAnsi="Cambria"/>
            </w:rPr>
          </w:rPrChange>
        </w:rPr>
        <w:lastRenderedPageBreak/>
        <w:t>(</w:t>
      </w:r>
      <w:r w:rsidR="003641CF" w:rsidRPr="00E53B18">
        <w:rPr>
          <w:rFonts w:ascii="Times New Roman" w:hAnsi="Times New Roman" w:cs="Times New Roman"/>
          <w:rPrChange w:id="3725" w:author="Tri Le" w:date="2021-07-13T20:26:00Z">
            <w:rPr>
              <w:rFonts w:ascii="Cambria" w:hAnsi="Cambria"/>
            </w:rPr>
          </w:rPrChange>
        </w:rPr>
        <w:t>Life Technologies</w:t>
      </w:r>
      <w:ins w:id="3726" w:author="Miguel Uyaguari" w:date="2021-07-12T22:48:00Z">
        <w:r w:rsidR="0092363D" w:rsidRPr="00E53B18">
          <w:rPr>
            <w:rFonts w:ascii="Times New Roman" w:hAnsi="Times New Roman" w:cs="Times New Roman"/>
            <w:rPrChange w:id="3727" w:author="Tri Le" w:date="2021-07-13T20:26:00Z">
              <w:rPr>
                <w:rFonts w:ascii="Cambria" w:hAnsi="Cambria"/>
              </w:rPr>
            </w:rPrChange>
          </w:rPr>
          <w:t>, Carlsbad, CA, USA</w:t>
        </w:r>
      </w:ins>
      <w:r w:rsidR="00D9505C" w:rsidRPr="00E53B18">
        <w:rPr>
          <w:rFonts w:ascii="Times New Roman" w:hAnsi="Times New Roman" w:cs="Times New Roman"/>
          <w:rPrChange w:id="3728" w:author="Tri Le" w:date="2021-07-13T20:26:00Z">
            <w:rPr>
              <w:rFonts w:ascii="Cambria" w:hAnsi="Cambria"/>
            </w:rPr>
          </w:rPrChange>
        </w:rPr>
        <w:t xml:space="preserve">) </w:t>
      </w:r>
      <w:r w:rsidR="00CA6469" w:rsidRPr="00E53B18">
        <w:rPr>
          <w:rFonts w:ascii="Times New Roman" w:hAnsi="Times New Roman" w:cs="Times New Roman"/>
          <w:rPrChange w:id="3729" w:author="Tri Le" w:date="2021-07-13T20:26:00Z">
            <w:rPr>
              <w:rFonts w:ascii="Cambria" w:hAnsi="Cambria"/>
            </w:rPr>
          </w:rPrChange>
        </w:rPr>
        <w:t xml:space="preserve">was used for RNA enteric viruses. Each </w:t>
      </w:r>
      <w:ins w:id="3730" w:author="muyaguari@yahoo.com" w:date="2021-05-19T12:35:00Z">
        <w:r w:rsidR="00C842C2" w:rsidRPr="00E53B18">
          <w:rPr>
            <w:rFonts w:ascii="Times New Roman" w:hAnsi="Times New Roman" w:cs="Times New Roman"/>
            <w:rPrChange w:id="3731" w:author="Tri Le" w:date="2021-07-13T20:26:00Z">
              <w:rPr>
                <w:rFonts w:ascii="Cambria" w:hAnsi="Cambria"/>
              </w:rPr>
            </w:rPrChange>
          </w:rPr>
          <w:t xml:space="preserve">10 μl </w:t>
        </w:r>
      </w:ins>
      <w:r w:rsidR="00CA6469" w:rsidRPr="00E53B18">
        <w:rPr>
          <w:rFonts w:ascii="Times New Roman" w:hAnsi="Times New Roman" w:cs="Times New Roman"/>
          <w:rPrChange w:id="3732" w:author="Tri Le" w:date="2021-07-13T20:26:00Z">
            <w:rPr>
              <w:rFonts w:ascii="Cambria" w:hAnsi="Cambria"/>
            </w:rPr>
          </w:rPrChange>
        </w:rPr>
        <w:t xml:space="preserve">qPCR reaction contained </w:t>
      </w:r>
      <w:ins w:id="3733" w:author="muyaguari@yahoo.com" w:date="2021-05-19T12:32:00Z">
        <w:r w:rsidR="00C842C2" w:rsidRPr="001339CB">
          <w:rPr>
            <w:rFonts w:ascii="Times New Roman" w:hAnsi="Times New Roman" w:cs="Times New Roman"/>
            <w:rPrChange w:id="3734" w:author="Tri Le" w:date="2021-07-14T16:29:00Z">
              <w:rPr>
                <w:rFonts w:ascii="Cambria" w:hAnsi="Cambria"/>
              </w:rPr>
            </w:rPrChange>
          </w:rPr>
          <w:t>5</w:t>
        </w:r>
      </w:ins>
      <w:ins w:id="3735" w:author="muyaguari@yahoo.com" w:date="2021-05-19T12:22:00Z">
        <w:r w:rsidR="00C842C2" w:rsidRPr="001339CB">
          <w:rPr>
            <w:rFonts w:ascii="Times New Roman" w:hAnsi="Times New Roman" w:cs="Times New Roman"/>
            <w:rPrChange w:id="3736" w:author="Tri Le" w:date="2021-07-14T16:29:00Z">
              <w:rPr>
                <w:rFonts w:ascii="Cambria" w:hAnsi="Cambria"/>
              </w:rPr>
            </w:rPrChange>
          </w:rPr>
          <w:t xml:space="preserve">00 </w:t>
        </w:r>
      </w:ins>
      <w:ins w:id="3737" w:author="muyaguari@yahoo.com" w:date="2021-05-19T12:23:00Z">
        <w:r w:rsidR="00C842C2" w:rsidRPr="001339CB">
          <w:rPr>
            <w:rFonts w:ascii="Times New Roman" w:hAnsi="Times New Roman" w:cs="Times New Roman"/>
            <w:rPrChange w:id="3738" w:author="Tri Le" w:date="2021-07-14T16:29:00Z">
              <w:rPr>
                <w:rFonts w:ascii="Cambria" w:hAnsi="Cambria"/>
              </w:rPr>
            </w:rPrChange>
          </w:rPr>
          <w:t>n</w:t>
        </w:r>
      </w:ins>
      <w:ins w:id="3739" w:author="muyaguari@yahoo.com" w:date="2021-05-19T12:22:00Z">
        <w:r w:rsidR="00C842C2" w:rsidRPr="001339CB">
          <w:rPr>
            <w:rFonts w:ascii="Times New Roman" w:hAnsi="Times New Roman" w:cs="Times New Roman"/>
            <w:rPrChange w:id="3740" w:author="Tri Le" w:date="2021-07-14T16:29:00Z">
              <w:rPr>
                <w:rFonts w:ascii="Cambria" w:hAnsi="Cambria"/>
              </w:rPr>
            </w:rPrChange>
          </w:rPr>
          <w:t>M</w:t>
        </w:r>
        <w:r w:rsidR="00C842C2" w:rsidRPr="00E53B18">
          <w:rPr>
            <w:rFonts w:ascii="Times New Roman" w:hAnsi="Times New Roman" w:cs="Times New Roman"/>
            <w:rPrChange w:id="3741" w:author="Tri Le" w:date="2021-07-13T20:26:00Z">
              <w:rPr>
                <w:rFonts w:ascii="Cambria" w:hAnsi="Cambria"/>
              </w:rPr>
            </w:rPrChange>
          </w:rPr>
          <w:t xml:space="preserve"> </w:t>
        </w:r>
      </w:ins>
      <w:del w:id="3742" w:author="muyaguari@yahoo.com" w:date="2021-05-19T12:22:00Z">
        <w:r w:rsidR="00CA6469" w:rsidRPr="00E53B18" w:rsidDel="00C842C2">
          <w:rPr>
            <w:rFonts w:ascii="Times New Roman" w:hAnsi="Times New Roman" w:cs="Times New Roman"/>
            <w:rPrChange w:id="3743" w:author="Tri Le" w:date="2021-07-13T20:26:00Z">
              <w:rPr>
                <w:rFonts w:ascii="Cambria" w:hAnsi="Cambria"/>
              </w:rPr>
            </w:rPrChange>
          </w:rPr>
          <w:delText xml:space="preserve">0.25 μl </w:delText>
        </w:r>
      </w:del>
      <w:r w:rsidR="00CA6469" w:rsidRPr="00E53B18">
        <w:rPr>
          <w:rFonts w:ascii="Times New Roman" w:hAnsi="Times New Roman" w:cs="Times New Roman"/>
          <w:rPrChange w:id="3744" w:author="Tri Le" w:date="2021-07-13T20:26:00Z">
            <w:rPr>
              <w:rFonts w:ascii="Cambria" w:hAnsi="Cambria"/>
            </w:rPr>
          </w:rPrChange>
        </w:rPr>
        <w:t xml:space="preserve">of each forward primer and reverse primer and </w:t>
      </w:r>
      <w:del w:id="3745" w:author="muyaguari@yahoo.com" w:date="2021-05-19T12:23:00Z">
        <w:r w:rsidR="00CA6469" w:rsidRPr="001339CB" w:rsidDel="00C842C2">
          <w:rPr>
            <w:rFonts w:ascii="Times New Roman" w:hAnsi="Times New Roman" w:cs="Times New Roman"/>
            <w:rPrChange w:id="3746" w:author="Tri Le" w:date="2021-07-14T16:29:00Z">
              <w:rPr>
                <w:rFonts w:ascii="Cambria" w:hAnsi="Cambria"/>
              </w:rPr>
            </w:rPrChange>
          </w:rPr>
          <w:delText>0.125</w:delText>
        </w:r>
      </w:del>
      <w:ins w:id="3747" w:author="muyaguari@yahoo.com" w:date="2021-05-19T12:23:00Z">
        <w:r w:rsidR="00C842C2" w:rsidRPr="001339CB">
          <w:rPr>
            <w:rFonts w:ascii="Times New Roman" w:hAnsi="Times New Roman" w:cs="Times New Roman"/>
            <w:rPrChange w:id="3748" w:author="Tri Le" w:date="2021-07-14T16:29:00Z">
              <w:rPr>
                <w:rFonts w:ascii="Cambria" w:hAnsi="Cambria"/>
              </w:rPr>
            </w:rPrChange>
          </w:rPr>
          <w:t>2</w:t>
        </w:r>
      </w:ins>
      <w:ins w:id="3749" w:author="muyaguari@yahoo.com" w:date="2021-05-19T12:33:00Z">
        <w:r w:rsidR="00C842C2" w:rsidRPr="001339CB">
          <w:rPr>
            <w:rFonts w:ascii="Times New Roman" w:hAnsi="Times New Roman" w:cs="Times New Roman"/>
            <w:rPrChange w:id="3750" w:author="Tri Le" w:date="2021-07-14T16:29:00Z">
              <w:rPr>
                <w:rFonts w:ascii="Cambria" w:hAnsi="Cambria"/>
              </w:rPr>
            </w:rPrChange>
          </w:rPr>
          <w:t>50</w:t>
        </w:r>
      </w:ins>
      <w:ins w:id="3751" w:author="muyaguari@yahoo.com" w:date="2021-05-19T12:23:00Z">
        <w:r w:rsidR="00C842C2" w:rsidRPr="001339CB">
          <w:rPr>
            <w:rFonts w:ascii="Times New Roman" w:hAnsi="Times New Roman" w:cs="Times New Roman"/>
            <w:rPrChange w:id="3752" w:author="Tri Le" w:date="2021-07-14T16:29:00Z">
              <w:rPr>
                <w:rFonts w:ascii="Cambria" w:hAnsi="Cambria"/>
              </w:rPr>
            </w:rPrChange>
          </w:rPr>
          <w:t xml:space="preserve"> nM</w:t>
        </w:r>
      </w:ins>
      <w:r w:rsidR="00CA6469" w:rsidRPr="00E53B18">
        <w:rPr>
          <w:rFonts w:ascii="Times New Roman" w:hAnsi="Times New Roman" w:cs="Times New Roman"/>
          <w:rPrChange w:id="3753" w:author="Tri Le" w:date="2021-07-13T20:26:00Z">
            <w:rPr>
              <w:rFonts w:ascii="Cambria" w:hAnsi="Cambria"/>
            </w:rPr>
          </w:rPrChange>
        </w:rPr>
        <w:t xml:space="preserve"> </w:t>
      </w:r>
      <w:del w:id="3754" w:author="Tri Le" w:date="2021-07-06T18:57:00Z">
        <w:r w:rsidR="00CA6469" w:rsidRPr="00E53B18" w:rsidDel="008C3C85">
          <w:rPr>
            <w:rFonts w:ascii="Times New Roman" w:hAnsi="Times New Roman" w:cs="Times New Roman"/>
            <w:rPrChange w:id="3755" w:author="Tri Le" w:date="2021-07-13T20:26:00Z">
              <w:rPr>
                <w:rFonts w:ascii="Cambria" w:hAnsi="Cambria"/>
              </w:rPr>
            </w:rPrChange>
          </w:rPr>
          <w:delText xml:space="preserve">μl </w:delText>
        </w:r>
      </w:del>
      <w:r w:rsidR="00CA6469" w:rsidRPr="00E53B18">
        <w:rPr>
          <w:rFonts w:ascii="Times New Roman" w:hAnsi="Times New Roman" w:cs="Times New Roman"/>
          <w:rPrChange w:id="3756" w:author="Tri Le" w:date="2021-07-13T20:26:00Z">
            <w:rPr>
              <w:rFonts w:ascii="Cambria" w:hAnsi="Cambria"/>
            </w:rPr>
          </w:rPrChange>
        </w:rPr>
        <w:t xml:space="preserve">of its designated probe when targeting </w:t>
      </w:r>
      <w:del w:id="3757" w:author="Tri Le" w:date="2021-07-06T18:58:00Z">
        <w:r w:rsidR="00CA6469" w:rsidRPr="00E53B18" w:rsidDel="00C36A73">
          <w:rPr>
            <w:rFonts w:ascii="Times New Roman" w:hAnsi="Times New Roman" w:cs="Times New Roman"/>
            <w:rPrChange w:id="3758" w:author="Tri Le" w:date="2021-07-13T20:26:00Z">
              <w:rPr>
                <w:rFonts w:ascii="Cambria" w:hAnsi="Cambria"/>
              </w:rPr>
            </w:rPrChange>
          </w:rPr>
          <w:delText xml:space="preserve">for </w:delText>
        </w:r>
      </w:del>
      <w:r w:rsidR="00CA6469" w:rsidRPr="00E53B18">
        <w:rPr>
          <w:rFonts w:ascii="Times New Roman" w:hAnsi="Times New Roman" w:cs="Times New Roman"/>
          <w:rPrChange w:id="3759" w:author="Tri Le" w:date="2021-07-13T20:26:00Z">
            <w:rPr>
              <w:rFonts w:ascii="Cambria" w:hAnsi="Cambria"/>
            </w:rPr>
          </w:rPrChange>
        </w:rPr>
        <w:t>both DNA and RNA virus</w:t>
      </w:r>
      <w:ins w:id="3760" w:author="Tri Le" w:date="2021-07-06T18:58:00Z">
        <w:r w:rsidR="003345AB" w:rsidRPr="00E53B18">
          <w:rPr>
            <w:rFonts w:ascii="Times New Roman" w:hAnsi="Times New Roman" w:cs="Times New Roman"/>
            <w:rPrChange w:id="3761" w:author="Tri Le" w:date="2021-07-13T20:26:00Z">
              <w:rPr>
                <w:rFonts w:ascii="Cambria" w:hAnsi="Cambria"/>
              </w:rPr>
            </w:rPrChange>
          </w:rPr>
          <w:t>es</w:t>
        </w:r>
      </w:ins>
      <w:r w:rsidR="00CA6469" w:rsidRPr="00E53B18">
        <w:rPr>
          <w:rFonts w:ascii="Times New Roman" w:hAnsi="Times New Roman" w:cs="Times New Roman"/>
          <w:rPrChange w:id="3762" w:author="Tri Le" w:date="2021-07-13T20:26:00Z">
            <w:rPr>
              <w:rFonts w:ascii="Cambria" w:hAnsi="Cambria"/>
            </w:rPr>
          </w:rPrChange>
        </w:rPr>
        <w:t xml:space="preserve">. </w:t>
      </w:r>
      <w:del w:id="3763" w:author="muyaguari@yahoo.com" w:date="2021-05-19T12:25:00Z">
        <w:r w:rsidR="00BC1635" w:rsidRPr="00E53B18" w:rsidDel="00C842C2">
          <w:rPr>
            <w:rFonts w:ascii="Times New Roman" w:hAnsi="Times New Roman" w:cs="Times New Roman"/>
            <w:rPrChange w:id="3764" w:author="Tri Le" w:date="2021-07-13T20:26:00Z">
              <w:rPr>
                <w:rFonts w:ascii="Cambria" w:hAnsi="Cambria"/>
              </w:rPr>
            </w:rPrChange>
          </w:rPr>
          <w:delText>On the other hand</w:delText>
        </w:r>
        <w:r w:rsidR="00CA6469" w:rsidRPr="00E53B18" w:rsidDel="00C842C2">
          <w:rPr>
            <w:rFonts w:ascii="Times New Roman" w:hAnsi="Times New Roman" w:cs="Times New Roman"/>
            <w:rPrChange w:id="3765" w:author="Tri Le" w:date="2021-07-13T20:26:00Z">
              <w:rPr>
                <w:rFonts w:ascii="Cambria" w:hAnsi="Cambria"/>
              </w:rPr>
            </w:rPrChange>
          </w:rPr>
          <w:delText>, 5</w:delText>
        </w:r>
      </w:del>
      <w:ins w:id="3766" w:author="muyaguari@yahoo.com" w:date="2021-05-19T12:25:00Z">
        <w:r w:rsidR="00C842C2" w:rsidRPr="00E53B18">
          <w:rPr>
            <w:rFonts w:ascii="Times New Roman" w:hAnsi="Times New Roman" w:cs="Times New Roman"/>
            <w:rPrChange w:id="3767" w:author="Tri Le" w:date="2021-07-13T20:26:00Z">
              <w:rPr>
                <w:rFonts w:ascii="Cambria" w:hAnsi="Cambria"/>
              </w:rPr>
            </w:rPrChange>
          </w:rPr>
          <w:t>Five</w:t>
        </w:r>
      </w:ins>
      <w:r w:rsidR="00CA6469" w:rsidRPr="00E53B18">
        <w:rPr>
          <w:rFonts w:ascii="Times New Roman" w:hAnsi="Times New Roman" w:cs="Times New Roman"/>
          <w:rPrChange w:id="3768" w:author="Tri Le" w:date="2021-07-13T20:26:00Z">
            <w:rPr>
              <w:rFonts w:ascii="Cambria" w:hAnsi="Cambria"/>
            </w:rPr>
          </w:rPrChange>
        </w:rPr>
        <w:t xml:space="preserve"> μl of Environmental Master Mix was in each qPCR reaction for targeting DNA viruses, while 2.5 μl of 4x Fast Virus Master Mix was in each qPCR reaction for targeting RNA viruses. </w:t>
      </w:r>
      <w:del w:id="3769" w:author="muyaguari@yahoo.com" w:date="2021-05-19T12:34:00Z">
        <w:r w:rsidR="00CA6469" w:rsidRPr="00E53B18" w:rsidDel="00C842C2">
          <w:rPr>
            <w:rFonts w:ascii="Times New Roman" w:hAnsi="Times New Roman" w:cs="Times New Roman"/>
            <w:rPrChange w:id="3770" w:author="Tri Le" w:date="2021-07-13T20:26:00Z">
              <w:rPr>
                <w:rFonts w:ascii="Cambria" w:hAnsi="Cambria"/>
              </w:rPr>
            </w:rPrChange>
          </w:rPr>
          <w:delText xml:space="preserve">In regards to </w:delText>
        </w:r>
      </w:del>
      <w:ins w:id="3771" w:author="muyaguari@yahoo.com" w:date="2021-05-19T12:35:00Z">
        <w:r w:rsidR="00C842C2" w:rsidRPr="00E53B18">
          <w:rPr>
            <w:rFonts w:ascii="Times New Roman" w:hAnsi="Times New Roman" w:cs="Times New Roman"/>
            <w:rPrChange w:id="3772" w:author="Tri Le" w:date="2021-07-13T20:26:00Z">
              <w:rPr>
                <w:rFonts w:ascii="Cambria" w:hAnsi="Cambria"/>
              </w:rPr>
            </w:rPrChange>
          </w:rPr>
          <w:t>T</w:t>
        </w:r>
      </w:ins>
      <w:del w:id="3773" w:author="muyaguari@yahoo.com" w:date="2021-05-19T12:34:00Z">
        <w:r w:rsidR="00CA6469" w:rsidRPr="00E53B18" w:rsidDel="00C842C2">
          <w:rPr>
            <w:rFonts w:ascii="Times New Roman" w:hAnsi="Times New Roman" w:cs="Times New Roman"/>
            <w:rPrChange w:id="3774" w:author="Tri Le" w:date="2021-07-13T20:26:00Z">
              <w:rPr>
                <w:rFonts w:ascii="Cambria" w:hAnsi="Cambria"/>
              </w:rPr>
            </w:rPrChange>
          </w:rPr>
          <w:delText>t</w:delText>
        </w:r>
      </w:del>
      <w:r w:rsidR="00CA6469" w:rsidRPr="00E53B18">
        <w:rPr>
          <w:rFonts w:ascii="Times New Roman" w:hAnsi="Times New Roman" w:cs="Times New Roman"/>
          <w:rPrChange w:id="3775" w:author="Tri Le" w:date="2021-07-13T20:26:00Z">
            <w:rPr>
              <w:rFonts w:ascii="Cambria" w:hAnsi="Cambria"/>
            </w:rPr>
          </w:rPrChange>
        </w:rPr>
        <w:t xml:space="preserve">he </w:t>
      </w:r>
      <w:r w:rsidR="00CA6469" w:rsidRPr="00E53B18">
        <w:rPr>
          <w:rFonts w:ascii="Times New Roman" w:hAnsi="Times New Roman" w:cs="Times New Roman"/>
          <w:i/>
          <w:rPrChange w:id="3776" w:author="Tri Le" w:date="2021-07-13T20:26:00Z">
            <w:rPr>
              <w:rFonts w:ascii="Cambria" w:hAnsi="Cambria"/>
              <w:i/>
            </w:rPr>
          </w:rPrChange>
        </w:rPr>
        <w:t xml:space="preserve">uidA </w:t>
      </w:r>
      <w:del w:id="3777" w:author="muyaguari@yahoo.com" w:date="2021-05-19T12:36:00Z">
        <w:r w:rsidR="00CA6469" w:rsidRPr="00E53B18" w:rsidDel="00C842C2">
          <w:rPr>
            <w:rFonts w:ascii="Times New Roman" w:hAnsi="Times New Roman" w:cs="Times New Roman"/>
            <w:rPrChange w:id="3778" w:author="Tri Le" w:date="2021-07-13T20:26:00Z">
              <w:rPr>
                <w:rFonts w:ascii="Cambria" w:hAnsi="Cambria"/>
              </w:rPr>
            </w:rPrChange>
          </w:rPr>
          <w:delText>Master Mix</w:delText>
        </w:r>
      </w:del>
      <w:ins w:id="3779" w:author="muyaguari@yahoo.com" w:date="2021-05-19T12:36:00Z">
        <w:r w:rsidR="00C842C2" w:rsidRPr="00E53B18">
          <w:rPr>
            <w:rFonts w:ascii="Times New Roman" w:hAnsi="Times New Roman" w:cs="Times New Roman"/>
            <w:rPrChange w:id="3780" w:author="Tri Le" w:date="2021-07-13T20:26:00Z">
              <w:rPr>
                <w:rFonts w:ascii="Cambria" w:hAnsi="Cambria"/>
              </w:rPr>
            </w:rPrChange>
          </w:rPr>
          <w:t>qPCR reaction</w:t>
        </w:r>
      </w:ins>
      <w:ins w:id="3781" w:author="muyaguari@yahoo.com" w:date="2021-05-19T12:35:00Z">
        <w:r w:rsidR="00C842C2" w:rsidRPr="00E53B18">
          <w:rPr>
            <w:rFonts w:ascii="Times New Roman" w:hAnsi="Times New Roman" w:cs="Times New Roman"/>
            <w:rPrChange w:id="3782" w:author="Tri Le" w:date="2021-07-13T20:26:00Z">
              <w:rPr>
                <w:rFonts w:ascii="Cambria" w:hAnsi="Cambria"/>
              </w:rPr>
            </w:rPrChange>
          </w:rPr>
          <w:t xml:space="preserve"> consisted of</w:t>
        </w:r>
      </w:ins>
      <w:del w:id="3783" w:author="muyaguari@yahoo.com" w:date="2021-05-19T12:36:00Z">
        <w:r w:rsidR="00CA6469" w:rsidRPr="00E53B18" w:rsidDel="00C842C2">
          <w:rPr>
            <w:rFonts w:ascii="Times New Roman" w:hAnsi="Times New Roman" w:cs="Times New Roman"/>
            <w:rPrChange w:id="3784" w:author="Tri Le" w:date="2021-07-13T20:26:00Z">
              <w:rPr>
                <w:rFonts w:ascii="Cambria" w:hAnsi="Cambria"/>
              </w:rPr>
            </w:rPrChange>
          </w:rPr>
          <w:delText>,</w:delText>
        </w:r>
      </w:del>
      <w:r w:rsidR="00CA6469" w:rsidRPr="00E53B18">
        <w:rPr>
          <w:rFonts w:ascii="Times New Roman" w:hAnsi="Times New Roman" w:cs="Times New Roman"/>
          <w:rPrChange w:id="3785" w:author="Tri Le" w:date="2021-07-13T20:26:00Z">
            <w:rPr>
              <w:rFonts w:ascii="Cambria" w:hAnsi="Cambria"/>
            </w:rPr>
          </w:rPrChange>
        </w:rPr>
        <w:t xml:space="preserve"> 5 μl of Environmental Master Mix, </w:t>
      </w:r>
      <w:del w:id="3786" w:author="muyaguari@yahoo.com" w:date="2021-05-19T12:33:00Z">
        <w:r w:rsidR="00CA6469" w:rsidRPr="00E53B18" w:rsidDel="00C842C2">
          <w:rPr>
            <w:rFonts w:ascii="Times New Roman" w:hAnsi="Times New Roman" w:cs="Times New Roman"/>
            <w:rPrChange w:id="3787" w:author="Tri Le" w:date="2021-07-13T20:26:00Z">
              <w:rPr>
                <w:rFonts w:ascii="Cambria" w:hAnsi="Cambria"/>
              </w:rPr>
            </w:rPrChange>
          </w:rPr>
          <w:delText>0.20</w:delText>
        </w:r>
      </w:del>
      <w:ins w:id="3788" w:author="muyaguari@yahoo.com" w:date="2021-05-19T12:39:00Z">
        <w:r w:rsidR="00C842C2" w:rsidRPr="00E53B18">
          <w:rPr>
            <w:rFonts w:ascii="Times New Roman" w:hAnsi="Times New Roman" w:cs="Times New Roman"/>
            <w:rPrChange w:id="3789" w:author="Tri Le" w:date="2021-07-13T20:26:00Z">
              <w:rPr>
                <w:rFonts w:ascii="Cambria" w:hAnsi="Cambria"/>
              </w:rPr>
            </w:rPrChange>
          </w:rPr>
          <w:t>0.4 μM</w:t>
        </w:r>
      </w:ins>
      <w:r w:rsidR="00CA6469" w:rsidRPr="00E53B18">
        <w:rPr>
          <w:rFonts w:ascii="Times New Roman" w:hAnsi="Times New Roman" w:cs="Times New Roman"/>
          <w:rPrChange w:id="3790" w:author="Tri Le" w:date="2021-07-13T20:26:00Z">
            <w:rPr>
              <w:rFonts w:ascii="Cambria" w:hAnsi="Cambria"/>
            </w:rPr>
          </w:rPrChange>
        </w:rPr>
        <w:t xml:space="preserve"> </w:t>
      </w:r>
      <w:ins w:id="3791" w:author="muyaguari@yahoo.com" w:date="2021-05-19T12:34:00Z">
        <w:r w:rsidR="00C842C2" w:rsidRPr="00E53B18">
          <w:rPr>
            <w:rFonts w:ascii="Times New Roman" w:hAnsi="Times New Roman" w:cs="Times New Roman"/>
            <w:rPrChange w:id="3792" w:author="Tri Le" w:date="2021-07-13T20:26:00Z">
              <w:rPr>
                <w:rFonts w:ascii="Cambria" w:hAnsi="Cambria"/>
              </w:rPr>
            </w:rPrChange>
          </w:rPr>
          <w:t xml:space="preserve">of </w:t>
        </w:r>
      </w:ins>
      <w:del w:id="3793" w:author="muyaguari@yahoo.com" w:date="2021-05-19T12:34:00Z">
        <w:r w:rsidR="00CA6469" w:rsidRPr="00E53B18" w:rsidDel="00C842C2">
          <w:rPr>
            <w:rFonts w:ascii="Times New Roman" w:hAnsi="Times New Roman" w:cs="Times New Roman"/>
            <w:rPrChange w:id="3794" w:author="Tri Le" w:date="2021-07-13T20:26:00Z">
              <w:rPr>
                <w:rFonts w:ascii="Cambria" w:hAnsi="Cambria"/>
              </w:rPr>
            </w:rPrChange>
          </w:rPr>
          <w:delText xml:space="preserve">μl of </w:delText>
        </w:r>
      </w:del>
      <w:del w:id="3795" w:author="muyaguari@yahoo.com" w:date="2021-05-19T12:36:00Z">
        <w:r w:rsidR="00CA6469" w:rsidRPr="00E53B18" w:rsidDel="00C842C2">
          <w:rPr>
            <w:rFonts w:ascii="Times New Roman" w:hAnsi="Times New Roman" w:cs="Times New Roman"/>
            <w:rPrChange w:id="3796" w:author="Tri Le" w:date="2021-07-13T20:26:00Z">
              <w:rPr>
                <w:rFonts w:ascii="Cambria" w:hAnsi="Cambria"/>
              </w:rPr>
            </w:rPrChange>
          </w:rPr>
          <w:delText xml:space="preserve">the forward </w:delText>
        </w:r>
      </w:del>
      <w:del w:id="3797" w:author="muyaguari@yahoo.com" w:date="2021-05-19T12:34:00Z">
        <w:r w:rsidR="00CA6469" w:rsidRPr="00E53B18" w:rsidDel="00C842C2">
          <w:rPr>
            <w:rFonts w:ascii="Times New Roman" w:hAnsi="Times New Roman" w:cs="Times New Roman"/>
            <w:rPrChange w:id="3798" w:author="Tri Le" w:date="2021-07-13T20:26:00Z">
              <w:rPr>
                <w:rFonts w:ascii="Cambria" w:hAnsi="Cambria"/>
              </w:rPr>
            </w:rPrChange>
          </w:rPr>
          <w:delText>primer</w:delText>
        </w:r>
      </w:del>
      <w:ins w:id="3799" w:author="muyaguari@yahoo.com" w:date="2021-05-19T12:36:00Z">
        <w:r w:rsidR="00C842C2" w:rsidRPr="00E53B18">
          <w:rPr>
            <w:rFonts w:ascii="Times New Roman" w:hAnsi="Times New Roman" w:cs="Times New Roman"/>
            <w:rPrChange w:id="3800" w:author="Tri Le" w:date="2021-07-13T20:26:00Z">
              <w:rPr>
                <w:rFonts w:ascii="Cambria" w:hAnsi="Cambria"/>
              </w:rPr>
            </w:rPrChange>
          </w:rPr>
          <w:t>each primer</w:t>
        </w:r>
      </w:ins>
      <w:r w:rsidR="00CA6469" w:rsidRPr="00E53B18">
        <w:rPr>
          <w:rFonts w:ascii="Times New Roman" w:hAnsi="Times New Roman" w:cs="Times New Roman"/>
          <w:rPrChange w:id="3801" w:author="Tri Le" w:date="2021-07-13T20:26:00Z">
            <w:rPr>
              <w:rFonts w:ascii="Cambria" w:hAnsi="Cambria"/>
            </w:rPr>
          </w:rPrChange>
        </w:rPr>
        <w:t xml:space="preserve">, </w:t>
      </w:r>
      <w:del w:id="3802" w:author="muyaguari@yahoo.com" w:date="2021-05-19T12:37:00Z">
        <w:r w:rsidR="00CA6469" w:rsidRPr="00E53B18" w:rsidDel="00C842C2">
          <w:rPr>
            <w:rFonts w:ascii="Times New Roman" w:hAnsi="Times New Roman" w:cs="Times New Roman"/>
            <w:rPrChange w:id="3803" w:author="Tri Le" w:date="2021-07-13T20:26:00Z">
              <w:rPr>
                <w:rFonts w:ascii="Cambria" w:hAnsi="Cambria"/>
              </w:rPr>
            </w:rPrChange>
          </w:rPr>
          <w:delText>0.20 μl</w:delText>
        </w:r>
      </w:del>
      <w:ins w:id="3804" w:author="muyaguari@yahoo.com" w:date="2021-05-19T12:39:00Z">
        <w:r w:rsidR="00C842C2" w:rsidRPr="00E53B18">
          <w:rPr>
            <w:rFonts w:ascii="Times New Roman" w:hAnsi="Times New Roman" w:cs="Times New Roman"/>
            <w:rPrChange w:id="3805" w:author="Tri Le" w:date="2021-07-13T20:26:00Z">
              <w:rPr>
                <w:rFonts w:ascii="Cambria" w:hAnsi="Cambria"/>
              </w:rPr>
            </w:rPrChange>
          </w:rPr>
          <w:t>0.1</w:t>
        </w:r>
      </w:ins>
      <w:ins w:id="3806" w:author="muyaguari@yahoo.com" w:date="2021-05-19T12:37:00Z">
        <w:r w:rsidR="00C842C2" w:rsidRPr="00E53B18">
          <w:rPr>
            <w:rFonts w:ascii="Times New Roman" w:hAnsi="Times New Roman" w:cs="Times New Roman"/>
            <w:rPrChange w:id="3807" w:author="Tri Le" w:date="2021-07-13T20:26:00Z">
              <w:rPr>
                <w:rFonts w:ascii="Cambria" w:hAnsi="Cambria"/>
              </w:rPr>
            </w:rPrChange>
          </w:rPr>
          <w:t xml:space="preserve"> </w:t>
        </w:r>
      </w:ins>
      <w:ins w:id="3808" w:author="muyaguari@yahoo.com" w:date="2021-05-19T12:39:00Z">
        <w:r w:rsidR="00C842C2" w:rsidRPr="00E53B18">
          <w:rPr>
            <w:rFonts w:ascii="Times New Roman" w:hAnsi="Times New Roman" w:cs="Times New Roman"/>
            <w:rPrChange w:id="3809" w:author="Tri Le" w:date="2021-07-13T20:26:00Z">
              <w:rPr>
                <w:rFonts w:ascii="Cambria" w:hAnsi="Cambria"/>
              </w:rPr>
            </w:rPrChange>
          </w:rPr>
          <w:t>μ</w:t>
        </w:r>
      </w:ins>
      <w:ins w:id="3810" w:author="muyaguari@yahoo.com" w:date="2021-05-19T12:37:00Z">
        <w:r w:rsidR="00C842C2" w:rsidRPr="00E53B18">
          <w:rPr>
            <w:rFonts w:ascii="Times New Roman" w:hAnsi="Times New Roman" w:cs="Times New Roman"/>
            <w:rPrChange w:id="3811" w:author="Tri Le" w:date="2021-07-13T20:26:00Z">
              <w:rPr>
                <w:rFonts w:ascii="Cambria" w:hAnsi="Cambria"/>
              </w:rPr>
            </w:rPrChange>
          </w:rPr>
          <w:t>M</w:t>
        </w:r>
      </w:ins>
      <w:r w:rsidR="00CA6469" w:rsidRPr="00E53B18">
        <w:rPr>
          <w:rFonts w:ascii="Times New Roman" w:hAnsi="Times New Roman" w:cs="Times New Roman"/>
          <w:rPrChange w:id="3812" w:author="Tri Le" w:date="2021-07-13T20:26:00Z">
            <w:rPr>
              <w:rFonts w:ascii="Cambria" w:hAnsi="Cambria"/>
            </w:rPr>
          </w:rPrChange>
        </w:rPr>
        <w:t xml:space="preserve"> of </w:t>
      </w:r>
      <w:del w:id="3813" w:author="muyaguari@yahoo.com" w:date="2021-05-19T12:37:00Z">
        <w:r w:rsidR="00CA6469" w:rsidRPr="00E53B18" w:rsidDel="00C842C2">
          <w:rPr>
            <w:rFonts w:ascii="Times New Roman" w:hAnsi="Times New Roman" w:cs="Times New Roman"/>
            <w:rPrChange w:id="3814" w:author="Tri Le" w:date="2021-07-13T20:26:00Z">
              <w:rPr>
                <w:rFonts w:ascii="Cambria" w:hAnsi="Cambria"/>
              </w:rPr>
            </w:rPrChange>
          </w:rPr>
          <w:delText>reverse primer</w:delText>
        </w:r>
      </w:del>
      <w:ins w:id="3815" w:author="muyaguari@yahoo.com" w:date="2021-05-19T12:37:00Z">
        <w:r w:rsidR="00C842C2" w:rsidRPr="00E53B18">
          <w:rPr>
            <w:rFonts w:ascii="Times New Roman" w:hAnsi="Times New Roman" w:cs="Times New Roman"/>
            <w:rPrChange w:id="3816" w:author="Tri Le" w:date="2021-07-13T20:26:00Z">
              <w:rPr>
                <w:rFonts w:ascii="Cambria" w:hAnsi="Cambria"/>
              </w:rPr>
            </w:rPrChange>
          </w:rPr>
          <w:t>probe</w:t>
        </w:r>
      </w:ins>
      <w:del w:id="3817" w:author="muyaguari@yahoo.com" w:date="2021-05-19T12:41:00Z">
        <w:r w:rsidR="00CA6469" w:rsidRPr="00E53B18" w:rsidDel="00C842C2">
          <w:rPr>
            <w:rFonts w:ascii="Times New Roman" w:hAnsi="Times New Roman" w:cs="Times New Roman"/>
            <w:rPrChange w:id="3818" w:author="Tri Le" w:date="2021-07-13T20:26:00Z">
              <w:rPr>
                <w:rFonts w:ascii="Cambria" w:hAnsi="Cambria"/>
              </w:rPr>
            </w:rPrChange>
          </w:rPr>
          <w:delText xml:space="preserve">, and </w:delText>
        </w:r>
      </w:del>
      <w:del w:id="3819" w:author="muyaguari@yahoo.com" w:date="2021-05-19T12:37:00Z">
        <w:r w:rsidR="00CA6469" w:rsidRPr="00E53B18" w:rsidDel="00C842C2">
          <w:rPr>
            <w:rFonts w:ascii="Times New Roman" w:hAnsi="Times New Roman" w:cs="Times New Roman"/>
            <w:rPrChange w:id="3820" w:author="Tri Le" w:date="2021-07-13T20:26:00Z">
              <w:rPr>
                <w:rFonts w:ascii="Cambria" w:hAnsi="Cambria"/>
              </w:rPr>
            </w:rPrChange>
          </w:rPr>
          <w:delText>0.05</w:delText>
        </w:r>
      </w:del>
      <w:del w:id="3821" w:author="muyaguari@yahoo.com" w:date="2021-05-19T12:41:00Z">
        <w:r w:rsidR="00CA6469" w:rsidRPr="00E53B18" w:rsidDel="00C842C2">
          <w:rPr>
            <w:rFonts w:ascii="Times New Roman" w:hAnsi="Times New Roman" w:cs="Times New Roman"/>
            <w:rPrChange w:id="3822" w:author="Tri Le" w:date="2021-07-13T20:26:00Z">
              <w:rPr>
                <w:rFonts w:ascii="Cambria" w:hAnsi="Cambria"/>
              </w:rPr>
            </w:rPrChange>
          </w:rPr>
          <w:delText xml:space="preserve"> μl of </w:delText>
        </w:r>
      </w:del>
      <w:del w:id="3823" w:author="muyaguari@yahoo.com" w:date="2021-05-19T12:37:00Z">
        <w:r w:rsidR="00CA6469" w:rsidRPr="00E53B18" w:rsidDel="00C842C2">
          <w:rPr>
            <w:rFonts w:ascii="Times New Roman" w:hAnsi="Times New Roman" w:cs="Times New Roman"/>
            <w:iCs/>
            <w:rPrChange w:id="3824" w:author="Tri Le" w:date="2021-07-13T20:26:00Z">
              <w:rPr>
                <w:rFonts w:ascii="Cambria" w:hAnsi="Cambria"/>
                <w:i/>
              </w:rPr>
            </w:rPrChange>
          </w:rPr>
          <w:delText xml:space="preserve">uidA </w:delText>
        </w:r>
        <w:r w:rsidR="00CA6469" w:rsidRPr="00E53B18" w:rsidDel="00C842C2">
          <w:rPr>
            <w:rFonts w:ascii="Times New Roman" w:hAnsi="Times New Roman" w:cs="Times New Roman"/>
            <w:iCs/>
            <w:rPrChange w:id="3825" w:author="Tri Le" w:date="2021-07-13T20:26:00Z">
              <w:rPr>
                <w:rFonts w:ascii="Cambria" w:hAnsi="Cambria"/>
                <w:iCs/>
              </w:rPr>
            </w:rPrChange>
          </w:rPr>
          <w:delText xml:space="preserve">probe was in each qPCR reaction for targeting </w:delText>
        </w:r>
        <w:r w:rsidR="00CA6469" w:rsidRPr="00E53B18" w:rsidDel="00C842C2">
          <w:rPr>
            <w:rFonts w:ascii="Times New Roman" w:hAnsi="Times New Roman" w:cs="Times New Roman"/>
            <w:iCs/>
            <w:rPrChange w:id="3826" w:author="Tri Le" w:date="2021-07-13T20:26:00Z">
              <w:rPr>
                <w:rFonts w:ascii="Cambria" w:hAnsi="Cambria"/>
                <w:i/>
              </w:rPr>
            </w:rPrChange>
          </w:rPr>
          <w:delText>uidA</w:delText>
        </w:r>
      </w:del>
      <w:r w:rsidR="00CA6469" w:rsidRPr="00E53B18">
        <w:rPr>
          <w:rFonts w:ascii="Times New Roman" w:hAnsi="Times New Roman" w:cs="Times New Roman"/>
          <w:rPrChange w:id="3827" w:author="Tri Le" w:date="2021-07-13T20:26:00Z">
            <w:rPr>
              <w:rFonts w:ascii="Cambria" w:hAnsi="Cambria"/>
            </w:rPr>
          </w:rPrChange>
        </w:rPr>
        <w:t xml:space="preserve">. </w:t>
      </w:r>
      <w:ins w:id="3828" w:author="muyaguari@yahoo.com" w:date="2021-05-19T12:41:00Z">
        <w:r w:rsidR="00C842C2" w:rsidRPr="00E53B18">
          <w:rPr>
            <w:rFonts w:ascii="Times New Roman" w:hAnsi="Times New Roman" w:cs="Times New Roman"/>
            <w:rPrChange w:id="3829" w:author="Tri Le" w:date="2021-07-13T20:26:00Z">
              <w:rPr>
                <w:rFonts w:ascii="Cambria" w:hAnsi="Cambria"/>
              </w:rPr>
            </w:rPrChange>
          </w:rPr>
          <w:t xml:space="preserve">All </w:t>
        </w:r>
      </w:ins>
      <w:ins w:id="3830" w:author="muyaguari@yahoo.com" w:date="2021-05-19T12:45:00Z">
        <w:r w:rsidR="00DE20A0" w:rsidRPr="00E53B18">
          <w:rPr>
            <w:rFonts w:ascii="Times New Roman" w:hAnsi="Times New Roman" w:cs="Times New Roman"/>
            <w:rPrChange w:id="3831" w:author="Tri Le" w:date="2021-07-13T20:26:00Z">
              <w:rPr>
                <w:rFonts w:ascii="Cambria" w:hAnsi="Cambria"/>
              </w:rPr>
            </w:rPrChange>
          </w:rPr>
          <w:t xml:space="preserve">qPCR </w:t>
        </w:r>
      </w:ins>
      <w:ins w:id="3832" w:author="muyaguari@yahoo.com" w:date="2021-05-19T12:41:00Z">
        <w:r w:rsidR="00C842C2" w:rsidRPr="00E53B18">
          <w:rPr>
            <w:rFonts w:ascii="Times New Roman" w:hAnsi="Times New Roman" w:cs="Times New Roman"/>
            <w:rPrChange w:id="3833" w:author="Tri Le" w:date="2021-07-13T20:26:00Z">
              <w:rPr>
                <w:rFonts w:ascii="Cambria" w:hAnsi="Cambria"/>
              </w:rPr>
            </w:rPrChange>
          </w:rPr>
          <w:t xml:space="preserve">reactions used 2 μl of </w:t>
        </w:r>
        <w:r w:rsidR="00C842C2" w:rsidRPr="00E53B18">
          <w:rPr>
            <w:rFonts w:ascii="Times New Roman" w:hAnsi="Times New Roman" w:cs="Times New Roman"/>
            <w:iCs/>
            <w:rPrChange w:id="3834" w:author="Tri Le" w:date="2021-07-13T20:26:00Z">
              <w:rPr>
                <w:rFonts w:ascii="Cambria" w:hAnsi="Cambria"/>
                <w:iCs/>
              </w:rPr>
            </w:rPrChange>
          </w:rPr>
          <w:t>template.</w:t>
        </w:r>
      </w:ins>
      <w:ins w:id="3835" w:author="muyaguari@yahoo.com" w:date="2021-05-19T12:48:00Z">
        <w:r w:rsidR="00DE20A0" w:rsidRPr="00E53B18">
          <w:rPr>
            <w:rFonts w:ascii="Times New Roman" w:hAnsi="Times New Roman" w:cs="Times New Roman"/>
            <w:iCs/>
            <w:rPrChange w:id="3836" w:author="Tri Le" w:date="2021-07-13T20:26:00Z">
              <w:rPr>
                <w:rFonts w:ascii="Cambria" w:hAnsi="Cambria"/>
                <w:iCs/>
              </w:rPr>
            </w:rPrChange>
          </w:rPr>
          <w:t xml:space="preserve"> </w:t>
        </w:r>
      </w:ins>
      <w:moveToRangeStart w:id="3837" w:author="muyaguari@yahoo.com" w:date="2021-05-19T12:48:00Z" w:name="move72320954"/>
      <w:moveTo w:id="3838" w:author="muyaguari@yahoo.com" w:date="2021-05-19T12:48:00Z">
        <w:del w:id="3839" w:author="muyaguari@yahoo.com" w:date="2021-05-19T12:49:00Z">
          <w:r w:rsidR="00DE20A0" w:rsidRPr="00E53B18" w:rsidDel="00DE20A0">
            <w:rPr>
              <w:rFonts w:ascii="Times New Roman" w:hAnsi="Times New Roman" w:cs="Times New Roman"/>
              <w:rPrChange w:id="3840" w:author="Tri Le" w:date="2021-07-13T20:26:00Z">
                <w:rPr>
                  <w:rFonts w:ascii="Cambria" w:hAnsi="Cambria"/>
                </w:rPr>
              </w:rPrChange>
            </w:rPr>
            <w:delText xml:space="preserve">The volume in each well was 10 μl.  </w:delText>
          </w:r>
        </w:del>
      </w:moveTo>
      <w:moveToRangeEnd w:id="3837"/>
    </w:p>
    <w:p w14:paraId="01E31A31" w14:textId="61068A47" w:rsidR="00CA6469" w:rsidRPr="00E53B18" w:rsidDel="00DE20A0" w:rsidRDefault="00CA6469" w:rsidP="00A26807">
      <w:pPr>
        <w:spacing w:line="480" w:lineRule="auto"/>
        <w:jc w:val="both"/>
        <w:rPr>
          <w:del w:id="3841" w:author="muyaguari@yahoo.com" w:date="2021-05-19T12:48:00Z"/>
          <w:rFonts w:ascii="Times New Roman" w:hAnsi="Times New Roman" w:cs="Times New Roman"/>
          <w:rPrChange w:id="3842" w:author="Tri Le" w:date="2021-07-13T20:26:00Z">
            <w:rPr>
              <w:del w:id="3843" w:author="muyaguari@yahoo.com" w:date="2021-05-19T12:48:00Z"/>
              <w:rFonts w:ascii="Cambria" w:hAnsi="Cambria"/>
            </w:rPr>
          </w:rPrChange>
        </w:rPr>
      </w:pPr>
    </w:p>
    <w:p w14:paraId="00706FF2" w14:textId="1BD9B4B2" w:rsidR="00CA6469" w:rsidRPr="00E53B18" w:rsidDel="00DE20A0" w:rsidRDefault="00CA6469" w:rsidP="00A26807">
      <w:pPr>
        <w:spacing w:line="480" w:lineRule="auto"/>
        <w:jc w:val="both"/>
        <w:rPr>
          <w:del w:id="3844" w:author="muyaguari@yahoo.com" w:date="2021-05-19T12:47:00Z"/>
          <w:rFonts w:ascii="Times New Roman" w:hAnsi="Times New Roman" w:cs="Times New Roman"/>
          <w:b/>
          <w:rPrChange w:id="3845" w:author="Tri Le" w:date="2021-07-13T20:26:00Z">
            <w:rPr>
              <w:del w:id="3846" w:author="muyaguari@yahoo.com" w:date="2021-05-19T12:47:00Z"/>
              <w:rFonts w:ascii="Cambria" w:hAnsi="Cambria"/>
              <w:b/>
            </w:rPr>
          </w:rPrChange>
        </w:rPr>
      </w:pPr>
      <w:del w:id="3847" w:author="muyaguari@yahoo.com" w:date="2021-05-19T12:47:00Z">
        <w:r w:rsidRPr="00E53B18" w:rsidDel="00DE20A0">
          <w:rPr>
            <w:rFonts w:ascii="Times New Roman" w:hAnsi="Times New Roman" w:cs="Times New Roman"/>
            <w:b/>
            <w:rPrChange w:id="3848" w:author="Tri Le" w:date="2021-07-13T20:26:00Z">
              <w:rPr>
                <w:rFonts w:ascii="Cambria" w:hAnsi="Cambria"/>
                <w:b/>
              </w:rPr>
            </w:rPrChange>
          </w:rPr>
          <w:delText>End-Point PCR Amplifications</w:delText>
        </w:r>
      </w:del>
    </w:p>
    <w:p w14:paraId="4CF3867A" w14:textId="371A7E46" w:rsidR="00CA6469" w:rsidRPr="00E53B18" w:rsidRDefault="00CA6469" w:rsidP="00A26807">
      <w:pPr>
        <w:spacing w:line="480" w:lineRule="auto"/>
        <w:jc w:val="both"/>
        <w:rPr>
          <w:rFonts w:ascii="Times New Roman" w:hAnsi="Times New Roman" w:cs="Times New Roman"/>
          <w:rPrChange w:id="3849" w:author="Tri Le" w:date="2021-07-13T20:26:00Z">
            <w:rPr>
              <w:rFonts w:ascii="Cambria" w:hAnsi="Cambria"/>
            </w:rPr>
          </w:rPrChange>
        </w:rPr>
      </w:pPr>
      <w:del w:id="3850" w:author="muyaguari@yahoo.com" w:date="2021-05-19T12:47:00Z">
        <w:r w:rsidRPr="00E53B18" w:rsidDel="00DE20A0">
          <w:rPr>
            <w:rFonts w:ascii="Times New Roman" w:hAnsi="Times New Roman" w:cs="Times New Roman"/>
            <w:rPrChange w:id="3851" w:author="Tri Le" w:date="2021-07-13T20:26:00Z">
              <w:rPr>
                <w:rFonts w:ascii="Cambria" w:hAnsi="Cambria"/>
              </w:rPr>
            </w:rPrChange>
          </w:rPr>
          <w:delText xml:space="preserve">End-point </w:delText>
        </w:r>
      </w:del>
      <w:ins w:id="3852" w:author="muyaguari@yahoo.com" w:date="2021-05-19T12:47:00Z">
        <w:r w:rsidR="00DE20A0" w:rsidRPr="00E53B18">
          <w:rPr>
            <w:rFonts w:ascii="Times New Roman" w:hAnsi="Times New Roman" w:cs="Times New Roman"/>
            <w:rPrChange w:id="3853" w:author="Tri Le" w:date="2021-07-13T20:26:00Z">
              <w:rPr>
                <w:rFonts w:ascii="Cambria" w:hAnsi="Cambria"/>
              </w:rPr>
            </w:rPrChange>
          </w:rPr>
          <w:t>Each</w:t>
        </w:r>
      </w:ins>
      <w:ins w:id="3854" w:author="muyaguari@yahoo.com" w:date="2021-05-19T12:48:00Z">
        <w:r w:rsidR="00DE20A0" w:rsidRPr="00E53B18">
          <w:rPr>
            <w:rFonts w:ascii="Times New Roman" w:hAnsi="Times New Roman" w:cs="Times New Roman"/>
            <w:rPrChange w:id="3855" w:author="Tri Le" w:date="2021-07-13T20:26:00Z">
              <w:rPr>
                <w:rFonts w:ascii="Cambria" w:hAnsi="Cambria"/>
              </w:rPr>
            </w:rPrChange>
          </w:rPr>
          <w:t xml:space="preserve"> q</w:t>
        </w:r>
      </w:ins>
      <w:r w:rsidRPr="00E53B18">
        <w:rPr>
          <w:rFonts w:ascii="Times New Roman" w:hAnsi="Times New Roman" w:cs="Times New Roman"/>
          <w:rPrChange w:id="3856" w:author="Tri Le" w:date="2021-07-13T20:26:00Z">
            <w:rPr>
              <w:rFonts w:ascii="Cambria" w:hAnsi="Cambria"/>
            </w:rPr>
          </w:rPrChange>
        </w:rPr>
        <w:t xml:space="preserve">PCR </w:t>
      </w:r>
      <w:del w:id="3857" w:author="muyaguari@yahoo.com" w:date="2021-05-19T12:48:00Z">
        <w:r w:rsidRPr="00E53B18" w:rsidDel="00DE20A0">
          <w:rPr>
            <w:rFonts w:ascii="Times New Roman" w:hAnsi="Times New Roman" w:cs="Times New Roman"/>
            <w:rPrChange w:id="3858" w:author="Tri Le" w:date="2021-07-13T20:26:00Z">
              <w:rPr>
                <w:rFonts w:ascii="Cambria" w:hAnsi="Cambria"/>
              </w:rPr>
            </w:rPrChange>
          </w:rPr>
          <w:delText xml:space="preserve">tests </w:delText>
        </w:r>
      </w:del>
      <w:ins w:id="3859" w:author="muyaguari@yahoo.com" w:date="2021-05-19T12:48:00Z">
        <w:del w:id="3860" w:author="Tri Le" w:date="2021-07-12T20:17:00Z">
          <w:r w:rsidR="00DE20A0" w:rsidRPr="00E53B18" w:rsidDel="0003691A">
            <w:rPr>
              <w:rFonts w:ascii="Times New Roman" w:hAnsi="Times New Roman" w:cs="Times New Roman"/>
              <w:rPrChange w:id="3861" w:author="Tri Le" w:date="2021-07-13T20:26:00Z">
                <w:rPr>
                  <w:rFonts w:ascii="Cambria" w:hAnsi="Cambria"/>
                </w:rPr>
              </w:rPrChange>
            </w:rPr>
            <w:delText>assay</w:delText>
          </w:r>
        </w:del>
      </w:ins>
      <w:ins w:id="3862" w:author="Tri Le" w:date="2021-07-12T20:17:00Z">
        <w:r w:rsidR="0003691A" w:rsidRPr="00E53B18">
          <w:rPr>
            <w:rFonts w:ascii="Times New Roman" w:hAnsi="Times New Roman" w:cs="Times New Roman"/>
            <w:rPrChange w:id="3863" w:author="Tri Le" w:date="2021-07-13T20:26:00Z">
              <w:rPr>
                <w:rFonts w:ascii="Cambria" w:hAnsi="Cambria"/>
              </w:rPr>
            </w:rPrChange>
          </w:rPr>
          <w:t>reaction</w:t>
        </w:r>
      </w:ins>
      <w:ins w:id="3864" w:author="muyaguari@yahoo.com" w:date="2021-05-19T12:48:00Z">
        <w:r w:rsidR="00DE20A0" w:rsidRPr="00E53B18">
          <w:rPr>
            <w:rFonts w:ascii="Times New Roman" w:hAnsi="Times New Roman" w:cs="Times New Roman"/>
            <w:rPrChange w:id="3865" w:author="Tri Le" w:date="2021-07-13T20:26:00Z">
              <w:rPr>
                <w:rFonts w:ascii="Cambria" w:hAnsi="Cambria"/>
              </w:rPr>
            </w:rPrChange>
          </w:rPr>
          <w:t xml:space="preserve"> </w:t>
        </w:r>
      </w:ins>
      <w:del w:id="3866" w:author="Tri Le" w:date="2021-07-12T18:19:00Z">
        <w:r w:rsidRPr="00E53B18" w:rsidDel="006572A8">
          <w:rPr>
            <w:rFonts w:ascii="Times New Roman" w:hAnsi="Times New Roman" w:cs="Times New Roman"/>
            <w:rPrChange w:id="3867" w:author="Tri Le" w:date="2021-07-13T20:26:00Z">
              <w:rPr>
                <w:rFonts w:ascii="Cambria" w:hAnsi="Cambria"/>
              </w:rPr>
            </w:rPrChange>
          </w:rPr>
          <w:delText xml:space="preserve">for DNA and RNA viruses </w:delText>
        </w:r>
      </w:del>
      <w:r w:rsidRPr="00E53B18">
        <w:rPr>
          <w:rFonts w:ascii="Times New Roman" w:hAnsi="Times New Roman" w:cs="Times New Roman"/>
          <w:rPrChange w:id="3868" w:author="Tri Le" w:date="2021-07-13T20:26:00Z">
            <w:rPr>
              <w:rFonts w:ascii="Cambria" w:hAnsi="Cambria"/>
            </w:rPr>
          </w:rPrChange>
        </w:rPr>
        <w:t>w</w:t>
      </w:r>
      <w:ins w:id="3869" w:author="Tri Le" w:date="2021-07-12T18:19:00Z">
        <w:r w:rsidR="002C6705" w:rsidRPr="00E53B18">
          <w:rPr>
            <w:rFonts w:ascii="Times New Roman" w:hAnsi="Times New Roman" w:cs="Times New Roman"/>
            <w:rPrChange w:id="3870" w:author="Tri Le" w:date="2021-07-13T20:26:00Z">
              <w:rPr>
                <w:rFonts w:ascii="Cambria" w:hAnsi="Cambria"/>
              </w:rPr>
            </w:rPrChange>
          </w:rPr>
          <w:t>as</w:t>
        </w:r>
      </w:ins>
      <w:del w:id="3871" w:author="Tri Le" w:date="2021-07-12T18:19:00Z">
        <w:r w:rsidRPr="00E53B18" w:rsidDel="002C6705">
          <w:rPr>
            <w:rFonts w:ascii="Times New Roman" w:hAnsi="Times New Roman" w:cs="Times New Roman"/>
            <w:rPrChange w:id="3872" w:author="Tri Le" w:date="2021-07-13T20:26:00Z">
              <w:rPr>
                <w:rFonts w:ascii="Cambria" w:hAnsi="Cambria"/>
              </w:rPr>
            </w:rPrChange>
          </w:rPr>
          <w:delText>ere</w:delText>
        </w:r>
      </w:del>
      <w:r w:rsidRPr="00E53B18">
        <w:rPr>
          <w:rFonts w:ascii="Times New Roman" w:hAnsi="Times New Roman" w:cs="Times New Roman"/>
          <w:rPrChange w:id="3873" w:author="Tri Le" w:date="2021-07-13T20:26:00Z">
            <w:rPr>
              <w:rFonts w:ascii="Cambria" w:hAnsi="Cambria"/>
            </w:rPr>
          </w:rPrChange>
        </w:rPr>
        <w:t xml:space="preserve"> performed in triplicates on the ABI QuantStudio 5 PCR system (</w:t>
      </w:r>
      <w:ins w:id="3874" w:author="Miguel Uyaguari" w:date="2021-07-12T22:51:00Z">
        <w:r w:rsidR="0092363D" w:rsidRPr="00E53B18">
          <w:rPr>
            <w:rFonts w:ascii="Times New Roman" w:hAnsi="Times New Roman" w:cs="Times New Roman"/>
            <w:rPrChange w:id="3875" w:author="Tri Le" w:date="2021-07-13T20:26:00Z">
              <w:rPr/>
            </w:rPrChange>
          </w:rPr>
          <w:t>Applied Biosystems, Foster City, CA, USA</w:t>
        </w:r>
      </w:ins>
      <w:del w:id="3876" w:author="Miguel Uyaguari" w:date="2021-07-12T22:51:00Z">
        <w:r w:rsidRPr="00E53B18" w:rsidDel="0092363D">
          <w:rPr>
            <w:rFonts w:ascii="Times New Roman" w:hAnsi="Times New Roman" w:cs="Times New Roman"/>
            <w:rPrChange w:id="3877" w:author="Tri Le" w:date="2021-07-13T20:26:00Z">
              <w:rPr>
                <w:rFonts w:ascii="Cambria" w:hAnsi="Cambria"/>
              </w:rPr>
            </w:rPrChange>
          </w:rPr>
          <w:delText>Applied Biotechnologies</w:delText>
        </w:r>
      </w:del>
      <w:r w:rsidRPr="00E53B18">
        <w:rPr>
          <w:rFonts w:ascii="Times New Roman" w:hAnsi="Times New Roman" w:cs="Times New Roman"/>
          <w:rPrChange w:id="3878" w:author="Tri Le" w:date="2021-07-13T20:26:00Z">
            <w:rPr>
              <w:rFonts w:ascii="Cambria" w:hAnsi="Cambria"/>
            </w:rPr>
          </w:rPrChange>
        </w:rPr>
        <w:t>). The DNA enteric viruses (</w:t>
      </w:r>
      <w:r w:rsidR="001C47FF" w:rsidRPr="00E53B18">
        <w:rPr>
          <w:rFonts w:ascii="Times New Roman" w:hAnsi="Times New Roman" w:cs="Times New Roman"/>
          <w:rPrChange w:id="3879" w:author="Tri Le" w:date="2021-07-13T20:26:00Z">
            <w:rPr>
              <w:rFonts w:ascii="Cambria" w:hAnsi="Cambria"/>
            </w:rPr>
          </w:rPrChange>
        </w:rPr>
        <w:t xml:space="preserve">Adenovirus and CrAssphage) </w:t>
      </w:r>
      <w:r w:rsidR="00072894" w:rsidRPr="00E53B18">
        <w:rPr>
          <w:rFonts w:ascii="Times New Roman" w:hAnsi="Times New Roman" w:cs="Times New Roman"/>
          <w:rPrChange w:id="3880" w:author="Tri Le" w:date="2021-07-13T20:26:00Z">
            <w:rPr>
              <w:rFonts w:ascii="Cambria" w:hAnsi="Cambria"/>
            </w:rPr>
          </w:rPrChange>
        </w:rPr>
        <w:t xml:space="preserve">and </w:t>
      </w:r>
      <w:r w:rsidR="00072894" w:rsidRPr="00E53B18">
        <w:rPr>
          <w:rFonts w:ascii="Times New Roman" w:hAnsi="Times New Roman" w:cs="Times New Roman"/>
          <w:i/>
          <w:rPrChange w:id="3881" w:author="Tri Le" w:date="2021-07-13T20:26:00Z">
            <w:rPr>
              <w:rFonts w:ascii="Cambria" w:hAnsi="Cambria"/>
              <w:i/>
            </w:rPr>
          </w:rPrChange>
        </w:rPr>
        <w:t xml:space="preserve">uidA </w:t>
      </w:r>
      <w:r w:rsidRPr="00E53B18">
        <w:rPr>
          <w:rFonts w:ascii="Times New Roman" w:hAnsi="Times New Roman" w:cs="Times New Roman"/>
          <w:rPrChange w:id="3882" w:author="Tri Le" w:date="2021-07-13T20:26:00Z">
            <w:rPr>
              <w:rFonts w:ascii="Cambria" w:hAnsi="Cambria"/>
            </w:rPr>
          </w:rPrChange>
        </w:rPr>
        <w:t>ran under the following conditions: 50.0°C for 2 minutes and 95.0°C for 10 minutes followed by 40 cycles of 95.0°C for 15 seconds and 60.0°C for 1 minute. The RNA enteric viruses (Sapovirus, Rotavirus, Astrovirus, GI and GII Norovirus, PMMV) ran under the following conditions: 50.0°C for 5 minutes and 95.0°C for 20 seconds followed by 40 cycles of 95.0°C for 3 seconds and 60.0°C for 30 seconds.</w:t>
      </w:r>
      <w:ins w:id="3883" w:author="Tri Le" w:date="2021-07-12T17:31:00Z">
        <w:r w:rsidR="004108EC" w:rsidRPr="00E53B18">
          <w:rPr>
            <w:rFonts w:ascii="Times New Roman" w:hAnsi="Times New Roman" w:cs="Times New Roman"/>
            <w:rPrChange w:id="3884" w:author="Tri Le" w:date="2021-07-13T20:26:00Z">
              <w:rPr>
                <w:rFonts w:ascii="Cambria" w:hAnsi="Cambria"/>
              </w:rPr>
            </w:rPrChange>
          </w:rPr>
          <w:t xml:space="preserve"> Raw qPCR output files can be found</w:t>
        </w:r>
      </w:ins>
      <w:ins w:id="3885" w:author="Tri Le" w:date="2021-07-12T17:46:00Z">
        <w:r w:rsidR="005E569B" w:rsidRPr="00E53B18">
          <w:rPr>
            <w:rFonts w:ascii="Times New Roman" w:hAnsi="Times New Roman" w:cs="Times New Roman"/>
            <w:rPrChange w:id="3886" w:author="Tri Le" w:date="2021-07-13T20:26:00Z">
              <w:rPr>
                <w:rFonts w:ascii="Cambria" w:hAnsi="Cambria"/>
              </w:rPr>
            </w:rPrChange>
          </w:rPr>
          <w:t xml:space="preserve"> on GitHub [GitHub link]</w:t>
        </w:r>
      </w:ins>
      <w:ins w:id="3887" w:author="Tri Le" w:date="2021-07-12T17:31:00Z">
        <w:r w:rsidR="004108EC" w:rsidRPr="00E53B18">
          <w:rPr>
            <w:rFonts w:ascii="Times New Roman" w:hAnsi="Times New Roman" w:cs="Times New Roman"/>
            <w:rPrChange w:id="3888" w:author="Tri Le" w:date="2021-07-13T20:26:00Z">
              <w:rPr>
                <w:rFonts w:ascii="Cambria" w:hAnsi="Cambria"/>
              </w:rPr>
            </w:rPrChange>
          </w:rPr>
          <w:t>.</w:t>
        </w:r>
      </w:ins>
      <w:del w:id="3889" w:author="Tri Le" w:date="2021-07-12T17:31:00Z">
        <w:r w:rsidRPr="00E53B18" w:rsidDel="004108EC">
          <w:rPr>
            <w:rFonts w:ascii="Times New Roman" w:hAnsi="Times New Roman" w:cs="Times New Roman"/>
            <w:rPrChange w:id="3890" w:author="Tri Le" w:date="2021-07-13T20:26:00Z">
              <w:rPr>
                <w:rFonts w:ascii="Cambria" w:hAnsi="Cambria"/>
              </w:rPr>
            </w:rPrChange>
          </w:rPr>
          <w:delText xml:space="preserve"> </w:delText>
        </w:r>
      </w:del>
      <w:moveFromRangeStart w:id="3891" w:author="muyaguari@yahoo.com" w:date="2021-05-19T12:48:00Z" w:name="move72320954"/>
      <w:moveFrom w:id="3892" w:author="muyaguari@yahoo.com" w:date="2021-05-19T12:48:00Z">
        <w:r w:rsidRPr="00E53B18" w:rsidDel="00DE20A0">
          <w:rPr>
            <w:rFonts w:ascii="Times New Roman" w:hAnsi="Times New Roman" w:cs="Times New Roman"/>
            <w:rPrChange w:id="3893" w:author="Tri Le" w:date="2021-07-13T20:26:00Z">
              <w:rPr>
                <w:rFonts w:ascii="Cambria" w:hAnsi="Cambria"/>
              </w:rPr>
            </w:rPrChange>
          </w:rPr>
          <w:t xml:space="preserve">The volume in each well was 10 μl.  </w:t>
        </w:r>
      </w:moveFrom>
      <w:moveFromRangeEnd w:id="3891"/>
    </w:p>
    <w:p w14:paraId="3284DCB3" w14:textId="70693335" w:rsidR="000B72B2" w:rsidRPr="00E53B18" w:rsidDel="00FD5627" w:rsidRDefault="000B72B2" w:rsidP="00FD5627">
      <w:pPr>
        <w:spacing w:line="480" w:lineRule="auto"/>
        <w:jc w:val="both"/>
        <w:rPr>
          <w:del w:id="3894" w:author="muyaguari@yahoo.com" w:date="2021-05-19T12:49:00Z"/>
          <w:rFonts w:ascii="Times New Roman" w:hAnsi="Times New Roman" w:cs="Times New Roman"/>
          <w:rPrChange w:id="3895" w:author="Tri Le" w:date="2021-07-13T20:26:00Z">
            <w:rPr>
              <w:del w:id="3896" w:author="muyaguari@yahoo.com" w:date="2021-05-19T12:49:00Z"/>
              <w:rFonts w:ascii="Cambria" w:hAnsi="Cambria"/>
            </w:rPr>
          </w:rPrChange>
        </w:rPr>
      </w:pPr>
    </w:p>
    <w:p w14:paraId="08A44DA6" w14:textId="77777777" w:rsidR="000E4B6E" w:rsidRPr="00E53B18" w:rsidRDefault="000E4B6E" w:rsidP="00FD5627">
      <w:pPr>
        <w:spacing w:line="480" w:lineRule="auto"/>
        <w:jc w:val="both"/>
        <w:rPr>
          <w:ins w:id="3897" w:author="Tri Le" w:date="2021-07-12T17:37:00Z"/>
          <w:rFonts w:ascii="Times New Roman" w:hAnsi="Times New Roman" w:cs="Times New Roman"/>
          <w:rPrChange w:id="3898" w:author="Tri Le" w:date="2021-07-13T20:26:00Z">
            <w:rPr>
              <w:ins w:id="3899" w:author="Tri Le" w:date="2021-07-12T17:37:00Z"/>
              <w:rFonts w:ascii="Cambria" w:hAnsi="Cambria"/>
            </w:rPr>
          </w:rPrChange>
        </w:rPr>
      </w:pPr>
    </w:p>
    <w:p w14:paraId="1AD1A46F" w14:textId="63F6A852" w:rsidR="00FD5627" w:rsidRPr="00E53B18" w:rsidRDefault="001F31A6" w:rsidP="00FD5627">
      <w:pPr>
        <w:spacing w:line="480" w:lineRule="auto"/>
        <w:jc w:val="both"/>
        <w:rPr>
          <w:ins w:id="3900" w:author="Tri Le" w:date="2021-07-12T17:35:00Z"/>
          <w:rFonts w:ascii="Times New Roman" w:hAnsi="Times New Roman" w:cs="Times New Roman"/>
          <w:rPrChange w:id="3901" w:author="Tri Le" w:date="2021-07-13T20:26:00Z">
            <w:rPr>
              <w:ins w:id="3902" w:author="Tri Le" w:date="2021-07-12T17:35:00Z"/>
              <w:rFonts w:ascii="Cambria" w:hAnsi="Cambria"/>
            </w:rPr>
          </w:rPrChange>
        </w:rPr>
      </w:pPr>
      <w:ins w:id="3903" w:author="Tri Le" w:date="2021-07-12T17:37:00Z">
        <w:r w:rsidRPr="00E53B18">
          <w:rPr>
            <w:rFonts w:ascii="Times New Roman" w:hAnsi="Times New Roman" w:cs="Times New Roman"/>
            <w:b/>
            <w:rPrChange w:id="3904" w:author="Tri Le" w:date="2021-07-13T20:26:00Z">
              <w:rPr>
                <w:rFonts w:ascii="Cambria" w:hAnsi="Cambria"/>
                <w:b/>
              </w:rPr>
            </w:rPrChange>
          </w:rPr>
          <w:t>Assessment</w:t>
        </w:r>
      </w:ins>
      <w:ins w:id="3905" w:author="Tri Le" w:date="2021-07-12T17:36:00Z">
        <w:r w:rsidR="00D45D51" w:rsidRPr="00E53B18">
          <w:rPr>
            <w:rFonts w:ascii="Times New Roman" w:hAnsi="Times New Roman" w:cs="Times New Roman"/>
            <w:b/>
            <w:rPrChange w:id="3906" w:author="Tri Le" w:date="2021-07-13T20:26:00Z">
              <w:rPr>
                <w:rFonts w:ascii="Cambria" w:hAnsi="Cambria"/>
                <w:b/>
              </w:rPr>
            </w:rPrChange>
          </w:rPr>
          <w:t xml:space="preserve"> of Gene Copy Numbers </w:t>
        </w:r>
      </w:ins>
      <w:ins w:id="3907" w:author="Tri Le" w:date="2021-07-12T17:37:00Z">
        <w:r w:rsidR="00D45D51" w:rsidRPr="00E53B18">
          <w:rPr>
            <w:rFonts w:ascii="Times New Roman" w:hAnsi="Times New Roman" w:cs="Times New Roman"/>
            <w:b/>
            <w:rPrChange w:id="3908" w:author="Tri Le" w:date="2021-07-13T20:26:00Z">
              <w:rPr>
                <w:rFonts w:ascii="Cambria" w:hAnsi="Cambria"/>
                <w:b/>
              </w:rPr>
            </w:rPrChange>
          </w:rPr>
          <w:t>by Volume and Biomass</w:t>
        </w:r>
      </w:ins>
    </w:p>
    <w:p w14:paraId="23D0C2E6" w14:textId="2F9E9907" w:rsidR="00FD5627" w:rsidRPr="00E53B18" w:rsidRDefault="00FD5627">
      <w:pPr>
        <w:spacing w:line="480" w:lineRule="auto"/>
        <w:jc w:val="both"/>
        <w:rPr>
          <w:ins w:id="3909" w:author="Tri Le" w:date="2021-07-12T17:35:00Z"/>
          <w:rFonts w:ascii="Times New Roman" w:hAnsi="Times New Roman" w:cs="Times New Roman"/>
          <w:rPrChange w:id="3910" w:author="Tri Le" w:date="2021-07-13T20:26:00Z">
            <w:rPr>
              <w:ins w:id="3911" w:author="Tri Le" w:date="2021-07-12T17:35:00Z"/>
              <w:rFonts w:ascii="Cambria" w:hAnsi="Cambria"/>
            </w:rPr>
          </w:rPrChange>
        </w:rPr>
        <w:pPrChange w:id="3912" w:author="Tri Le" w:date="2021-07-12T17:37:00Z">
          <w:pPr>
            <w:spacing w:line="480" w:lineRule="auto"/>
          </w:pPr>
        </w:pPrChange>
      </w:pPr>
      <w:ins w:id="3913" w:author="Tri Le" w:date="2021-07-12T17:35:00Z">
        <w:r w:rsidRPr="00E53B18">
          <w:rPr>
            <w:rFonts w:ascii="Times New Roman" w:hAnsi="Times New Roman" w:cs="Times New Roman"/>
            <w:rPrChange w:id="3914" w:author="Tri Le" w:date="2021-07-13T20:26:00Z">
              <w:rPr>
                <w:rFonts w:ascii="Cambria" w:hAnsi="Cambria"/>
              </w:rPr>
            </w:rPrChange>
          </w:rPr>
          <w:t>Gene copy number</w:t>
        </w:r>
      </w:ins>
      <w:ins w:id="3915" w:author="Tri Le" w:date="2021-07-12T18:23:00Z">
        <w:r w:rsidR="003B69CF" w:rsidRPr="00E53B18">
          <w:rPr>
            <w:rFonts w:ascii="Times New Roman" w:hAnsi="Times New Roman" w:cs="Times New Roman"/>
            <w:rPrChange w:id="3916" w:author="Tri Le" w:date="2021-07-13T20:26:00Z">
              <w:rPr>
                <w:rFonts w:ascii="Cambria" w:hAnsi="Cambria"/>
              </w:rPr>
            </w:rPrChange>
          </w:rPr>
          <w:t>s</w:t>
        </w:r>
      </w:ins>
      <w:ins w:id="3917" w:author="Tri Le" w:date="2021-07-12T17:35:00Z">
        <w:r w:rsidRPr="00E53B18">
          <w:rPr>
            <w:rFonts w:ascii="Times New Roman" w:hAnsi="Times New Roman" w:cs="Times New Roman"/>
            <w:rPrChange w:id="3918" w:author="Tri Le" w:date="2021-07-13T20:26:00Z">
              <w:rPr>
                <w:rFonts w:ascii="Cambria" w:hAnsi="Cambria"/>
              </w:rPr>
            </w:rPrChange>
          </w:rPr>
          <w:t xml:space="preserve"> (GCN</w:t>
        </w:r>
      </w:ins>
      <w:ins w:id="3919" w:author="Tri Le" w:date="2021-07-12T18:23:00Z">
        <w:r w:rsidR="003B69CF" w:rsidRPr="00E53B18">
          <w:rPr>
            <w:rFonts w:ascii="Times New Roman" w:hAnsi="Times New Roman" w:cs="Times New Roman"/>
            <w:rPrChange w:id="3920" w:author="Tri Le" w:date="2021-07-13T20:26:00Z">
              <w:rPr>
                <w:rFonts w:ascii="Cambria" w:hAnsi="Cambria"/>
              </w:rPr>
            </w:rPrChange>
          </w:rPr>
          <w:t>s</w:t>
        </w:r>
      </w:ins>
      <w:ins w:id="3921" w:author="Tri Le" w:date="2021-07-12T17:35:00Z">
        <w:r w:rsidRPr="00E53B18">
          <w:rPr>
            <w:rFonts w:ascii="Times New Roman" w:hAnsi="Times New Roman" w:cs="Times New Roman"/>
            <w:rPrChange w:id="3922" w:author="Tri Le" w:date="2021-07-13T20:26:00Z">
              <w:rPr>
                <w:rFonts w:ascii="Cambria" w:hAnsi="Cambria"/>
              </w:rPr>
            </w:rPrChange>
          </w:rPr>
          <w:t>) w</w:t>
        </w:r>
      </w:ins>
      <w:ins w:id="3923" w:author="Tri Le" w:date="2021-07-12T20:18:00Z">
        <w:r w:rsidR="00AF70BB" w:rsidRPr="00E53B18">
          <w:rPr>
            <w:rFonts w:ascii="Times New Roman" w:hAnsi="Times New Roman" w:cs="Times New Roman"/>
            <w:rPrChange w:id="3924" w:author="Tri Le" w:date="2021-07-13T20:26:00Z">
              <w:rPr>
                <w:rFonts w:ascii="Cambria" w:hAnsi="Cambria"/>
              </w:rPr>
            </w:rPrChange>
          </w:rPr>
          <w:t>ere</w:t>
        </w:r>
      </w:ins>
      <w:ins w:id="3925" w:author="Tri Le" w:date="2021-07-12T17:35:00Z">
        <w:r w:rsidRPr="00E53B18">
          <w:rPr>
            <w:rFonts w:ascii="Times New Roman" w:hAnsi="Times New Roman" w:cs="Times New Roman"/>
            <w:rPrChange w:id="3926" w:author="Tri Le" w:date="2021-07-13T20:26:00Z">
              <w:rPr>
                <w:rFonts w:ascii="Cambria" w:hAnsi="Cambria"/>
              </w:rPr>
            </w:rPrChange>
          </w:rPr>
          <w:t xml:space="preserve"> expressed in terms of </w:t>
        </w:r>
      </w:ins>
      <w:ins w:id="3927" w:author="Tri Le" w:date="2021-07-12T18:22:00Z">
        <w:r w:rsidR="00A56638" w:rsidRPr="00E53B18">
          <w:rPr>
            <w:rFonts w:ascii="Times New Roman" w:hAnsi="Times New Roman" w:cs="Times New Roman"/>
            <w:rPrChange w:id="3928" w:author="Tri Le" w:date="2021-07-13T20:26:00Z">
              <w:rPr>
                <w:rFonts w:ascii="Cambria" w:hAnsi="Cambria"/>
              </w:rPr>
            </w:rPrChange>
          </w:rPr>
          <w:t>sample</w:t>
        </w:r>
      </w:ins>
      <w:ins w:id="3929" w:author="Tri Le" w:date="2021-07-12T17:35:00Z">
        <w:r w:rsidRPr="00E53B18">
          <w:rPr>
            <w:rFonts w:ascii="Times New Roman" w:hAnsi="Times New Roman" w:cs="Times New Roman"/>
            <w:rPrChange w:id="3930" w:author="Tri Le" w:date="2021-07-13T20:26:00Z">
              <w:rPr>
                <w:rFonts w:ascii="Cambria" w:hAnsi="Cambria"/>
              </w:rPr>
            </w:rPrChange>
          </w:rPr>
          <w:t xml:space="preserve"> (per m</w:t>
        </w:r>
      </w:ins>
      <w:ins w:id="3931" w:author="Tri Le" w:date="2021-07-12T18:22:00Z">
        <w:r w:rsidR="0093673F" w:rsidRPr="00E53B18">
          <w:rPr>
            <w:rFonts w:ascii="Times New Roman" w:hAnsi="Times New Roman" w:cs="Times New Roman"/>
            <w:rPrChange w:id="3932" w:author="Tri Le" w:date="2021-07-13T20:26:00Z">
              <w:rPr>
                <w:rFonts w:ascii="Cambria" w:hAnsi="Cambria"/>
              </w:rPr>
            </w:rPrChange>
          </w:rPr>
          <w:t>L</w:t>
        </w:r>
      </w:ins>
      <w:ins w:id="3933" w:author="Tri Le" w:date="2021-07-12T17:35:00Z">
        <w:r w:rsidRPr="00E53B18">
          <w:rPr>
            <w:rFonts w:ascii="Times New Roman" w:hAnsi="Times New Roman" w:cs="Times New Roman"/>
            <w:rPrChange w:id="3934" w:author="Tri Le" w:date="2021-07-13T20:26:00Z">
              <w:rPr>
                <w:rFonts w:ascii="Cambria" w:hAnsi="Cambria"/>
              </w:rPr>
            </w:rPrChange>
          </w:rPr>
          <w:t xml:space="preserve"> or </w:t>
        </w:r>
      </w:ins>
      <w:ins w:id="3935" w:author="Tri Le" w:date="2021-07-12T18:22:00Z">
        <w:r w:rsidR="0093673F" w:rsidRPr="00E53B18">
          <w:rPr>
            <w:rFonts w:ascii="Times New Roman" w:hAnsi="Times New Roman" w:cs="Times New Roman"/>
            <w:rPrChange w:id="3936" w:author="Tri Le" w:date="2021-07-13T20:26:00Z">
              <w:rPr>
                <w:rFonts w:ascii="Cambria" w:hAnsi="Cambria"/>
              </w:rPr>
            </w:rPrChange>
          </w:rPr>
          <w:t>g</w:t>
        </w:r>
      </w:ins>
      <w:ins w:id="3937" w:author="Tri Le" w:date="2021-07-12T17:35:00Z">
        <w:r w:rsidRPr="00E53B18">
          <w:rPr>
            <w:rFonts w:ascii="Times New Roman" w:hAnsi="Times New Roman" w:cs="Times New Roman"/>
            <w:rPrChange w:id="3938" w:author="Tri Le" w:date="2021-07-13T20:26:00Z">
              <w:rPr>
                <w:rFonts w:ascii="Cambria" w:hAnsi="Cambria"/>
              </w:rPr>
            </w:rPrChange>
          </w:rPr>
          <w:t xml:space="preserve"> of sample) and biomass (per ng of DNA or RNA).</w:t>
        </w:r>
      </w:ins>
      <w:ins w:id="3939" w:author="Tri Le" w:date="2021-07-12T18:20:00Z">
        <w:r w:rsidR="00BE215E" w:rsidRPr="00E53B18">
          <w:rPr>
            <w:rFonts w:ascii="Times New Roman" w:hAnsi="Times New Roman" w:cs="Times New Roman"/>
            <w:rPrChange w:id="3940" w:author="Tri Le" w:date="2021-07-13T20:26:00Z">
              <w:rPr>
                <w:rFonts w:ascii="Cambria" w:hAnsi="Cambria"/>
              </w:rPr>
            </w:rPrChange>
          </w:rPr>
          <w:t xml:space="preserve"> </w:t>
        </w:r>
      </w:ins>
      <w:ins w:id="3941" w:author="Tri Le" w:date="2021-07-12T17:35:00Z">
        <w:r w:rsidRPr="00E53B18">
          <w:rPr>
            <w:rFonts w:ascii="Times New Roman" w:hAnsi="Times New Roman" w:cs="Times New Roman"/>
            <w:rPrChange w:id="3942" w:author="Tri Le" w:date="2021-07-13T20:26:00Z">
              <w:rPr>
                <w:rFonts w:ascii="Cambria" w:hAnsi="Cambria"/>
              </w:rPr>
            </w:rPrChange>
          </w:rPr>
          <w:t>GCN</w:t>
        </w:r>
      </w:ins>
      <w:ins w:id="3943" w:author="Tri Le" w:date="2021-07-12T18:23:00Z">
        <w:r w:rsidR="003B69CF" w:rsidRPr="00E53B18">
          <w:rPr>
            <w:rFonts w:ascii="Times New Roman" w:hAnsi="Times New Roman" w:cs="Times New Roman"/>
            <w:rPrChange w:id="3944" w:author="Tri Le" w:date="2021-07-13T20:26:00Z">
              <w:rPr>
                <w:rFonts w:ascii="Cambria" w:hAnsi="Cambria"/>
              </w:rPr>
            </w:rPrChange>
          </w:rPr>
          <w:t>s</w:t>
        </w:r>
      </w:ins>
      <w:ins w:id="3945" w:author="Tri Le" w:date="2021-07-12T17:35:00Z">
        <w:r w:rsidRPr="00E53B18">
          <w:rPr>
            <w:rFonts w:ascii="Times New Roman" w:hAnsi="Times New Roman" w:cs="Times New Roman"/>
            <w:rPrChange w:id="3946" w:author="Tri Le" w:date="2021-07-13T20:26:00Z">
              <w:rPr>
                <w:rFonts w:ascii="Cambria" w:hAnsi="Cambria"/>
              </w:rPr>
            </w:rPrChange>
          </w:rPr>
          <w:t xml:space="preserve"> per m</w:t>
        </w:r>
      </w:ins>
      <w:ins w:id="3947" w:author="Tri Le" w:date="2021-07-12T18:22:00Z">
        <w:r w:rsidR="00BA3270" w:rsidRPr="00E53B18">
          <w:rPr>
            <w:rFonts w:ascii="Times New Roman" w:hAnsi="Times New Roman" w:cs="Times New Roman"/>
            <w:rPrChange w:id="3948" w:author="Tri Le" w:date="2021-07-13T20:26:00Z">
              <w:rPr>
                <w:rFonts w:ascii="Cambria" w:hAnsi="Cambria"/>
              </w:rPr>
            </w:rPrChange>
          </w:rPr>
          <w:t xml:space="preserve">L </w:t>
        </w:r>
      </w:ins>
      <w:ins w:id="3949" w:author="Tri Le" w:date="2021-07-12T17:35:00Z">
        <w:r w:rsidRPr="00E53B18">
          <w:rPr>
            <w:rFonts w:ascii="Times New Roman" w:hAnsi="Times New Roman" w:cs="Times New Roman"/>
            <w:rPrChange w:id="3950" w:author="Tri Le" w:date="2021-07-13T20:26:00Z">
              <w:rPr>
                <w:rFonts w:ascii="Cambria" w:hAnsi="Cambria"/>
              </w:rPr>
            </w:rPrChange>
          </w:rPr>
          <w:t xml:space="preserve">of sample were calculated as previously described by </w:t>
        </w:r>
        <w:r w:rsidRPr="00E53B18">
          <w:rPr>
            <w:rFonts w:ascii="Times New Roman" w:hAnsi="Times New Roman" w:cs="Times New Roman"/>
            <w:rPrChange w:id="3951" w:author="Tri Le" w:date="2021-07-13T20:26:00Z">
              <w:rPr/>
            </w:rPrChange>
          </w:rPr>
          <w:t>Ritalahti et al. (2006)</w:t>
        </w:r>
        <w:r w:rsidRPr="00E53B18">
          <w:rPr>
            <w:rFonts w:ascii="Times New Roman" w:hAnsi="Times New Roman" w:cs="Times New Roman"/>
            <w:rPrChange w:id="3952" w:author="Tri Le" w:date="2021-07-13T20:26:00Z">
              <w:rPr>
                <w:rFonts w:ascii="Cambria" w:hAnsi="Cambria"/>
              </w:rPr>
            </w:rPrChange>
          </w:rPr>
          <w:t xml:space="preserve">. When calculating </w:t>
        </w:r>
      </w:ins>
      <w:ins w:id="3953" w:author="Tri Le" w:date="2021-07-12T18:23:00Z">
        <w:r w:rsidR="00FF0EDA" w:rsidRPr="00E53B18">
          <w:rPr>
            <w:rFonts w:ascii="Times New Roman" w:hAnsi="Times New Roman" w:cs="Times New Roman"/>
            <w:rPrChange w:id="3954" w:author="Tri Le" w:date="2021-07-13T20:26:00Z">
              <w:rPr>
                <w:rFonts w:ascii="Cambria" w:hAnsi="Cambria"/>
              </w:rPr>
            </w:rPrChange>
          </w:rPr>
          <w:t>GCN</w:t>
        </w:r>
        <w:r w:rsidR="003B69CF" w:rsidRPr="00E53B18">
          <w:rPr>
            <w:rFonts w:ascii="Times New Roman" w:hAnsi="Times New Roman" w:cs="Times New Roman"/>
            <w:rPrChange w:id="3955" w:author="Tri Le" w:date="2021-07-13T20:26:00Z">
              <w:rPr>
                <w:rFonts w:ascii="Cambria" w:hAnsi="Cambria"/>
              </w:rPr>
            </w:rPrChange>
          </w:rPr>
          <w:t>s</w:t>
        </w:r>
        <w:r w:rsidR="004C4F9E" w:rsidRPr="00E53B18">
          <w:rPr>
            <w:rFonts w:ascii="Times New Roman" w:hAnsi="Times New Roman" w:cs="Times New Roman"/>
            <w:rPrChange w:id="3956" w:author="Tri Le" w:date="2021-07-13T20:26:00Z">
              <w:rPr>
                <w:rFonts w:ascii="Cambria" w:hAnsi="Cambria"/>
              </w:rPr>
            </w:rPrChange>
          </w:rPr>
          <w:t xml:space="preserve"> </w:t>
        </w:r>
      </w:ins>
      <w:ins w:id="3957" w:author="Tri Le" w:date="2021-07-12T17:35:00Z">
        <w:r w:rsidRPr="00E53B18">
          <w:rPr>
            <w:rFonts w:ascii="Times New Roman" w:hAnsi="Times New Roman" w:cs="Times New Roman"/>
            <w:rPrChange w:id="3958" w:author="Tri Le" w:date="2021-07-13T20:26:00Z">
              <w:rPr>
                <w:rFonts w:ascii="Cambria" w:hAnsi="Cambria"/>
              </w:rPr>
            </w:rPrChange>
          </w:rPr>
          <w:t>per m</w:t>
        </w:r>
      </w:ins>
      <w:ins w:id="3959" w:author="Tri Le" w:date="2021-07-12T18:24:00Z">
        <w:r w:rsidR="009D001C" w:rsidRPr="00E53B18">
          <w:rPr>
            <w:rFonts w:ascii="Times New Roman" w:hAnsi="Times New Roman" w:cs="Times New Roman"/>
            <w:rPrChange w:id="3960" w:author="Tri Le" w:date="2021-07-13T20:26:00Z">
              <w:rPr>
                <w:rFonts w:ascii="Cambria" w:hAnsi="Cambria"/>
              </w:rPr>
            </w:rPrChange>
          </w:rPr>
          <w:t>L</w:t>
        </w:r>
      </w:ins>
      <w:ins w:id="3961" w:author="Tri Le" w:date="2021-07-12T17:35:00Z">
        <w:r w:rsidRPr="00E53B18">
          <w:rPr>
            <w:rFonts w:ascii="Times New Roman" w:hAnsi="Times New Roman" w:cs="Times New Roman"/>
            <w:rPrChange w:id="3962" w:author="Tri Le" w:date="2021-07-13T20:26:00Z">
              <w:rPr>
                <w:rFonts w:ascii="Cambria" w:hAnsi="Cambria"/>
              </w:rPr>
            </w:rPrChange>
          </w:rPr>
          <w:t xml:space="preserve"> </w:t>
        </w:r>
      </w:ins>
      <w:ins w:id="3963" w:author="Tri Le" w:date="2021-07-12T18:24:00Z">
        <w:r w:rsidR="002F5499" w:rsidRPr="00E53B18">
          <w:rPr>
            <w:rFonts w:ascii="Times New Roman" w:hAnsi="Times New Roman" w:cs="Times New Roman"/>
            <w:rPrChange w:id="3964" w:author="Tri Le" w:date="2021-07-13T20:26:00Z">
              <w:rPr>
                <w:rFonts w:ascii="Cambria" w:hAnsi="Cambria"/>
              </w:rPr>
            </w:rPrChange>
          </w:rPr>
          <w:t xml:space="preserve">of </w:t>
        </w:r>
      </w:ins>
      <w:ins w:id="3965" w:author="Tri Le" w:date="2021-07-12T17:35:00Z">
        <w:r w:rsidRPr="00E53B18">
          <w:rPr>
            <w:rFonts w:ascii="Times New Roman" w:hAnsi="Times New Roman" w:cs="Times New Roman"/>
            <w:rPrChange w:id="3966" w:author="Tri Le" w:date="2021-07-13T20:26:00Z">
              <w:rPr>
                <w:rFonts w:ascii="Cambria" w:hAnsi="Cambria"/>
              </w:rPr>
            </w:rPrChange>
          </w:rPr>
          <w:t xml:space="preserve">sample, the final volume recovered after filtering 140 mL of wastewater sample was used in the formula. For the </w:t>
        </w:r>
      </w:ins>
      <w:ins w:id="3967" w:author="Tri Le" w:date="2021-07-12T18:57:00Z">
        <w:r w:rsidR="009A5CD6" w:rsidRPr="00E53B18">
          <w:rPr>
            <w:rFonts w:ascii="Times New Roman" w:hAnsi="Times New Roman" w:cs="Times New Roman"/>
            <w:rPrChange w:id="3968" w:author="Tri Le" w:date="2021-07-13T20:26:00Z">
              <w:rPr>
                <w:rFonts w:ascii="Cambria" w:hAnsi="Cambria"/>
              </w:rPr>
            </w:rPrChange>
          </w:rPr>
          <w:t>SC</w:t>
        </w:r>
      </w:ins>
      <w:ins w:id="3969" w:author="Tri Le" w:date="2021-07-12T17:35:00Z">
        <w:r w:rsidRPr="00E53B18">
          <w:rPr>
            <w:rFonts w:ascii="Times New Roman" w:hAnsi="Times New Roman" w:cs="Times New Roman"/>
            <w:rPrChange w:id="3970" w:author="Tri Le" w:date="2021-07-13T20:26:00Z">
              <w:rPr>
                <w:rFonts w:ascii="Cambria" w:hAnsi="Cambria"/>
              </w:rPr>
            </w:rPrChange>
          </w:rPr>
          <w:t xml:space="preserve"> samples, the mass of </w:t>
        </w:r>
      </w:ins>
      <w:ins w:id="3971" w:author="Tri Le" w:date="2021-07-12T18:57:00Z">
        <w:r w:rsidR="009A5CD6" w:rsidRPr="00E53B18">
          <w:rPr>
            <w:rFonts w:ascii="Times New Roman" w:hAnsi="Times New Roman" w:cs="Times New Roman"/>
            <w:rPrChange w:id="3972" w:author="Tri Le" w:date="2021-07-13T20:26:00Z">
              <w:rPr>
                <w:rFonts w:ascii="Cambria" w:hAnsi="Cambria"/>
              </w:rPr>
            </w:rPrChange>
          </w:rPr>
          <w:t>SC</w:t>
        </w:r>
      </w:ins>
      <w:ins w:id="3973" w:author="Tri Le" w:date="2021-07-12T17:35:00Z">
        <w:r w:rsidRPr="00E53B18">
          <w:rPr>
            <w:rFonts w:ascii="Times New Roman" w:hAnsi="Times New Roman" w:cs="Times New Roman"/>
            <w:rPrChange w:id="3974" w:author="Tri Le" w:date="2021-07-13T20:26:00Z">
              <w:rPr>
                <w:rFonts w:ascii="Cambria" w:hAnsi="Cambria"/>
              </w:rPr>
            </w:rPrChange>
          </w:rPr>
          <w:t xml:space="preserve"> collected was used in the formula</w:t>
        </w:r>
      </w:ins>
      <w:ins w:id="3975" w:author="Tri Le" w:date="2021-07-12T18:22:00Z">
        <w:r w:rsidR="00633A01" w:rsidRPr="00E53B18">
          <w:rPr>
            <w:rFonts w:ascii="Times New Roman" w:hAnsi="Times New Roman" w:cs="Times New Roman"/>
            <w:rPrChange w:id="3976" w:author="Tri Le" w:date="2021-07-13T20:26:00Z">
              <w:rPr>
                <w:rFonts w:ascii="Cambria" w:hAnsi="Cambria"/>
              </w:rPr>
            </w:rPrChange>
          </w:rPr>
          <w:t>, giving results in units of GCN</w:t>
        </w:r>
      </w:ins>
      <w:ins w:id="3977" w:author="Tri Le" w:date="2021-07-12T20:18:00Z">
        <w:r w:rsidR="00654AE7" w:rsidRPr="00E53B18">
          <w:rPr>
            <w:rFonts w:ascii="Times New Roman" w:hAnsi="Times New Roman" w:cs="Times New Roman"/>
            <w:rPrChange w:id="3978" w:author="Tri Le" w:date="2021-07-13T20:26:00Z">
              <w:rPr>
                <w:rFonts w:ascii="Cambria" w:hAnsi="Cambria"/>
              </w:rPr>
            </w:rPrChange>
          </w:rPr>
          <w:t>s</w:t>
        </w:r>
      </w:ins>
      <w:ins w:id="3979" w:author="Tri Le" w:date="2021-07-12T18:22:00Z">
        <w:r w:rsidR="0093673F" w:rsidRPr="00E53B18">
          <w:rPr>
            <w:rFonts w:ascii="Times New Roman" w:hAnsi="Times New Roman" w:cs="Times New Roman"/>
            <w:rPrChange w:id="3980" w:author="Tri Le" w:date="2021-07-13T20:26:00Z">
              <w:rPr>
                <w:rFonts w:ascii="Cambria" w:hAnsi="Cambria"/>
              </w:rPr>
            </w:rPrChange>
          </w:rPr>
          <w:t xml:space="preserve"> per g</w:t>
        </w:r>
        <w:r w:rsidR="00466813" w:rsidRPr="00E53B18">
          <w:rPr>
            <w:rFonts w:ascii="Times New Roman" w:hAnsi="Times New Roman" w:cs="Times New Roman"/>
            <w:rPrChange w:id="3981" w:author="Tri Le" w:date="2021-07-13T20:26:00Z">
              <w:rPr>
                <w:rFonts w:ascii="Cambria" w:hAnsi="Cambria"/>
              </w:rPr>
            </w:rPrChange>
          </w:rPr>
          <w:t xml:space="preserve"> of sample.</w:t>
        </w:r>
      </w:ins>
    </w:p>
    <w:p w14:paraId="0E35DB6F" w14:textId="0353DC6F" w:rsidR="00854E31" w:rsidRPr="00E53B18" w:rsidRDefault="00854E31" w:rsidP="00854E31">
      <w:pPr>
        <w:spacing w:line="480" w:lineRule="auto"/>
        <w:jc w:val="both"/>
        <w:rPr>
          <w:ins w:id="3982" w:author="Tri Le" w:date="2021-07-08T15:55:00Z"/>
          <w:rFonts w:ascii="Times New Roman" w:hAnsi="Times New Roman" w:cs="Times New Roman"/>
          <w:b/>
          <w:rPrChange w:id="3983" w:author="Tri Le" w:date="2021-07-13T20:26:00Z">
            <w:rPr>
              <w:ins w:id="3984" w:author="Tri Le" w:date="2021-07-08T15:55:00Z"/>
              <w:rFonts w:ascii="Cambria" w:hAnsi="Cambria"/>
              <w:b/>
            </w:rPr>
          </w:rPrChange>
        </w:rPr>
      </w:pPr>
      <w:ins w:id="3985" w:author="Tri Le" w:date="2021-07-08T15:55:00Z">
        <w:r w:rsidRPr="00E53B18">
          <w:rPr>
            <w:rFonts w:ascii="Times New Roman" w:hAnsi="Times New Roman" w:cs="Times New Roman"/>
            <w:b/>
            <w:rPrChange w:id="3986" w:author="Tri Le" w:date="2021-07-13T20:26:00Z">
              <w:rPr>
                <w:rFonts w:ascii="Cambria" w:hAnsi="Cambria"/>
                <w:b/>
              </w:rPr>
            </w:rPrChange>
          </w:rPr>
          <w:lastRenderedPageBreak/>
          <w:t>Collection of Metadata</w:t>
        </w:r>
        <w:r w:rsidR="00B23824" w:rsidRPr="00E53B18">
          <w:rPr>
            <w:rFonts w:ascii="Times New Roman" w:hAnsi="Times New Roman" w:cs="Times New Roman"/>
            <w:b/>
            <w:rPrChange w:id="3987" w:author="Tri Le" w:date="2021-07-13T20:26:00Z">
              <w:rPr>
                <w:rFonts w:ascii="Cambria" w:hAnsi="Cambria"/>
                <w:b/>
              </w:rPr>
            </w:rPrChange>
          </w:rPr>
          <w:t xml:space="preserve"> </w:t>
        </w:r>
      </w:ins>
      <w:ins w:id="3988" w:author="Tri Le" w:date="2021-07-08T15:56:00Z">
        <w:r w:rsidR="00B23824" w:rsidRPr="00E53B18">
          <w:rPr>
            <w:rFonts w:ascii="Times New Roman" w:hAnsi="Times New Roman" w:cs="Times New Roman"/>
            <w:b/>
            <w:rPrChange w:id="3989" w:author="Tri Le" w:date="2021-07-13T20:26:00Z">
              <w:rPr>
                <w:rFonts w:ascii="Cambria" w:hAnsi="Cambria"/>
                <w:b/>
              </w:rPr>
            </w:rPrChange>
          </w:rPr>
          <w:t>for Sampling Events</w:t>
        </w:r>
      </w:ins>
    </w:p>
    <w:p w14:paraId="2E139ABE" w14:textId="44C55598" w:rsidR="000B72B2" w:rsidRPr="00E53B18" w:rsidDel="006350E5" w:rsidRDefault="00CD5B01" w:rsidP="00CA6469">
      <w:pPr>
        <w:spacing w:line="480" w:lineRule="auto"/>
        <w:rPr>
          <w:del w:id="3990" w:author="muyaguari@yahoo.com" w:date="2021-05-19T12:49:00Z"/>
          <w:rFonts w:ascii="Times New Roman" w:hAnsi="Times New Roman" w:cs="Times New Roman"/>
          <w:rPrChange w:id="3991" w:author="Tri Le" w:date="2021-07-13T20:26:00Z">
            <w:rPr>
              <w:del w:id="3992" w:author="muyaguari@yahoo.com" w:date="2021-05-19T12:49:00Z"/>
            </w:rPr>
          </w:rPrChange>
        </w:rPr>
      </w:pPr>
      <w:ins w:id="3993" w:author="Tri Le" w:date="2021-07-08T17:13:00Z">
        <w:r w:rsidRPr="00E53B18">
          <w:rPr>
            <w:rFonts w:ascii="Times New Roman" w:hAnsi="Times New Roman" w:cs="Times New Roman"/>
            <w:rPrChange w:id="3994" w:author="Tri Le" w:date="2021-07-13T20:26:00Z">
              <w:rPr>
                <w:rFonts w:ascii="Cambria" w:hAnsi="Cambria"/>
              </w:rPr>
            </w:rPrChange>
          </w:rPr>
          <w:t xml:space="preserve">To perform Principal </w:t>
        </w:r>
      </w:ins>
      <w:ins w:id="3995" w:author="Tri Le" w:date="2021-07-08T17:14:00Z">
        <w:r w:rsidRPr="00E53B18">
          <w:rPr>
            <w:rFonts w:ascii="Times New Roman" w:hAnsi="Times New Roman" w:cs="Times New Roman"/>
            <w:rPrChange w:id="3996" w:author="Tri Le" w:date="2021-07-13T20:26:00Z">
              <w:rPr>
                <w:rFonts w:ascii="Cambria" w:hAnsi="Cambria"/>
              </w:rPr>
            </w:rPrChange>
          </w:rPr>
          <w:t>Component Analysis (PCA) and Spearman</w:t>
        </w:r>
      </w:ins>
      <w:ins w:id="3997" w:author="Tri Le" w:date="2021-07-08T17:15:00Z">
        <w:r w:rsidRPr="00E53B18">
          <w:rPr>
            <w:rFonts w:ascii="Times New Roman" w:hAnsi="Times New Roman" w:cs="Times New Roman"/>
            <w:rPrChange w:id="3998" w:author="Tri Le" w:date="2021-07-13T20:26:00Z">
              <w:rPr>
                <w:rFonts w:ascii="Cambria" w:hAnsi="Cambria"/>
              </w:rPr>
            </w:rPrChange>
          </w:rPr>
          <w:t>’s rank correlation</w:t>
        </w:r>
      </w:ins>
      <w:ins w:id="3999" w:author="Tri Le" w:date="2021-07-08T18:32:00Z">
        <w:r w:rsidR="004F3F72" w:rsidRPr="00E53B18">
          <w:rPr>
            <w:rFonts w:ascii="Times New Roman" w:hAnsi="Times New Roman" w:cs="Times New Roman"/>
            <w:rPrChange w:id="4000" w:author="Tri Le" w:date="2021-07-13T20:26:00Z">
              <w:rPr>
                <w:rFonts w:ascii="Cambria" w:hAnsi="Cambria"/>
              </w:rPr>
            </w:rPrChange>
          </w:rPr>
          <w:t xml:space="preserve"> analysis </w:t>
        </w:r>
      </w:ins>
      <w:ins w:id="4001" w:author="Tri Le" w:date="2021-07-08T17:40:00Z">
        <w:r w:rsidR="008678B9" w:rsidRPr="00E53B18">
          <w:rPr>
            <w:rFonts w:ascii="Times New Roman" w:hAnsi="Times New Roman" w:cs="Times New Roman"/>
            <w:rPrChange w:id="4002" w:author="Tri Le" w:date="2021-07-13T20:26:00Z">
              <w:rPr>
                <w:rFonts w:ascii="Cambria" w:hAnsi="Cambria"/>
              </w:rPr>
            </w:rPrChange>
          </w:rPr>
          <w:t>for EF samples</w:t>
        </w:r>
      </w:ins>
      <w:ins w:id="4003" w:author="Tri Le" w:date="2021-07-08T17:15:00Z">
        <w:r w:rsidRPr="00E53B18">
          <w:rPr>
            <w:rFonts w:ascii="Times New Roman" w:hAnsi="Times New Roman" w:cs="Times New Roman"/>
            <w:rPrChange w:id="4004" w:author="Tri Le" w:date="2021-07-13T20:26:00Z">
              <w:rPr>
                <w:rFonts w:ascii="Cambria" w:hAnsi="Cambria"/>
              </w:rPr>
            </w:rPrChange>
          </w:rPr>
          <w:t>, metadata pertinent to the sam</w:t>
        </w:r>
      </w:ins>
      <w:ins w:id="4005" w:author="Tri Le" w:date="2021-07-08T17:16:00Z">
        <w:r w:rsidRPr="00E53B18">
          <w:rPr>
            <w:rFonts w:ascii="Times New Roman" w:hAnsi="Times New Roman" w:cs="Times New Roman"/>
            <w:rPrChange w:id="4006" w:author="Tri Le" w:date="2021-07-13T20:26:00Z">
              <w:rPr>
                <w:rFonts w:ascii="Cambria" w:hAnsi="Cambria"/>
              </w:rPr>
            </w:rPrChange>
          </w:rPr>
          <w:t>pling events was retrieved.</w:t>
        </w:r>
      </w:ins>
      <w:ins w:id="4007" w:author="Tri Le" w:date="2021-07-08T17:17:00Z">
        <w:r w:rsidRPr="00E53B18">
          <w:rPr>
            <w:rFonts w:ascii="Times New Roman" w:hAnsi="Times New Roman" w:cs="Times New Roman"/>
            <w:rPrChange w:id="4008" w:author="Tri Le" w:date="2021-07-13T20:26:00Z">
              <w:rPr>
                <w:rFonts w:ascii="Cambria" w:hAnsi="Cambria"/>
              </w:rPr>
            </w:rPrChange>
          </w:rPr>
          <w:t xml:space="preserve"> </w:t>
        </w:r>
      </w:ins>
      <w:ins w:id="4009" w:author="Tri Le" w:date="2021-07-08T17:18:00Z">
        <w:r w:rsidRPr="00E53B18">
          <w:rPr>
            <w:rFonts w:ascii="Times New Roman" w:hAnsi="Times New Roman" w:cs="Times New Roman"/>
            <w:rPrChange w:id="4010" w:author="Tri Le" w:date="2021-07-13T20:26:00Z">
              <w:rPr>
                <w:rFonts w:ascii="Cambria" w:hAnsi="Cambria"/>
              </w:rPr>
            </w:rPrChange>
          </w:rPr>
          <w:t xml:space="preserve">Water quality parameters obtained from the NESTP </w:t>
        </w:r>
      </w:ins>
      <w:ins w:id="4011" w:author="Tri Le" w:date="2021-07-08T17:19:00Z">
        <w:r w:rsidRPr="00E53B18">
          <w:rPr>
            <w:rFonts w:ascii="Times New Roman" w:hAnsi="Times New Roman" w:cs="Times New Roman"/>
            <w:rPrChange w:id="4012" w:author="Tri Le" w:date="2021-07-13T20:26:00Z">
              <w:rPr>
                <w:rFonts w:ascii="Cambria" w:hAnsi="Cambria"/>
              </w:rPr>
            </w:rPrChange>
          </w:rPr>
          <w:t>were</w:t>
        </w:r>
      </w:ins>
      <w:ins w:id="4013" w:author="Tri Le" w:date="2021-07-08T17:18:00Z">
        <w:r w:rsidRPr="00E53B18">
          <w:rPr>
            <w:rFonts w:ascii="Times New Roman" w:hAnsi="Times New Roman" w:cs="Times New Roman"/>
            <w:rPrChange w:id="4014" w:author="Tri Le" w:date="2021-07-13T20:26:00Z">
              <w:rPr>
                <w:rFonts w:ascii="Cambria" w:hAnsi="Cambria"/>
              </w:rPr>
            </w:rPrChange>
          </w:rPr>
          <w:t xml:space="preserve"> combined with </w:t>
        </w:r>
      </w:ins>
      <w:ins w:id="4015" w:author="Tri Le" w:date="2021-07-08T17:19:00Z">
        <w:r w:rsidRPr="00E53B18">
          <w:rPr>
            <w:rFonts w:ascii="Times New Roman" w:hAnsi="Times New Roman" w:cs="Times New Roman"/>
            <w:rPrChange w:id="4016" w:author="Tri Le" w:date="2021-07-13T20:26:00Z">
              <w:rPr>
                <w:rFonts w:ascii="Cambria" w:hAnsi="Cambria"/>
              </w:rPr>
            </w:rPrChange>
          </w:rPr>
          <w:t xml:space="preserve">their October 2019 monitoring data [need </w:t>
        </w:r>
      </w:ins>
      <w:ins w:id="4017" w:author="Tri Le" w:date="2021-07-12T17:30:00Z">
        <w:r w:rsidR="008C5A89" w:rsidRPr="00E53B18">
          <w:rPr>
            <w:rFonts w:ascii="Times New Roman" w:hAnsi="Times New Roman" w:cs="Times New Roman"/>
            <w:rPrChange w:id="4018" w:author="Tri Le" w:date="2021-07-13T20:26:00Z">
              <w:rPr>
                <w:rFonts w:ascii="Cambria" w:hAnsi="Cambria"/>
              </w:rPr>
            </w:rPrChange>
          </w:rPr>
          <w:t xml:space="preserve">to make </w:t>
        </w:r>
      </w:ins>
      <w:ins w:id="4019" w:author="Tri Le" w:date="2021-07-08T17:19:00Z">
        <w:r w:rsidRPr="00E53B18">
          <w:rPr>
            <w:rFonts w:ascii="Times New Roman" w:hAnsi="Times New Roman" w:cs="Times New Roman"/>
            <w:rPrChange w:id="4020" w:author="Tri Le" w:date="2021-07-13T20:26:00Z">
              <w:rPr>
                <w:rFonts w:ascii="Cambria" w:hAnsi="Cambria"/>
              </w:rPr>
            </w:rPrChange>
          </w:rPr>
          <w:t xml:space="preserve">reference for this link - </w:t>
        </w:r>
        <w:r w:rsidRPr="00E53B18">
          <w:rPr>
            <w:rFonts w:ascii="Times New Roman" w:hAnsi="Times New Roman" w:cs="Times New Roman"/>
            <w:rPrChange w:id="4021" w:author="Tri Le" w:date="2021-07-13T20:26:00Z">
              <w:rPr/>
            </w:rPrChange>
          </w:rPr>
          <w:fldChar w:fldCharType="begin"/>
        </w:r>
        <w:r w:rsidRPr="00E53B18">
          <w:rPr>
            <w:rFonts w:ascii="Times New Roman" w:hAnsi="Times New Roman" w:cs="Times New Roman"/>
            <w:rPrChange w:id="4022" w:author="Tri Le" w:date="2021-07-13T20:26:00Z">
              <w:rPr/>
            </w:rPrChange>
          </w:rPr>
          <w:instrText xml:space="preserve"> HYPERLINK "https://www.winnipeg.ca/waterandwaste/pdfs/sewage/ComplianceReporting/2019/oct/newpcc.pdf" </w:instrText>
        </w:r>
        <w:r w:rsidRPr="00E53B18">
          <w:rPr>
            <w:rFonts w:ascii="Times New Roman" w:hAnsi="Times New Roman" w:cs="Times New Roman"/>
            <w:rPrChange w:id="4023" w:author="Tri Le" w:date="2021-07-13T20:26:00Z">
              <w:rPr/>
            </w:rPrChange>
          </w:rPr>
          <w:fldChar w:fldCharType="separate"/>
        </w:r>
        <w:r w:rsidRPr="00E53B18">
          <w:rPr>
            <w:rStyle w:val="Hyperlink"/>
            <w:rFonts w:ascii="Times New Roman" w:hAnsi="Times New Roman" w:cs="Times New Roman"/>
            <w:rPrChange w:id="4024" w:author="Tri Le" w:date="2021-07-13T20:26:00Z">
              <w:rPr>
                <w:rStyle w:val="Hyperlink"/>
              </w:rPr>
            </w:rPrChange>
          </w:rPr>
          <w:t>2019-10 NEWPCC.xlsx (winnipeg.ca)</w:t>
        </w:r>
        <w:r w:rsidRPr="00E53B18">
          <w:rPr>
            <w:rFonts w:ascii="Times New Roman" w:hAnsi="Times New Roman" w:cs="Times New Roman"/>
            <w:rPrChange w:id="4025" w:author="Tri Le" w:date="2021-07-13T20:26:00Z">
              <w:rPr/>
            </w:rPrChange>
          </w:rPr>
          <w:fldChar w:fldCharType="end"/>
        </w:r>
        <w:r w:rsidRPr="00E53B18">
          <w:rPr>
            <w:rFonts w:ascii="Times New Roman" w:hAnsi="Times New Roman" w:cs="Times New Roman"/>
            <w:rPrChange w:id="4026" w:author="Tri Le" w:date="2021-07-13T20:26:00Z">
              <w:rPr/>
            </w:rPrChange>
          </w:rPr>
          <w:t>]</w:t>
        </w:r>
        <w:r w:rsidR="0053333D" w:rsidRPr="00E53B18">
          <w:rPr>
            <w:rFonts w:ascii="Times New Roman" w:hAnsi="Times New Roman" w:cs="Times New Roman"/>
            <w:rPrChange w:id="4027" w:author="Tri Le" w:date="2021-07-13T20:26:00Z">
              <w:rPr/>
            </w:rPrChange>
          </w:rPr>
          <w:t xml:space="preserve"> to com</w:t>
        </w:r>
      </w:ins>
      <w:ins w:id="4028" w:author="Tri Le" w:date="2021-07-08T17:20:00Z">
        <w:r w:rsidR="0053333D" w:rsidRPr="00E53B18">
          <w:rPr>
            <w:rFonts w:ascii="Times New Roman" w:hAnsi="Times New Roman" w:cs="Times New Roman"/>
            <w:rPrChange w:id="4029" w:author="Tri Le" w:date="2021-07-13T20:26:00Z">
              <w:rPr/>
            </w:rPrChange>
          </w:rPr>
          <w:t>plete some of the missing fields.</w:t>
        </w:r>
      </w:ins>
      <w:ins w:id="4030" w:author="Tri Le" w:date="2021-07-08T17:22:00Z">
        <w:r w:rsidR="0053333D" w:rsidRPr="00E53B18">
          <w:rPr>
            <w:rFonts w:ascii="Times New Roman" w:hAnsi="Times New Roman" w:cs="Times New Roman"/>
            <w:rPrChange w:id="4031" w:author="Tri Le" w:date="2021-07-13T20:26:00Z">
              <w:rPr/>
            </w:rPrChange>
          </w:rPr>
          <w:t xml:space="preserve"> For </w:t>
        </w:r>
      </w:ins>
      <w:ins w:id="4032" w:author="Tri Le" w:date="2021-07-08T17:23:00Z">
        <w:r w:rsidR="0053333D" w:rsidRPr="00E53B18">
          <w:rPr>
            <w:rFonts w:ascii="Times New Roman" w:hAnsi="Times New Roman" w:cs="Times New Roman"/>
            <w:rPrChange w:id="4033" w:author="Tri Le" w:date="2021-07-13T20:26:00Z">
              <w:rPr/>
            </w:rPrChange>
          </w:rPr>
          <w:t xml:space="preserve">each value found in neither document, </w:t>
        </w:r>
      </w:ins>
      <w:ins w:id="4034" w:author="Tri Le" w:date="2021-07-08T17:24:00Z">
        <w:r w:rsidR="004960FA" w:rsidRPr="00E53B18">
          <w:rPr>
            <w:rFonts w:ascii="Times New Roman" w:hAnsi="Times New Roman" w:cs="Times New Roman"/>
            <w:rPrChange w:id="4035" w:author="Tri Le" w:date="2021-07-13T20:26:00Z">
              <w:rPr/>
            </w:rPrChange>
          </w:rPr>
          <w:t>data interpolation was performed by ta</w:t>
        </w:r>
      </w:ins>
      <w:ins w:id="4036" w:author="Tri Le" w:date="2021-07-08T17:25:00Z">
        <w:r w:rsidR="004960FA" w:rsidRPr="00E53B18">
          <w:rPr>
            <w:rFonts w:ascii="Times New Roman" w:hAnsi="Times New Roman" w:cs="Times New Roman"/>
            <w:rPrChange w:id="4037" w:author="Tri Le" w:date="2021-07-13T20:26:00Z">
              <w:rPr/>
            </w:rPrChange>
          </w:rPr>
          <w:t xml:space="preserve">king </w:t>
        </w:r>
      </w:ins>
      <w:ins w:id="4038" w:author="Tri Le" w:date="2021-07-08T17:23:00Z">
        <w:r w:rsidR="0053333D" w:rsidRPr="00E53B18">
          <w:rPr>
            <w:rFonts w:ascii="Times New Roman" w:hAnsi="Times New Roman" w:cs="Times New Roman"/>
            <w:rPrChange w:id="4039" w:author="Tri Le" w:date="2021-07-13T20:26:00Z">
              <w:rPr/>
            </w:rPrChange>
          </w:rPr>
          <w:t>an average of the corresponding values for the day</w:t>
        </w:r>
      </w:ins>
      <w:ins w:id="4040" w:author="Tri Le" w:date="2021-07-12T18:25:00Z">
        <w:r w:rsidR="00F266A1" w:rsidRPr="00E53B18">
          <w:rPr>
            <w:rFonts w:ascii="Times New Roman" w:hAnsi="Times New Roman" w:cs="Times New Roman"/>
            <w:rPrChange w:id="4041" w:author="Tri Le" w:date="2021-07-13T20:26:00Z">
              <w:rPr/>
            </w:rPrChange>
          </w:rPr>
          <w:t>s</w:t>
        </w:r>
      </w:ins>
      <w:ins w:id="4042" w:author="Tri Le" w:date="2021-07-08T17:23:00Z">
        <w:r w:rsidR="0053333D" w:rsidRPr="00E53B18">
          <w:rPr>
            <w:rFonts w:ascii="Times New Roman" w:hAnsi="Times New Roman" w:cs="Times New Roman"/>
            <w:rPrChange w:id="4043" w:author="Tri Le" w:date="2021-07-13T20:26:00Z">
              <w:rPr/>
            </w:rPrChange>
          </w:rPr>
          <w:t xml:space="preserve"> before and after the sampling event</w:t>
        </w:r>
      </w:ins>
      <w:ins w:id="4044" w:author="Tri Le" w:date="2021-07-08T17:24:00Z">
        <w:r w:rsidR="004960FA" w:rsidRPr="00E53B18">
          <w:rPr>
            <w:rFonts w:ascii="Times New Roman" w:hAnsi="Times New Roman" w:cs="Times New Roman"/>
            <w:rPrChange w:id="4045" w:author="Tri Le" w:date="2021-07-13T20:26:00Z">
              <w:rPr/>
            </w:rPrChange>
          </w:rPr>
          <w:t>.</w:t>
        </w:r>
      </w:ins>
      <w:ins w:id="4046" w:author="Tri Le" w:date="2021-07-08T17:25:00Z">
        <w:r w:rsidR="00BF5210" w:rsidRPr="00E53B18">
          <w:rPr>
            <w:rFonts w:ascii="Times New Roman" w:hAnsi="Times New Roman" w:cs="Times New Roman"/>
            <w:rPrChange w:id="4047" w:author="Tri Le" w:date="2021-07-13T20:26:00Z">
              <w:rPr/>
            </w:rPrChange>
          </w:rPr>
          <w:t xml:space="preserve"> In addition,</w:t>
        </w:r>
      </w:ins>
      <w:ins w:id="4048" w:author="Tri Le" w:date="2021-07-08T18:23:00Z">
        <w:r w:rsidR="00C871E1" w:rsidRPr="00E53B18">
          <w:rPr>
            <w:rFonts w:ascii="Times New Roman" w:hAnsi="Times New Roman" w:cs="Times New Roman"/>
            <w:rPrChange w:id="4049" w:author="Tri Le" w:date="2021-07-13T20:26:00Z">
              <w:rPr/>
            </w:rPrChange>
          </w:rPr>
          <w:t xml:space="preserve"> we searched </w:t>
        </w:r>
      </w:ins>
      <w:ins w:id="4050" w:author="Tri Le" w:date="2021-07-08T17:29:00Z">
        <w:r w:rsidR="00BF5210" w:rsidRPr="00E53B18">
          <w:rPr>
            <w:rFonts w:ascii="Times New Roman" w:hAnsi="Times New Roman" w:cs="Times New Roman"/>
            <w:rPrChange w:id="4051" w:author="Tri Le" w:date="2021-07-13T20:26:00Z">
              <w:rPr/>
            </w:rPrChange>
          </w:rPr>
          <w:t>the Government of Canada’s historical weather data</w:t>
        </w:r>
      </w:ins>
      <w:ins w:id="4052" w:author="Tri Le" w:date="2021-07-08T18:23:00Z">
        <w:r w:rsidR="00C871E1" w:rsidRPr="00E53B18">
          <w:rPr>
            <w:rFonts w:ascii="Times New Roman" w:hAnsi="Times New Roman" w:cs="Times New Roman"/>
            <w:rPrChange w:id="4053" w:author="Tri Le" w:date="2021-07-13T20:26:00Z">
              <w:rPr/>
            </w:rPrChange>
          </w:rPr>
          <w:t xml:space="preserve">base </w:t>
        </w:r>
      </w:ins>
      <w:ins w:id="4054" w:author="Tri Le" w:date="2021-07-08T17:29:00Z">
        <w:r w:rsidR="00BF5210" w:rsidRPr="00E53B18">
          <w:rPr>
            <w:rFonts w:ascii="Times New Roman" w:hAnsi="Times New Roman" w:cs="Times New Roman"/>
            <w:rPrChange w:id="4055" w:author="Tri Le" w:date="2021-07-13T20:26:00Z">
              <w:rPr/>
            </w:rPrChange>
          </w:rPr>
          <w:t xml:space="preserve">to </w:t>
        </w:r>
      </w:ins>
      <w:ins w:id="4056" w:author="Tri Le" w:date="2021-07-08T17:30:00Z">
        <w:r w:rsidR="00BF5210" w:rsidRPr="00E53B18">
          <w:rPr>
            <w:rFonts w:ascii="Times New Roman" w:hAnsi="Times New Roman" w:cs="Times New Roman"/>
            <w:rPrChange w:id="4057" w:author="Tri Le" w:date="2021-07-13T20:26:00Z">
              <w:rPr/>
            </w:rPrChange>
          </w:rPr>
          <w:t xml:space="preserve">obtain the mean temperature on the sampling </w:t>
        </w:r>
      </w:ins>
      <w:ins w:id="4058" w:author="Tri Le" w:date="2021-07-08T17:31:00Z">
        <w:r w:rsidR="00BF5210" w:rsidRPr="00E53B18">
          <w:rPr>
            <w:rFonts w:ascii="Times New Roman" w:hAnsi="Times New Roman" w:cs="Times New Roman"/>
            <w:rPrChange w:id="4059" w:author="Tri Le" w:date="2021-07-13T20:26:00Z">
              <w:rPr/>
            </w:rPrChange>
          </w:rPr>
          <w:t>dates</w:t>
        </w:r>
      </w:ins>
      <w:ins w:id="4060" w:author="Tri Le" w:date="2021-07-08T17:30:00Z">
        <w:r w:rsidR="00BF5210" w:rsidRPr="00E53B18">
          <w:rPr>
            <w:rFonts w:ascii="Times New Roman" w:hAnsi="Times New Roman" w:cs="Times New Roman"/>
            <w:rPrChange w:id="4061" w:author="Tri Le" w:date="2021-07-13T20:26:00Z">
              <w:rPr/>
            </w:rPrChange>
          </w:rPr>
          <w:t xml:space="preserve"> and the </w:t>
        </w:r>
      </w:ins>
      <w:ins w:id="4062" w:author="Tri Le" w:date="2021-07-08T17:31:00Z">
        <w:r w:rsidR="00BF5210" w:rsidRPr="00E53B18">
          <w:rPr>
            <w:rFonts w:ascii="Times New Roman" w:hAnsi="Times New Roman" w:cs="Times New Roman"/>
            <w:rPrChange w:id="4063" w:author="Tri Le" w:date="2021-07-13T20:26:00Z">
              <w:rPr/>
            </w:rPrChange>
          </w:rPr>
          <w:t xml:space="preserve">total </w:t>
        </w:r>
      </w:ins>
      <w:ins w:id="4064" w:author="Tri Le" w:date="2021-07-08T17:30:00Z">
        <w:r w:rsidR="00BF5210" w:rsidRPr="00E53B18">
          <w:rPr>
            <w:rFonts w:ascii="Times New Roman" w:hAnsi="Times New Roman" w:cs="Times New Roman"/>
            <w:rPrChange w:id="4065" w:author="Tri Le" w:date="2021-07-13T20:26:00Z">
              <w:rPr/>
            </w:rPrChange>
          </w:rPr>
          <w:t>precipitatio</w:t>
        </w:r>
      </w:ins>
      <w:ins w:id="4066" w:author="Tri Le" w:date="2021-07-08T17:31:00Z">
        <w:r w:rsidR="00BF5210" w:rsidRPr="00E53B18">
          <w:rPr>
            <w:rFonts w:ascii="Times New Roman" w:hAnsi="Times New Roman" w:cs="Times New Roman"/>
            <w:rPrChange w:id="4067" w:author="Tri Le" w:date="2021-07-13T20:26:00Z">
              <w:rPr/>
            </w:rPrChange>
          </w:rPr>
          <w:t xml:space="preserve">n over three days before each sampling </w:t>
        </w:r>
        <w:r w:rsidR="003513C4" w:rsidRPr="00E53B18">
          <w:rPr>
            <w:rFonts w:ascii="Times New Roman" w:hAnsi="Times New Roman" w:cs="Times New Roman"/>
            <w:rPrChange w:id="4068" w:author="Tri Le" w:date="2021-07-13T20:26:00Z">
              <w:rPr/>
            </w:rPrChange>
          </w:rPr>
          <w:t>event</w:t>
        </w:r>
      </w:ins>
      <w:ins w:id="4069" w:author="Tri Le" w:date="2021-07-08T17:33:00Z">
        <w:r w:rsidR="006350E5" w:rsidRPr="00E53B18">
          <w:rPr>
            <w:rFonts w:ascii="Times New Roman" w:hAnsi="Times New Roman" w:cs="Times New Roman"/>
            <w:rPrChange w:id="4070" w:author="Tri Le" w:date="2021-07-13T20:26:00Z">
              <w:rPr/>
            </w:rPrChange>
          </w:rPr>
          <w:t xml:space="preserve"> (hereafter referred to as </w:t>
        </w:r>
      </w:ins>
      <w:ins w:id="4071" w:author="Tri Le" w:date="2021-07-08T17:34:00Z">
        <w:r w:rsidR="006350E5" w:rsidRPr="00E53B18">
          <w:rPr>
            <w:rFonts w:ascii="Times New Roman" w:hAnsi="Times New Roman" w:cs="Times New Roman"/>
            <w:rPrChange w:id="4072" w:author="Tri Le" w:date="2021-07-13T20:26:00Z">
              <w:rPr/>
            </w:rPrChange>
          </w:rPr>
          <w:t>“precipitation”)</w:t>
        </w:r>
      </w:ins>
      <w:ins w:id="4073" w:author="Tri Le" w:date="2021-07-08T17:35:00Z">
        <w:r w:rsidR="00D059DC" w:rsidRPr="00E53B18">
          <w:rPr>
            <w:rFonts w:ascii="Times New Roman" w:hAnsi="Times New Roman" w:cs="Times New Roman"/>
            <w:rPrChange w:id="4074" w:author="Tri Le" w:date="2021-07-13T20:26:00Z">
              <w:rPr/>
            </w:rPrChange>
          </w:rPr>
          <w:t xml:space="preserve"> [</w:t>
        </w:r>
        <w:r w:rsidR="00D059DC" w:rsidRPr="00E53B18">
          <w:rPr>
            <w:rFonts w:ascii="Times New Roman" w:hAnsi="Times New Roman" w:cs="Times New Roman"/>
            <w:rPrChange w:id="4075" w:author="Tri Le" w:date="2021-07-13T20:26:00Z">
              <w:rPr/>
            </w:rPrChange>
          </w:rPr>
          <w:fldChar w:fldCharType="begin"/>
        </w:r>
        <w:r w:rsidR="00D059DC" w:rsidRPr="00E53B18">
          <w:rPr>
            <w:rFonts w:ascii="Times New Roman" w:hAnsi="Times New Roman" w:cs="Times New Roman"/>
            <w:rPrChange w:id="4076" w:author="Tri Le" w:date="2021-07-13T20:26:00Z">
              <w:rPr/>
            </w:rPrChange>
          </w:rPr>
          <w:instrText xml:space="preserve"> HYPERLINK "https://climate.weather.gc.ca/historical_data/search_historic_data_e.html" </w:instrText>
        </w:r>
        <w:r w:rsidR="00D059DC" w:rsidRPr="00E53B18">
          <w:rPr>
            <w:rFonts w:ascii="Times New Roman" w:hAnsi="Times New Roman" w:cs="Times New Roman"/>
            <w:rPrChange w:id="4077" w:author="Tri Le" w:date="2021-07-13T20:26:00Z">
              <w:rPr/>
            </w:rPrChange>
          </w:rPr>
          <w:fldChar w:fldCharType="separate"/>
        </w:r>
        <w:r w:rsidR="00D059DC" w:rsidRPr="00E53B18">
          <w:rPr>
            <w:rStyle w:val="Hyperlink"/>
            <w:rFonts w:ascii="Times New Roman" w:hAnsi="Times New Roman" w:cs="Times New Roman"/>
            <w:rPrChange w:id="4078" w:author="Tri Le" w:date="2021-07-13T20:26:00Z">
              <w:rPr>
                <w:rStyle w:val="Hyperlink"/>
              </w:rPr>
            </w:rPrChange>
          </w:rPr>
          <w:t>Historical Data - Climate - Environment and Climate Change Canada (weather.gc.ca)</w:t>
        </w:r>
        <w:r w:rsidR="00D059DC" w:rsidRPr="00E53B18">
          <w:rPr>
            <w:rFonts w:ascii="Times New Roman" w:hAnsi="Times New Roman" w:cs="Times New Roman"/>
            <w:rPrChange w:id="4079" w:author="Tri Le" w:date="2021-07-13T20:26:00Z">
              <w:rPr/>
            </w:rPrChange>
          </w:rPr>
          <w:fldChar w:fldCharType="end"/>
        </w:r>
      </w:ins>
      <w:ins w:id="4080" w:author="Tri Le" w:date="2021-07-08T17:36:00Z">
        <w:r w:rsidR="00D059DC" w:rsidRPr="00E53B18">
          <w:rPr>
            <w:rFonts w:ascii="Times New Roman" w:hAnsi="Times New Roman" w:cs="Times New Roman"/>
            <w:rPrChange w:id="4081" w:author="Tri Le" w:date="2021-07-13T20:26:00Z">
              <w:rPr/>
            </w:rPrChange>
          </w:rPr>
          <w:t>]</w:t>
        </w:r>
      </w:ins>
      <w:ins w:id="4082" w:author="Tri Le" w:date="2021-07-08T17:31:00Z">
        <w:r w:rsidR="003513C4" w:rsidRPr="00E53B18">
          <w:rPr>
            <w:rFonts w:ascii="Times New Roman" w:hAnsi="Times New Roman" w:cs="Times New Roman"/>
            <w:rPrChange w:id="4083" w:author="Tri Le" w:date="2021-07-13T20:26:00Z">
              <w:rPr/>
            </w:rPrChange>
          </w:rPr>
          <w:t>.</w:t>
        </w:r>
      </w:ins>
    </w:p>
    <w:p w14:paraId="3FCB4952" w14:textId="4067F8B3" w:rsidR="005513FB" w:rsidRDefault="006350E5" w:rsidP="00854E31">
      <w:pPr>
        <w:spacing w:line="480" w:lineRule="auto"/>
        <w:rPr>
          <w:ins w:id="4084" w:author="Tri Le" w:date="2021-07-14T14:37:00Z"/>
          <w:rFonts w:ascii="Times New Roman" w:hAnsi="Times New Roman" w:cs="Times New Roman"/>
        </w:rPr>
      </w:pPr>
      <w:ins w:id="4085" w:author="Tri Le" w:date="2021-07-08T17:32:00Z">
        <w:r w:rsidRPr="00E53B18">
          <w:rPr>
            <w:rFonts w:ascii="Times New Roman" w:hAnsi="Times New Roman" w:cs="Times New Roman"/>
            <w:rPrChange w:id="4086" w:author="Tri Le" w:date="2021-07-13T20:26:00Z">
              <w:rPr/>
            </w:rPrChange>
          </w:rPr>
          <w:t xml:space="preserve"> The values for </w:t>
        </w:r>
      </w:ins>
      <w:ins w:id="4087" w:author="Tri Le" w:date="2021-07-08T17:33:00Z">
        <w:r w:rsidRPr="00E53B18">
          <w:rPr>
            <w:rFonts w:ascii="Times New Roman" w:hAnsi="Times New Roman" w:cs="Times New Roman"/>
            <w:rPrChange w:id="4088" w:author="Tri Le" w:date="2021-07-13T20:26:00Z">
              <w:rPr/>
            </w:rPrChange>
          </w:rPr>
          <w:t>all</w:t>
        </w:r>
      </w:ins>
      <w:ins w:id="4089" w:author="Tri Le" w:date="2021-07-08T17:32:00Z">
        <w:r w:rsidRPr="00E53B18">
          <w:rPr>
            <w:rFonts w:ascii="Times New Roman" w:hAnsi="Times New Roman" w:cs="Times New Roman"/>
            <w:rPrChange w:id="4090" w:author="Tri Le" w:date="2021-07-13T20:26:00Z">
              <w:rPr/>
            </w:rPrChange>
          </w:rPr>
          <w:t xml:space="preserve"> parameters </w:t>
        </w:r>
      </w:ins>
      <w:ins w:id="4091" w:author="Tri Le" w:date="2021-07-08T17:33:00Z">
        <w:r w:rsidRPr="00E53B18">
          <w:rPr>
            <w:rFonts w:ascii="Times New Roman" w:hAnsi="Times New Roman" w:cs="Times New Roman"/>
            <w:rPrChange w:id="4092" w:author="Tri Le" w:date="2021-07-13T20:26:00Z">
              <w:rPr/>
            </w:rPrChange>
          </w:rPr>
          <w:t xml:space="preserve">were </w:t>
        </w:r>
      </w:ins>
      <w:ins w:id="4093" w:author="Tri Le" w:date="2021-07-08T17:39:00Z">
        <w:r w:rsidR="00D059DC" w:rsidRPr="00E53B18">
          <w:rPr>
            <w:rFonts w:ascii="Times New Roman" w:hAnsi="Times New Roman" w:cs="Times New Roman"/>
            <w:rPrChange w:id="4094" w:author="Tri Le" w:date="2021-07-13T20:26:00Z">
              <w:rPr/>
            </w:rPrChange>
          </w:rPr>
          <w:t>transformed</w:t>
        </w:r>
      </w:ins>
      <w:ins w:id="4095" w:author="Tri Le" w:date="2021-07-08T17:33:00Z">
        <w:r w:rsidRPr="00E53B18">
          <w:rPr>
            <w:rFonts w:ascii="Times New Roman" w:hAnsi="Times New Roman" w:cs="Times New Roman"/>
            <w:rPrChange w:id="4096" w:author="Tri Le" w:date="2021-07-13T20:26:00Z">
              <w:rPr/>
            </w:rPrChange>
          </w:rPr>
          <w:t xml:space="preserve"> using log</w:t>
        </w:r>
        <w:r w:rsidRPr="00E53B18">
          <w:rPr>
            <w:rFonts w:ascii="Times New Roman" w:hAnsi="Times New Roman" w:cs="Times New Roman"/>
            <w:vertAlign w:val="subscript"/>
            <w:rPrChange w:id="4097" w:author="Tri Le" w:date="2021-07-13T20:26:00Z">
              <w:rPr>
                <w:vertAlign w:val="subscript"/>
              </w:rPr>
            </w:rPrChange>
          </w:rPr>
          <w:t>10</w:t>
        </w:r>
        <w:r w:rsidRPr="00E53B18">
          <w:rPr>
            <w:rFonts w:ascii="Times New Roman" w:hAnsi="Times New Roman" w:cs="Times New Roman"/>
            <w:rPrChange w:id="4098" w:author="Tri Le" w:date="2021-07-13T20:26:00Z">
              <w:rPr/>
            </w:rPrChange>
          </w:rPr>
          <w:t xml:space="preserve">, </w:t>
        </w:r>
      </w:ins>
      <w:ins w:id="4099" w:author="Tri Le" w:date="2021-07-12T18:25:00Z">
        <w:r w:rsidR="00A77E1B" w:rsidRPr="00E53B18">
          <w:rPr>
            <w:rFonts w:ascii="Times New Roman" w:hAnsi="Times New Roman" w:cs="Times New Roman"/>
            <w:rPrChange w:id="4100" w:author="Tri Le" w:date="2021-07-13T20:26:00Z">
              <w:rPr/>
            </w:rPrChange>
          </w:rPr>
          <w:t>except for</w:t>
        </w:r>
      </w:ins>
      <w:ins w:id="4101" w:author="Tri Le" w:date="2021-07-08T17:33:00Z">
        <w:r w:rsidRPr="00E53B18">
          <w:rPr>
            <w:rFonts w:ascii="Times New Roman" w:hAnsi="Times New Roman" w:cs="Times New Roman"/>
            <w:rPrChange w:id="4102" w:author="Tri Le" w:date="2021-07-13T20:26:00Z">
              <w:rPr/>
            </w:rPrChange>
          </w:rPr>
          <w:t xml:space="preserve"> </w:t>
        </w:r>
      </w:ins>
      <w:ins w:id="4103" w:author="Tri Le" w:date="2021-07-08T17:34:00Z">
        <w:r w:rsidR="00D3766D" w:rsidRPr="00E53B18">
          <w:rPr>
            <w:rFonts w:ascii="Times New Roman" w:hAnsi="Times New Roman" w:cs="Times New Roman"/>
            <w:rPrChange w:id="4104" w:author="Tri Le" w:date="2021-07-13T20:26:00Z">
              <w:rPr/>
            </w:rPrChange>
          </w:rPr>
          <w:t>precipitation due to the presence of zero values.</w:t>
        </w:r>
        <w:r w:rsidR="00D059DC" w:rsidRPr="00E53B18">
          <w:rPr>
            <w:rFonts w:ascii="Times New Roman" w:hAnsi="Times New Roman" w:cs="Times New Roman"/>
            <w:rPrChange w:id="4105" w:author="Tri Le" w:date="2021-07-13T20:26:00Z">
              <w:rPr/>
            </w:rPrChange>
          </w:rPr>
          <w:t xml:space="preserve"> The</w:t>
        </w:r>
      </w:ins>
      <w:ins w:id="4106" w:author="Tri Le" w:date="2021-07-13T17:19:00Z">
        <w:r w:rsidR="00C60048" w:rsidRPr="00E53B18">
          <w:rPr>
            <w:rFonts w:ascii="Times New Roman" w:hAnsi="Times New Roman" w:cs="Times New Roman"/>
            <w:rPrChange w:id="4107" w:author="Tri Le" w:date="2021-07-13T20:26:00Z">
              <w:rPr/>
            </w:rPrChange>
          </w:rPr>
          <w:t>se</w:t>
        </w:r>
      </w:ins>
      <w:ins w:id="4108" w:author="Tri Le" w:date="2021-07-08T17:34:00Z">
        <w:r w:rsidR="00D059DC" w:rsidRPr="00E53B18">
          <w:rPr>
            <w:rFonts w:ascii="Times New Roman" w:hAnsi="Times New Roman" w:cs="Times New Roman"/>
            <w:rPrChange w:id="4109" w:author="Tri Le" w:date="2021-07-13T20:26:00Z">
              <w:rPr/>
            </w:rPrChange>
          </w:rPr>
          <w:t xml:space="preserve"> variables</w:t>
        </w:r>
      </w:ins>
      <w:ins w:id="4110" w:author="Tri Le" w:date="2021-07-08T17:43:00Z">
        <w:r w:rsidR="003E30D6" w:rsidRPr="00E53B18">
          <w:rPr>
            <w:rFonts w:ascii="Times New Roman" w:hAnsi="Times New Roman" w:cs="Times New Roman"/>
            <w:rPrChange w:id="4111" w:author="Tri Le" w:date="2021-07-13T20:26:00Z">
              <w:rPr/>
            </w:rPrChange>
          </w:rPr>
          <w:t xml:space="preserve"> </w:t>
        </w:r>
      </w:ins>
      <w:ins w:id="4112" w:author="Tri Le" w:date="2021-07-08T17:34:00Z">
        <w:r w:rsidR="00D059DC" w:rsidRPr="00E53B18">
          <w:rPr>
            <w:rFonts w:ascii="Times New Roman" w:hAnsi="Times New Roman" w:cs="Times New Roman"/>
            <w:rPrChange w:id="4113" w:author="Tri Le" w:date="2021-07-13T20:26:00Z">
              <w:rPr/>
            </w:rPrChange>
          </w:rPr>
          <w:t>we</w:t>
        </w:r>
      </w:ins>
      <w:ins w:id="4114" w:author="Tri Le" w:date="2021-07-08T17:35:00Z">
        <w:r w:rsidR="00D059DC" w:rsidRPr="00E53B18">
          <w:rPr>
            <w:rFonts w:ascii="Times New Roman" w:hAnsi="Times New Roman" w:cs="Times New Roman"/>
            <w:rPrChange w:id="4115" w:author="Tri Le" w:date="2021-07-13T20:26:00Z">
              <w:rPr/>
            </w:rPrChange>
          </w:rPr>
          <w:t xml:space="preserve">re </w:t>
        </w:r>
      </w:ins>
      <w:ins w:id="4116" w:author="Tri Le" w:date="2021-07-08T17:38:00Z">
        <w:r w:rsidR="00D059DC" w:rsidRPr="00E53B18">
          <w:rPr>
            <w:rFonts w:ascii="Times New Roman" w:hAnsi="Times New Roman" w:cs="Times New Roman"/>
            <w:rPrChange w:id="4117" w:author="Tri Le" w:date="2021-07-13T20:26:00Z">
              <w:rPr/>
            </w:rPrChange>
          </w:rPr>
          <w:t xml:space="preserve">used with </w:t>
        </w:r>
      </w:ins>
      <w:ins w:id="4118" w:author="Tri Le" w:date="2021-07-08T17:39:00Z">
        <w:r w:rsidR="00D059DC" w:rsidRPr="00E53B18">
          <w:rPr>
            <w:rFonts w:ascii="Times New Roman" w:hAnsi="Times New Roman" w:cs="Times New Roman"/>
            <w:rPrChange w:id="4119" w:author="Tri Le" w:date="2021-07-13T20:26:00Z">
              <w:rPr/>
            </w:rPrChange>
          </w:rPr>
          <w:t>log</w:t>
        </w:r>
        <w:r w:rsidR="00D059DC" w:rsidRPr="00E53B18">
          <w:rPr>
            <w:rFonts w:ascii="Times New Roman" w:hAnsi="Times New Roman" w:cs="Times New Roman"/>
            <w:vertAlign w:val="subscript"/>
            <w:rPrChange w:id="4120" w:author="Tri Le" w:date="2021-07-13T20:26:00Z">
              <w:rPr>
                <w:vertAlign w:val="subscript"/>
              </w:rPr>
            </w:rPrChange>
          </w:rPr>
          <w:t>10</w:t>
        </w:r>
        <w:r w:rsidR="00D059DC" w:rsidRPr="00E53B18">
          <w:rPr>
            <w:rFonts w:ascii="Times New Roman" w:hAnsi="Times New Roman" w:cs="Times New Roman"/>
            <w:rPrChange w:id="4121" w:author="Tri Le" w:date="2021-07-13T20:26:00Z">
              <w:rPr/>
            </w:rPrChange>
          </w:rPr>
          <w:t>-</w:t>
        </w:r>
      </w:ins>
      <w:ins w:id="4122" w:author="Tri Le" w:date="2021-07-08T17:40:00Z">
        <w:r w:rsidR="008678B9" w:rsidRPr="00E53B18">
          <w:rPr>
            <w:rFonts w:ascii="Times New Roman" w:hAnsi="Times New Roman" w:cs="Times New Roman"/>
            <w:rPrChange w:id="4123" w:author="Tri Le" w:date="2021-07-13T20:26:00Z">
              <w:rPr/>
            </w:rPrChange>
          </w:rPr>
          <w:t xml:space="preserve">transformed </w:t>
        </w:r>
      </w:ins>
      <w:ins w:id="4124" w:author="Tri Le" w:date="2021-07-09T16:07:00Z">
        <w:r w:rsidR="00CC6AAB" w:rsidRPr="00E53B18">
          <w:rPr>
            <w:rFonts w:ascii="Times New Roman" w:hAnsi="Times New Roman" w:cs="Times New Roman"/>
            <w:rPrChange w:id="4125" w:author="Tri Le" w:date="2021-07-13T20:26:00Z">
              <w:rPr/>
            </w:rPrChange>
          </w:rPr>
          <w:t>GCNs</w:t>
        </w:r>
      </w:ins>
      <w:ins w:id="4126" w:author="Tri Le" w:date="2021-07-08T17:42:00Z">
        <w:r w:rsidR="003E30D6" w:rsidRPr="00E53B18">
          <w:rPr>
            <w:rFonts w:ascii="Times New Roman" w:hAnsi="Times New Roman" w:cs="Times New Roman"/>
            <w:rPrChange w:id="4127" w:author="Tri Le" w:date="2021-07-13T20:26:00Z">
              <w:rPr/>
            </w:rPrChange>
          </w:rPr>
          <w:t xml:space="preserve"> per mL sample</w:t>
        </w:r>
      </w:ins>
      <w:ins w:id="4128" w:author="Tri Le" w:date="2021-07-08T17:43:00Z">
        <w:r w:rsidR="007F13F1" w:rsidRPr="00E53B18">
          <w:rPr>
            <w:rFonts w:ascii="Times New Roman" w:hAnsi="Times New Roman" w:cs="Times New Roman"/>
            <w:rPrChange w:id="4129" w:author="Tri Le" w:date="2021-07-13T20:26:00Z">
              <w:rPr/>
            </w:rPrChange>
          </w:rPr>
          <w:t xml:space="preserve"> for Adenovirus, CrAssphage, PMMV, and </w:t>
        </w:r>
        <w:r w:rsidR="007F13F1" w:rsidRPr="00E53B18">
          <w:rPr>
            <w:rFonts w:ascii="Times New Roman" w:hAnsi="Times New Roman" w:cs="Times New Roman"/>
            <w:i/>
            <w:iCs/>
            <w:rPrChange w:id="4130" w:author="Tri Le" w:date="2021-07-13T20:26:00Z">
              <w:rPr>
                <w:i/>
                <w:iCs/>
              </w:rPr>
            </w:rPrChange>
          </w:rPr>
          <w:t>uidA</w:t>
        </w:r>
        <w:r w:rsidR="007F13F1" w:rsidRPr="00E53B18">
          <w:rPr>
            <w:rFonts w:ascii="Times New Roman" w:hAnsi="Times New Roman" w:cs="Times New Roman"/>
            <w:rPrChange w:id="4131" w:author="Tri Le" w:date="2021-07-13T20:26:00Z">
              <w:rPr/>
            </w:rPrChange>
          </w:rPr>
          <w:t xml:space="preserve"> (targets with quantifiable qPCR</w:t>
        </w:r>
      </w:ins>
      <w:ins w:id="4132" w:author="Tri Le" w:date="2021-07-08T17:44:00Z">
        <w:r w:rsidR="007F13F1" w:rsidRPr="00E53B18">
          <w:rPr>
            <w:rFonts w:ascii="Times New Roman" w:hAnsi="Times New Roman" w:cs="Times New Roman"/>
            <w:rPrChange w:id="4133" w:author="Tri Le" w:date="2021-07-13T20:26:00Z">
              <w:rPr/>
            </w:rPrChange>
          </w:rPr>
          <w:t xml:space="preserve"> readings for all replicates across all events) as input for downstream analyses</w:t>
        </w:r>
      </w:ins>
      <w:ins w:id="4134" w:author="Tri Le" w:date="2021-07-12T20:20:00Z">
        <w:r w:rsidR="00B814AD" w:rsidRPr="00E53B18">
          <w:rPr>
            <w:rFonts w:ascii="Times New Roman" w:hAnsi="Times New Roman" w:cs="Times New Roman"/>
            <w:rPrChange w:id="4135" w:author="Tri Le" w:date="2021-07-13T20:26:00Z">
              <w:rPr/>
            </w:rPrChange>
          </w:rPr>
          <w:t xml:space="preserve"> (PCA and Spearman</w:t>
        </w:r>
      </w:ins>
      <w:ins w:id="4136" w:author="Tri Le" w:date="2021-07-12T20:21:00Z">
        <w:r w:rsidR="00B814AD" w:rsidRPr="00E53B18">
          <w:rPr>
            <w:rFonts w:ascii="Times New Roman" w:hAnsi="Times New Roman" w:cs="Times New Roman"/>
            <w:rPrChange w:id="4137" w:author="Tri Le" w:date="2021-07-13T20:26:00Z">
              <w:rPr/>
            </w:rPrChange>
          </w:rPr>
          <w:t>’s rank correlation analysis)</w:t>
        </w:r>
      </w:ins>
      <w:ins w:id="4138" w:author="Tri Le" w:date="2021-07-08T17:45:00Z">
        <w:r w:rsidR="007F13F1" w:rsidRPr="00E53B18">
          <w:rPr>
            <w:rFonts w:ascii="Times New Roman" w:hAnsi="Times New Roman" w:cs="Times New Roman"/>
            <w:rPrChange w:id="4139" w:author="Tri Le" w:date="2021-07-13T20:26:00Z">
              <w:rPr/>
            </w:rPrChange>
          </w:rPr>
          <w:t>.</w:t>
        </w:r>
      </w:ins>
    </w:p>
    <w:p w14:paraId="233B48F4" w14:textId="77777777" w:rsidR="005513FB" w:rsidRDefault="005513FB" w:rsidP="005513FB">
      <w:pPr>
        <w:spacing w:line="480" w:lineRule="auto"/>
        <w:jc w:val="both"/>
        <w:rPr>
          <w:ins w:id="4140" w:author="Tri Le" w:date="2021-07-14T14:37:00Z"/>
          <w:rFonts w:ascii="Times New Roman" w:hAnsi="Times New Roman" w:cs="Times New Roman"/>
          <w:b/>
        </w:rPr>
      </w:pPr>
    </w:p>
    <w:p w14:paraId="350D8A86" w14:textId="746D6151" w:rsidR="005513FB" w:rsidRPr="00CD57D3" w:rsidRDefault="005513FB" w:rsidP="005513FB">
      <w:pPr>
        <w:spacing w:line="480" w:lineRule="auto"/>
        <w:jc w:val="both"/>
        <w:rPr>
          <w:ins w:id="4141" w:author="Tri Le" w:date="2021-07-14T14:37:00Z"/>
          <w:rFonts w:ascii="Times New Roman" w:hAnsi="Times New Roman" w:cs="Times New Roman"/>
          <w:b/>
        </w:rPr>
      </w:pPr>
      <w:ins w:id="4142" w:author="Tri Le" w:date="2021-07-14T14:37:00Z">
        <w:r w:rsidRPr="00CD57D3">
          <w:rPr>
            <w:rFonts w:ascii="Times New Roman" w:hAnsi="Times New Roman" w:cs="Times New Roman"/>
            <w:b/>
          </w:rPr>
          <w:t>Data Handling, Statistical Analysis, and Data Visualization</w:t>
        </w:r>
      </w:ins>
    </w:p>
    <w:p w14:paraId="6388067A" w14:textId="2513804C" w:rsidR="005513FB" w:rsidRDefault="005513FB" w:rsidP="005513FB">
      <w:pPr>
        <w:spacing w:line="480" w:lineRule="auto"/>
        <w:rPr>
          <w:ins w:id="4143" w:author="Tri Le" w:date="2021-07-14T14:37:00Z"/>
          <w:rFonts w:ascii="Times New Roman" w:hAnsi="Times New Roman" w:cs="Times New Roman"/>
        </w:rPr>
      </w:pPr>
      <w:ins w:id="4144" w:author="Tri Le" w:date="2021-07-14T14:37:00Z">
        <w:r w:rsidRPr="00CD57D3">
          <w:rPr>
            <w:rFonts w:ascii="Times New Roman" w:hAnsi="Times New Roman" w:cs="Times New Roman"/>
          </w:rPr>
          <w:t>Various applications were employed to process data at different steps of the pipeline. Input data, such as output from the qPCR instrument, was subjected to rudimentary formatting and cleaning in Microsoft Excel, which was then also used to calculate GCNs per mL or g sample and per ng nucleic acid.</w:t>
        </w:r>
        <w:r w:rsidR="00BE5A9D">
          <w:rPr>
            <w:rFonts w:ascii="Times New Roman" w:hAnsi="Times New Roman" w:cs="Times New Roman"/>
          </w:rPr>
          <w:t xml:space="preserve"> </w:t>
        </w:r>
      </w:ins>
    </w:p>
    <w:p w14:paraId="0D5C7B5E" w14:textId="68E68FC1" w:rsidR="00BE5A9D" w:rsidRPr="00CD57D3" w:rsidRDefault="00BE5A9D" w:rsidP="00BE5A9D">
      <w:pPr>
        <w:spacing w:line="480" w:lineRule="auto"/>
        <w:rPr>
          <w:ins w:id="4145" w:author="Tri Le" w:date="2021-07-14T14:37:00Z"/>
          <w:rFonts w:ascii="Times New Roman" w:hAnsi="Times New Roman" w:cs="Times New Roman"/>
        </w:rPr>
      </w:pPr>
      <w:ins w:id="4146" w:author="Tri Le" w:date="2021-07-14T14:37:00Z">
        <w:r w:rsidRPr="00CD57D3">
          <w:rPr>
            <w:rFonts w:ascii="Times New Roman" w:hAnsi="Times New Roman" w:cs="Times New Roman"/>
          </w:rPr>
          <w:t xml:space="preserve">R and its integrated development environment RStudio </w:t>
        </w:r>
        <w:commentRangeStart w:id="4147"/>
        <w:r w:rsidRPr="00CD57D3">
          <w:rPr>
            <w:rFonts w:ascii="Times New Roman" w:hAnsi="Times New Roman" w:cs="Times New Roman"/>
          </w:rPr>
          <w:t xml:space="preserve">(RStudio Team, 2021) </w:t>
        </w:r>
        <w:commentRangeEnd w:id="4147"/>
        <w:r w:rsidRPr="00CD57D3">
          <w:rPr>
            <w:rStyle w:val="CommentReference"/>
            <w:rFonts w:ascii="Times New Roman" w:hAnsi="Times New Roman" w:cs="Times New Roman"/>
            <w:sz w:val="24"/>
            <w:szCs w:val="24"/>
          </w:rPr>
          <w:commentReference w:id="4147"/>
        </w:r>
        <w:r w:rsidRPr="00CD57D3">
          <w:rPr>
            <w:rFonts w:ascii="Times New Roman" w:hAnsi="Times New Roman" w:cs="Times New Roman"/>
          </w:rPr>
          <w:t xml:space="preserve">were utilized to further process the data and perform statistical analyses and output visualizations. These </w:t>
        </w:r>
        <w:r w:rsidRPr="00CD57D3">
          <w:rPr>
            <w:rFonts w:ascii="Times New Roman" w:hAnsi="Times New Roman" w:cs="Times New Roman"/>
          </w:rPr>
          <w:lastRenderedPageBreak/>
          <w:t xml:space="preserve">operations included general linear models (and estimated pairwise differences) using the package </w:t>
        </w:r>
        <w:r w:rsidRPr="00CD57D3">
          <w:rPr>
            <w:rFonts w:ascii="Times New Roman" w:hAnsi="Times New Roman" w:cs="Times New Roman"/>
            <w:i/>
            <w:iCs/>
          </w:rPr>
          <w:t xml:space="preserve">sasLM </w:t>
        </w:r>
        <w:commentRangeStart w:id="4148"/>
        <w:r w:rsidRPr="00CD57D3">
          <w:rPr>
            <w:rFonts w:ascii="Times New Roman" w:hAnsi="Times New Roman" w:cs="Times New Roman"/>
          </w:rPr>
          <w:t>[Bae, 2021]</w:t>
        </w:r>
        <w:commentRangeEnd w:id="4148"/>
        <w:r w:rsidRPr="00CD57D3">
          <w:rPr>
            <w:rStyle w:val="CommentReference"/>
            <w:rFonts w:ascii="Times New Roman" w:hAnsi="Times New Roman" w:cs="Times New Roman"/>
            <w:sz w:val="24"/>
            <w:szCs w:val="24"/>
          </w:rPr>
          <w:commentReference w:id="4148"/>
        </w:r>
        <w:r w:rsidRPr="00CD57D3">
          <w:rPr>
            <w:rFonts w:ascii="Times New Roman" w:hAnsi="Times New Roman" w:cs="Times New Roman"/>
          </w:rPr>
          <w:t xml:space="preserve">, PCA (corresponding biplots were created using the package </w:t>
        </w:r>
        <w:r w:rsidRPr="00CD57D3">
          <w:rPr>
            <w:rFonts w:ascii="Times New Roman" w:hAnsi="Times New Roman" w:cs="Times New Roman"/>
            <w:i/>
            <w:iCs/>
          </w:rPr>
          <w:t>ggbiplot</w:t>
        </w:r>
        <w:r w:rsidRPr="00CD57D3">
          <w:rPr>
            <w:rFonts w:ascii="Times New Roman" w:hAnsi="Times New Roman" w:cs="Times New Roman"/>
          </w:rPr>
          <w:t xml:space="preserve"> [Vu, 2011]), and Spearman’s correlation matrix using the package </w:t>
        </w:r>
        <w:r w:rsidRPr="00CD57D3">
          <w:rPr>
            <w:rFonts w:ascii="Times New Roman" w:hAnsi="Times New Roman" w:cs="Times New Roman"/>
            <w:i/>
            <w:iCs/>
          </w:rPr>
          <w:t>Hmisc</w:t>
        </w:r>
        <w:r w:rsidRPr="00CD57D3">
          <w:rPr>
            <w:rFonts w:ascii="Times New Roman" w:hAnsi="Times New Roman" w:cs="Times New Roman"/>
          </w:rPr>
          <w:t xml:space="preserve"> [Harrell et al., 2021]. The package </w:t>
        </w:r>
        <w:r w:rsidRPr="00CD57D3">
          <w:rPr>
            <w:rFonts w:ascii="Times New Roman" w:hAnsi="Times New Roman" w:cs="Times New Roman"/>
            <w:i/>
            <w:iCs/>
          </w:rPr>
          <w:t>reshape2</w:t>
        </w:r>
        <w:r w:rsidRPr="00CD57D3">
          <w:rPr>
            <w:rFonts w:ascii="Times New Roman" w:hAnsi="Times New Roman" w:cs="Times New Roman"/>
          </w:rPr>
          <w:t xml:space="preserve"> [Wickham, 2007] was used to reformat these correlation matrices to make them more compatible with other data-handling tools. Additionally, of much assistance during the analysis process were several general-purpose and dependency packages, which will be further detailed in Supplementary Materials</w:t>
        </w:r>
      </w:ins>
      <w:ins w:id="4149" w:author="Tri Le" w:date="2021-07-14T16:17:00Z">
        <w:r w:rsidR="005170F2">
          <w:rPr>
            <w:rFonts w:ascii="Times New Roman" w:hAnsi="Times New Roman" w:cs="Times New Roman"/>
          </w:rPr>
          <w:t xml:space="preserve"> [Table S number]</w:t>
        </w:r>
      </w:ins>
      <w:ins w:id="4150" w:author="Tri Le" w:date="2021-07-14T14:37:00Z">
        <w:r w:rsidRPr="00CD57D3">
          <w:rPr>
            <w:rFonts w:ascii="Times New Roman" w:hAnsi="Times New Roman" w:cs="Times New Roman"/>
          </w:rPr>
          <w:t>. The R script used for analysis can be found on GitHub ([GitHub link]).</w:t>
        </w:r>
      </w:ins>
    </w:p>
    <w:p w14:paraId="2FF57B53" w14:textId="77777777" w:rsidR="00BE5A9D" w:rsidRPr="00CD57D3" w:rsidRDefault="00BE5A9D" w:rsidP="00BE5A9D">
      <w:pPr>
        <w:spacing w:line="480" w:lineRule="auto"/>
        <w:rPr>
          <w:ins w:id="4151" w:author="Tri Le" w:date="2021-07-14T14:37:00Z"/>
          <w:rFonts w:ascii="Times New Roman" w:hAnsi="Times New Roman" w:cs="Times New Roman"/>
        </w:rPr>
      </w:pPr>
      <w:ins w:id="4152" w:author="Tri Le" w:date="2021-07-14T14:37:00Z">
        <w:r w:rsidRPr="00CD57D3">
          <w:rPr>
            <w:rFonts w:ascii="Times New Roman" w:hAnsi="Times New Roman" w:cs="Times New Roman"/>
          </w:rPr>
          <w:t>Another software involved in data visualization was Tableau. Specifically, it was used to generate boxplots for GCNs per mL or g sample and per ng nucleic acid, as well as the heatmap representing the above-mentioned Spearman correlation matrix.</w:t>
        </w:r>
      </w:ins>
    </w:p>
    <w:p w14:paraId="4A2525A2" w14:textId="77777777" w:rsidR="00BE5A9D" w:rsidRDefault="00BE5A9D" w:rsidP="00854E31">
      <w:pPr>
        <w:spacing w:line="480" w:lineRule="auto"/>
        <w:rPr>
          <w:ins w:id="4153" w:author="Tri Le" w:date="2021-07-14T14:38:00Z"/>
          <w:rFonts w:ascii="Times New Roman" w:hAnsi="Times New Roman" w:cs="Times New Roman"/>
        </w:rPr>
      </w:pPr>
      <w:ins w:id="4154" w:author="Tri Le" w:date="2021-07-14T14:37:00Z">
        <w:r w:rsidRPr="00CD57D3">
          <w:rPr>
            <w:rFonts w:ascii="Times New Roman" w:hAnsi="Times New Roman" w:cs="Times New Roman"/>
          </w:rPr>
          <w:t>For all tests, a p-value of 0.05 was assumed to be the minimum level of significance.</w:t>
        </w:r>
      </w:ins>
    </w:p>
    <w:p w14:paraId="6FBCB235" w14:textId="60A093E0" w:rsidR="005513FB" w:rsidRPr="00BE5A9D" w:rsidRDefault="005513FB" w:rsidP="00854E31">
      <w:pPr>
        <w:spacing w:line="480" w:lineRule="auto"/>
        <w:rPr>
          <w:ins w:id="4155" w:author="Tri Le" w:date="2021-07-08T18:18:00Z"/>
          <w:rFonts w:ascii="Times New Roman" w:hAnsi="Times New Roman" w:cs="Times New Roman"/>
          <w:vertAlign w:val="superscript"/>
          <w:rPrChange w:id="4156" w:author="Tri Le" w:date="2021-07-14T14:37:00Z">
            <w:rPr>
              <w:ins w:id="4157" w:author="Tri Le" w:date="2021-07-08T18:18:00Z"/>
            </w:rPr>
          </w:rPrChange>
        </w:rPr>
      </w:pPr>
    </w:p>
    <w:p w14:paraId="41242B16" w14:textId="228A7B21" w:rsidR="000B72B2" w:rsidRPr="009A3A4D" w:rsidDel="000A5CEE" w:rsidRDefault="000B72B2" w:rsidP="001B1D7C">
      <w:pPr>
        <w:spacing w:line="480" w:lineRule="auto"/>
        <w:rPr>
          <w:del w:id="4158" w:author="Tri Le" w:date="2021-07-08T18:08:00Z"/>
          <w:rFonts w:ascii="Times New Roman" w:hAnsi="Times New Roman" w:cs="Times New Roman"/>
        </w:rPr>
      </w:pPr>
    </w:p>
    <w:p w14:paraId="0E281005" w14:textId="2E61202E" w:rsidR="00000000" w:rsidRPr="009A3A4D" w:rsidRDefault="009C078D" w:rsidP="007E1A98">
      <w:pPr>
        <w:framePr w:w="10254" w:wrap="auto" w:hAnchor="text" w:x="993"/>
        <w:spacing w:line="480" w:lineRule="auto"/>
        <w:rPr>
          <w:ins w:id="4159" w:author="Tri Le" w:date="2021-07-08T18:11:00Z"/>
          <w:rFonts w:ascii="Times New Roman" w:hAnsi="Times New Roman" w:cs="Times New Roman"/>
          <w:bCs/>
        </w:rPr>
        <w:sectPr w:rsidR="00000000" w:rsidRPr="009A3A4D" w:rsidSect="00FB6E14">
          <w:footerReference w:type="even" r:id="rId14"/>
          <w:footerReference w:type="default" r:id="rId15"/>
          <w:footerReference w:type="first" r:id="rId16"/>
          <w:type w:val="nextColumn"/>
          <w:pgSz w:w="12240" w:h="15840" w:code="1"/>
          <w:pgMar w:top="1440" w:right="1440" w:bottom="1440" w:left="1440" w:header="709" w:footer="709" w:gutter="0"/>
          <w:cols w:space="708"/>
          <w:titlePg/>
          <w:docGrid w:linePitch="360"/>
          <w:sectPrChange w:id="4164" w:author="Tri Le" w:date="2021-07-14T14:28:00Z">
            <w:sectPr w:rsidR="00000000" w:rsidRPr="009A3A4D" w:rsidSect="00FB6E14">
              <w:type w:val="nextPage"/>
              <w:pgSz w:code="0"/>
              <w:pgMar w:top="1440" w:right="1800" w:bottom="1440" w:left="1800" w:header="708" w:footer="708" w:gutter="0"/>
            </w:sectPr>
          </w:sectPrChange>
        </w:sectPr>
        <w:pPrChange w:id="4165" w:author="Tri Le" w:date="2021-07-14T14:24:00Z">
          <w:pPr/>
        </w:pPrChange>
      </w:pPr>
    </w:p>
    <w:p w14:paraId="73E57B86" w14:textId="42E5654C" w:rsidR="002A4896" w:rsidRPr="009A3A4D" w:rsidDel="005513FB" w:rsidRDefault="0009553A" w:rsidP="005513FB">
      <w:pPr>
        <w:ind w:left="-851" w:right="-790"/>
        <w:rPr>
          <w:del w:id="4166" w:author="Tri Le" w:date="2021-07-14T14:36:00Z"/>
          <w:rFonts w:ascii="Times New Roman" w:hAnsi="Times New Roman" w:cs="Times New Roman"/>
        </w:rPr>
        <w:pPrChange w:id="4167" w:author="Tri Le" w:date="2021-07-14T14:35:00Z">
          <w:pPr/>
        </w:pPrChange>
      </w:pPr>
      <w:del w:id="4168" w:author="Tri Le" w:date="2021-07-14T14:35:00Z">
        <w:r w:rsidRPr="009A3A4D" w:rsidDel="005513FB">
          <w:rPr>
            <w:rFonts w:ascii="Times New Roman" w:hAnsi="Times New Roman" w:cs="Times New Roman"/>
            <w:b/>
          </w:rPr>
          <w:lastRenderedPageBreak/>
          <w:delText>Table 2.</w:delText>
        </w:r>
        <w:r w:rsidRPr="009A3A4D" w:rsidDel="005513FB">
          <w:rPr>
            <w:rFonts w:ascii="Times New Roman" w:hAnsi="Times New Roman" w:cs="Times New Roman"/>
          </w:rPr>
          <w:delText xml:space="preserve"> </w:delText>
        </w:r>
        <w:r w:rsidR="004403C3" w:rsidRPr="009A3A4D" w:rsidDel="005513FB">
          <w:rPr>
            <w:rFonts w:ascii="Times New Roman" w:hAnsi="Times New Roman" w:cs="Times New Roman"/>
          </w:rPr>
          <w:delText>Water quality parameters of</w:delText>
        </w:r>
        <w:r w:rsidR="00BE0B57" w:rsidRPr="009A3A4D" w:rsidDel="005513FB">
          <w:rPr>
            <w:rFonts w:ascii="Times New Roman" w:hAnsi="Times New Roman" w:cs="Times New Roman"/>
          </w:rPr>
          <w:delText xml:space="preserve"> wastewater treatment samples </w:delText>
        </w:r>
        <w:r w:rsidR="004403C3" w:rsidRPr="009A3A4D" w:rsidDel="005513FB">
          <w:rPr>
            <w:rFonts w:ascii="Times New Roman" w:hAnsi="Times New Roman" w:cs="Times New Roman"/>
          </w:rPr>
          <w:delText>from NESTP</w:delText>
        </w:r>
      </w:del>
    </w:p>
    <w:tbl>
      <w:tblPr>
        <w:tblStyle w:val="TableGrid"/>
        <w:tblW w:w="9888" w:type="dxa"/>
        <w:tblInd w:w="108" w:type="dxa"/>
        <w:tblLayout w:type="fixed"/>
        <w:tblLook w:val="04A0" w:firstRow="1" w:lastRow="0" w:firstColumn="1" w:lastColumn="0" w:noHBand="0" w:noVBand="1"/>
      </w:tblPr>
      <w:tblGrid>
        <w:gridCol w:w="838"/>
        <w:gridCol w:w="1745"/>
        <w:gridCol w:w="961"/>
        <w:gridCol w:w="851"/>
        <w:gridCol w:w="1417"/>
        <w:gridCol w:w="851"/>
        <w:gridCol w:w="1134"/>
        <w:gridCol w:w="1134"/>
        <w:gridCol w:w="957"/>
      </w:tblGrid>
      <w:tr w:rsidR="002F5EDA" w:rsidRPr="00E53B18" w:rsidDel="00101438" w14:paraId="75B8D5C7" w14:textId="28B444C6" w:rsidTr="0020107C">
        <w:trPr>
          <w:trHeight w:val="401"/>
          <w:del w:id="4169" w:author="Tri Le" w:date="2021-07-08T17:46:00Z"/>
        </w:trPr>
        <w:tc>
          <w:tcPr>
            <w:tcW w:w="2583" w:type="dxa"/>
            <w:gridSpan w:val="2"/>
            <w:tcBorders>
              <w:bottom w:val="single" w:sz="18" w:space="0" w:color="auto"/>
              <w:right w:val="single" w:sz="18" w:space="0" w:color="auto"/>
            </w:tcBorders>
          </w:tcPr>
          <w:p w14:paraId="355CE394" w14:textId="65BEC73F" w:rsidR="002F5EDA" w:rsidRPr="00E53B18" w:rsidDel="00101438" w:rsidRDefault="002F5EDA" w:rsidP="00A875E5">
            <w:pPr>
              <w:rPr>
                <w:del w:id="4170" w:author="Tri Le" w:date="2021-07-08T17:46:00Z"/>
                <w:rFonts w:ascii="Times New Roman" w:hAnsi="Times New Roman" w:cs="Times New Roman"/>
                <w:b/>
                <w:rPrChange w:id="4171" w:author="Tri Le" w:date="2021-07-13T20:26:00Z">
                  <w:rPr>
                    <w:del w:id="4172" w:author="Tri Le" w:date="2021-07-08T17:46:00Z"/>
                    <w:rFonts w:ascii="Cambria" w:hAnsi="Cambria"/>
                    <w:b/>
                  </w:rPr>
                </w:rPrChange>
              </w:rPr>
            </w:pPr>
          </w:p>
        </w:tc>
        <w:tc>
          <w:tcPr>
            <w:tcW w:w="1812" w:type="dxa"/>
            <w:gridSpan w:val="2"/>
            <w:tcBorders>
              <w:left w:val="single" w:sz="18" w:space="0" w:color="auto"/>
              <w:bottom w:val="single" w:sz="18" w:space="0" w:color="auto"/>
              <w:right w:val="single" w:sz="18" w:space="0" w:color="auto"/>
            </w:tcBorders>
          </w:tcPr>
          <w:p w14:paraId="0B7FAAEC" w14:textId="7A2BA19D" w:rsidR="002F5EDA" w:rsidRPr="00E53B18" w:rsidDel="00101438" w:rsidRDefault="002F5EDA" w:rsidP="00A875E5">
            <w:pPr>
              <w:jc w:val="center"/>
              <w:rPr>
                <w:del w:id="4173" w:author="Tri Le" w:date="2021-07-08T17:46:00Z"/>
                <w:rFonts w:ascii="Times New Roman" w:hAnsi="Times New Roman" w:cs="Times New Roman"/>
                <w:b/>
                <w:rPrChange w:id="4174" w:author="Tri Le" w:date="2021-07-13T20:26:00Z">
                  <w:rPr>
                    <w:del w:id="4175" w:author="Tri Le" w:date="2021-07-08T17:46:00Z"/>
                    <w:rFonts w:ascii="Cambria" w:hAnsi="Cambria"/>
                    <w:b/>
                  </w:rPr>
                </w:rPrChange>
              </w:rPr>
            </w:pPr>
            <w:del w:id="4176" w:author="Tri Le" w:date="2021-07-08T17:46:00Z">
              <w:r w:rsidRPr="00E53B18" w:rsidDel="00101438">
                <w:rPr>
                  <w:rFonts w:ascii="Times New Roman" w:hAnsi="Times New Roman" w:cs="Times New Roman"/>
                  <w:b/>
                  <w:rPrChange w:id="4177" w:author="Tri Le" w:date="2021-07-13T20:26:00Z">
                    <w:rPr>
                      <w:rFonts w:ascii="Cambria" w:hAnsi="Cambria"/>
                      <w:b/>
                    </w:rPr>
                  </w:rPrChange>
                </w:rPr>
                <w:delText>Raw Sewage</w:delText>
              </w:r>
            </w:del>
          </w:p>
        </w:tc>
        <w:tc>
          <w:tcPr>
            <w:tcW w:w="1417" w:type="dxa"/>
            <w:tcBorders>
              <w:left w:val="single" w:sz="18" w:space="0" w:color="auto"/>
              <w:bottom w:val="single" w:sz="18" w:space="0" w:color="auto"/>
              <w:right w:val="single" w:sz="18" w:space="0" w:color="auto"/>
            </w:tcBorders>
          </w:tcPr>
          <w:p w14:paraId="627414D1" w14:textId="2233448D" w:rsidR="002F5EDA" w:rsidRPr="00E53B18" w:rsidDel="00101438" w:rsidRDefault="002F5EDA" w:rsidP="00A875E5">
            <w:pPr>
              <w:jc w:val="center"/>
              <w:rPr>
                <w:del w:id="4178" w:author="Tri Le" w:date="2021-07-08T17:46:00Z"/>
                <w:rFonts w:ascii="Times New Roman" w:hAnsi="Times New Roman" w:cs="Times New Roman"/>
                <w:b/>
                <w:rPrChange w:id="4179" w:author="Tri Le" w:date="2021-07-13T20:26:00Z">
                  <w:rPr>
                    <w:del w:id="4180" w:author="Tri Le" w:date="2021-07-08T17:46:00Z"/>
                    <w:rFonts w:ascii="Cambria" w:hAnsi="Cambria"/>
                    <w:b/>
                  </w:rPr>
                </w:rPrChange>
              </w:rPr>
            </w:pPr>
            <w:del w:id="4181" w:author="Tri Le" w:date="2021-07-08T17:46:00Z">
              <w:r w:rsidRPr="00E53B18" w:rsidDel="00101438">
                <w:rPr>
                  <w:rFonts w:ascii="Times New Roman" w:hAnsi="Times New Roman" w:cs="Times New Roman"/>
                  <w:b/>
                  <w:rPrChange w:id="4182" w:author="Tri Le" w:date="2021-07-13T20:26:00Z">
                    <w:rPr>
                      <w:rFonts w:ascii="Cambria" w:hAnsi="Cambria"/>
                      <w:b/>
                    </w:rPr>
                  </w:rPrChange>
                </w:rPr>
                <w:delText>Activated Sludge</w:delText>
              </w:r>
            </w:del>
          </w:p>
        </w:tc>
        <w:tc>
          <w:tcPr>
            <w:tcW w:w="3119" w:type="dxa"/>
            <w:gridSpan w:val="3"/>
            <w:tcBorders>
              <w:left w:val="single" w:sz="18" w:space="0" w:color="auto"/>
              <w:bottom w:val="single" w:sz="18" w:space="0" w:color="auto"/>
              <w:right w:val="single" w:sz="18" w:space="0" w:color="auto"/>
            </w:tcBorders>
          </w:tcPr>
          <w:p w14:paraId="14831230" w14:textId="6875BB94" w:rsidR="002F5EDA" w:rsidRPr="00E53B18" w:rsidDel="00101438" w:rsidRDefault="002F5EDA" w:rsidP="00A875E5">
            <w:pPr>
              <w:jc w:val="center"/>
              <w:rPr>
                <w:del w:id="4183" w:author="Tri Le" w:date="2021-07-08T17:46:00Z"/>
                <w:rFonts w:ascii="Times New Roman" w:hAnsi="Times New Roman" w:cs="Times New Roman"/>
                <w:b/>
                <w:rPrChange w:id="4184" w:author="Tri Le" w:date="2021-07-13T20:26:00Z">
                  <w:rPr>
                    <w:del w:id="4185" w:author="Tri Le" w:date="2021-07-08T17:46:00Z"/>
                    <w:rFonts w:ascii="Cambria" w:hAnsi="Cambria"/>
                    <w:b/>
                  </w:rPr>
                </w:rPrChange>
              </w:rPr>
            </w:pPr>
            <w:del w:id="4186" w:author="Tri Le" w:date="2021-07-08T17:46:00Z">
              <w:r w:rsidRPr="00E53B18" w:rsidDel="00101438">
                <w:rPr>
                  <w:rFonts w:ascii="Times New Roman" w:hAnsi="Times New Roman" w:cs="Times New Roman"/>
                  <w:b/>
                  <w:rPrChange w:id="4187" w:author="Tri Le" w:date="2021-07-13T20:26:00Z">
                    <w:rPr>
                      <w:rFonts w:ascii="Cambria" w:hAnsi="Cambria"/>
                      <w:b/>
                    </w:rPr>
                  </w:rPrChange>
                </w:rPr>
                <w:delText xml:space="preserve">Effluents </w:delText>
              </w:r>
            </w:del>
          </w:p>
          <w:p w14:paraId="1A4F77EF" w14:textId="2697A034" w:rsidR="002F5EDA" w:rsidRPr="00E53B18" w:rsidDel="00101438" w:rsidRDefault="002F5EDA" w:rsidP="00A875E5">
            <w:pPr>
              <w:jc w:val="center"/>
              <w:rPr>
                <w:del w:id="4188" w:author="Tri Le" w:date="2021-07-08T17:46:00Z"/>
                <w:rFonts w:ascii="Times New Roman" w:hAnsi="Times New Roman" w:cs="Times New Roman"/>
                <w:b/>
                <w:rPrChange w:id="4189" w:author="Tri Le" w:date="2021-07-13T20:26:00Z">
                  <w:rPr>
                    <w:del w:id="4190" w:author="Tri Le" w:date="2021-07-08T17:46:00Z"/>
                    <w:rFonts w:ascii="Cambria" w:hAnsi="Cambria"/>
                    <w:b/>
                  </w:rPr>
                </w:rPrChange>
              </w:rPr>
            </w:pPr>
            <w:del w:id="4191" w:author="Tri Le" w:date="2021-07-08T17:46:00Z">
              <w:r w:rsidRPr="00E53B18" w:rsidDel="00101438">
                <w:rPr>
                  <w:rFonts w:ascii="Times New Roman" w:hAnsi="Times New Roman" w:cs="Times New Roman"/>
                  <w:rPrChange w:id="4192" w:author="Tri Le" w:date="2021-07-13T20:26:00Z">
                    <w:rPr>
                      <w:rFonts w:ascii="Cambria" w:hAnsi="Cambria"/>
                    </w:rPr>
                  </w:rPrChange>
                </w:rPr>
                <w:delText>(Final Grab Sample)</w:delText>
              </w:r>
            </w:del>
          </w:p>
        </w:tc>
        <w:tc>
          <w:tcPr>
            <w:tcW w:w="957" w:type="dxa"/>
            <w:tcBorders>
              <w:left w:val="single" w:sz="18" w:space="0" w:color="auto"/>
              <w:bottom w:val="single" w:sz="18" w:space="0" w:color="auto"/>
            </w:tcBorders>
          </w:tcPr>
          <w:p w14:paraId="1735FDE1" w14:textId="1E867E9E" w:rsidR="002F5EDA" w:rsidRPr="00E53B18" w:rsidDel="00101438" w:rsidRDefault="00ED49A1" w:rsidP="00A875E5">
            <w:pPr>
              <w:jc w:val="center"/>
              <w:rPr>
                <w:del w:id="4193" w:author="Tri Le" w:date="2021-07-08T17:46:00Z"/>
                <w:rFonts w:ascii="Times New Roman" w:hAnsi="Times New Roman" w:cs="Times New Roman"/>
                <w:b/>
                <w:rPrChange w:id="4194" w:author="Tri Le" w:date="2021-07-13T20:26:00Z">
                  <w:rPr>
                    <w:del w:id="4195" w:author="Tri Le" w:date="2021-07-08T17:46:00Z"/>
                    <w:rFonts w:ascii="Cambria" w:hAnsi="Cambria"/>
                    <w:b/>
                  </w:rPr>
                </w:rPrChange>
              </w:rPr>
            </w:pPr>
            <w:del w:id="4196" w:author="Tri Le" w:date="2021-07-08T17:46:00Z">
              <w:r w:rsidRPr="00E53B18" w:rsidDel="00101438">
                <w:rPr>
                  <w:rFonts w:ascii="Times New Roman" w:hAnsi="Times New Roman" w:cs="Times New Roman"/>
                  <w:b/>
                  <w:rPrChange w:id="4197" w:author="Tri Le" w:date="2021-07-13T20:26:00Z">
                    <w:rPr>
                      <w:rFonts w:ascii="Cambria" w:hAnsi="Cambria"/>
                      <w:b/>
                    </w:rPr>
                  </w:rPrChange>
                </w:rPr>
                <w:delText>Sludge Cake</w:delText>
              </w:r>
            </w:del>
          </w:p>
        </w:tc>
      </w:tr>
      <w:tr w:rsidR="00A33724" w:rsidRPr="00E53B18" w:rsidDel="00101438" w14:paraId="7A49AE0A" w14:textId="2344ACFD" w:rsidTr="0020107C">
        <w:trPr>
          <w:trHeight w:val="987"/>
          <w:del w:id="4198" w:author="Tri Le" w:date="2021-07-08T17:46:00Z"/>
        </w:trPr>
        <w:tc>
          <w:tcPr>
            <w:tcW w:w="838" w:type="dxa"/>
            <w:tcBorders>
              <w:top w:val="single" w:sz="18" w:space="0" w:color="auto"/>
              <w:bottom w:val="single" w:sz="18" w:space="0" w:color="auto"/>
            </w:tcBorders>
          </w:tcPr>
          <w:p w14:paraId="7FF1378A" w14:textId="0CD97D20" w:rsidR="002F5EDA" w:rsidRPr="00E53B18" w:rsidDel="00101438" w:rsidRDefault="002F5EDA" w:rsidP="0009553A">
            <w:pPr>
              <w:jc w:val="center"/>
              <w:rPr>
                <w:del w:id="4199" w:author="Tri Le" w:date="2021-07-08T17:46:00Z"/>
                <w:rFonts w:ascii="Times New Roman" w:hAnsi="Times New Roman" w:cs="Times New Roman"/>
                <w:b/>
                <w:rPrChange w:id="4200" w:author="Tri Le" w:date="2021-07-13T20:26:00Z">
                  <w:rPr>
                    <w:del w:id="4201" w:author="Tri Le" w:date="2021-07-08T17:46:00Z"/>
                    <w:rFonts w:ascii="Cambria" w:hAnsi="Cambria"/>
                    <w:b/>
                    <w:sz w:val="22"/>
                  </w:rPr>
                </w:rPrChange>
              </w:rPr>
            </w:pPr>
            <w:del w:id="4202" w:author="Tri Le" w:date="2021-07-08T17:46:00Z">
              <w:r w:rsidRPr="00E53B18" w:rsidDel="00101438">
                <w:rPr>
                  <w:rFonts w:ascii="Times New Roman" w:hAnsi="Times New Roman" w:cs="Times New Roman"/>
                  <w:b/>
                  <w:rPrChange w:id="4203" w:author="Tri Le" w:date="2021-07-13T20:26:00Z">
                    <w:rPr>
                      <w:rFonts w:ascii="Cambria" w:hAnsi="Cambria"/>
                      <w:b/>
                      <w:sz w:val="22"/>
                    </w:rPr>
                  </w:rPrChange>
                </w:rPr>
                <w:delText>Event #</w:delText>
              </w:r>
            </w:del>
          </w:p>
        </w:tc>
        <w:tc>
          <w:tcPr>
            <w:tcW w:w="1745" w:type="dxa"/>
            <w:tcBorders>
              <w:top w:val="single" w:sz="18" w:space="0" w:color="auto"/>
              <w:bottom w:val="single" w:sz="18" w:space="0" w:color="auto"/>
              <w:right w:val="single" w:sz="18" w:space="0" w:color="auto"/>
            </w:tcBorders>
          </w:tcPr>
          <w:p w14:paraId="2B3C0E3A" w14:textId="77BBD7CD" w:rsidR="002F5EDA" w:rsidRPr="00E53B18" w:rsidDel="00101438" w:rsidRDefault="002F5EDA" w:rsidP="0009553A">
            <w:pPr>
              <w:jc w:val="center"/>
              <w:rPr>
                <w:del w:id="4204" w:author="Tri Le" w:date="2021-07-08T17:46:00Z"/>
                <w:rFonts w:ascii="Times New Roman" w:hAnsi="Times New Roman" w:cs="Times New Roman"/>
                <w:b/>
                <w:rPrChange w:id="4205" w:author="Tri Le" w:date="2021-07-13T20:26:00Z">
                  <w:rPr>
                    <w:del w:id="4206" w:author="Tri Le" w:date="2021-07-08T17:46:00Z"/>
                    <w:rFonts w:ascii="Cambria" w:hAnsi="Cambria"/>
                    <w:b/>
                    <w:sz w:val="22"/>
                  </w:rPr>
                </w:rPrChange>
              </w:rPr>
            </w:pPr>
            <w:del w:id="4207" w:author="Tri Le" w:date="2021-07-08T17:46:00Z">
              <w:r w:rsidRPr="00E53B18" w:rsidDel="00101438">
                <w:rPr>
                  <w:rFonts w:ascii="Times New Roman" w:hAnsi="Times New Roman" w:cs="Times New Roman"/>
                  <w:b/>
                  <w:rPrChange w:id="4208" w:author="Tri Le" w:date="2021-07-13T20:26:00Z">
                    <w:rPr>
                      <w:rFonts w:ascii="Cambria" w:hAnsi="Cambria"/>
                      <w:b/>
                      <w:sz w:val="22"/>
                    </w:rPr>
                  </w:rPrChange>
                </w:rPr>
                <w:delText>Date</w:delText>
              </w:r>
            </w:del>
          </w:p>
        </w:tc>
        <w:tc>
          <w:tcPr>
            <w:tcW w:w="961" w:type="dxa"/>
            <w:tcBorders>
              <w:top w:val="single" w:sz="18" w:space="0" w:color="auto"/>
              <w:left w:val="single" w:sz="18" w:space="0" w:color="auto"/>
              <w:bottom w:val="single" w:sz="18" w:space="0" w:color="auto"/>
            </w:tcBorders>
          </w:tcPr>
          <w:p w14:paraId="186CE24C" w14:textId="0CB851D4" w:rsidR="002F5EDA" w:rsidRPr="00E53B18" w:rsidDel="00101438" w:rsidRDefault="002F5EDA" w:rsidP="0009553A">
            <w:pPr>
              <w:jc w:val="center"/>
              <w:rPr>
                <w:del w:id="4209" w:author="Tri Le" w:date="2021-07-08T17:46:00Z"/>
                <w:rFonts w:ascii="Times New Roman" w:hAnsi="Times New Roman" w:cs="Times New Roman"/>
                <w:b/>
                <w:rPrChange w:id="4210" w:author="Tri Le" w:date="2021-07-13T20:26:00Z">
                  <w:rPr>
                    <w:del w:id="4211" w:author="Tri Le" w:date="2021-07-08T17:46:00Z"/>
                    <w:rFonts w:ascii="Cambria" w:hAnsi="Cambria"/>
                    <w:b/>
                    <w:sz w:val="20"/>
                  </w:rPr>
                </w:rPrChange>
              </w:rPr>
            </w:pPr>
            <w:del w:id="4212" w:author="Tri Le" w:date="2021-07-08T17:46:00Z">
              <w:r w:rsidRPr="00E53B18" w:rsidDel="00101438">
                <w:rPr>
                  <w:rFonts w:ascii="Times New Roman" w:hAnsi="Times New Roman" w:cs="Times New Roman"/>
                  <w:b/>
                  <w:rPrChange w:id="4213" w:author="Tri Le" w:date="2021-07-13T20:26:00Z">
                    <w:rPr>
                      <w:rFonts w:ascii="Cambria" w:hAnsi="Cambria"/>
                      <w:b/>
                      <w:sz w:val="20"/>
                    </w:rPr>
                  </w:rPrChange>
                </w:rPr>
                <w:delText>Avg. Flow Rate (MLD)</w:delText>
              </w:r>
            </w:del>
          </w:p>
        </w:tc>
        <w:tc>
          <w:tcPr>
            <w:tcW w:w="851" w:type="dxa"/>
            <w:tcBorders>
              <w:top w:val="single" w:sz="18" w:space="0" w:color="auto"/>
              <w:bottom w:val="single" w:sz="18" w:space="0" w:color="auto"/>
              <w:right w:val="single" w:sz="18" w:space="0" w:color="auto"/>
            </w:tcBorders>
          </w:tcPr>
          <w:p w14:paraId="3A400244" w14:textId="0DF0BBD6" w:rsidR="002F5EDA" w:rsidRPr="00E53B18" w:rsidDel="00101438" w:rsidRDefault="002F5EDA" w:rsidP="0009553A">
            <w:pPr>
              <w:jc w:val="center"/>
              <w:rPr>
                <w:del w:id="4214" w:author="Tri Le" w:date="2021-07-08T17:46:00Z"/>
                <w:rFonts w:ascii="Times New Roman" w:hAnsi="Times New Roman" w:cs="Times New Roman"/>
                <w:b/>
                <w:rPrChange w:id="4215" w:author="Tri Le" w:date="2021-07-13T20:26:00Z">
                  <w:rPr>
                    <w:del w:id="4216" w:author="Tri Le" w:date="2021-07-08T17:46:00Z"/>
                    <w:rFonts w:ascii="Cambria" w:hAnsi="Cambria"/>
                    <w:b/>
                    <w:sz w:val="20"/>
                  </w:rPr>
                </w:rPrChange>
              </w:rPr>
            </w:pPr>
            <w:del w:id="4217" w:author="Tri Le" w:date="2021-07-08T17:46:00Z">
              <w:r w:rsidRPr="00E53B18" w:rsidDel="00101438">
                <w:rPr>
                  <w:rFonts w:ascii="Times New Roman" w:hAnsi="Times New Roman" w:cs="Times New Roman"/>
                  <w:b/>
                  <w:rPrChange w:id="4218" w:author="Tri Le" w:date="2021-07-13T20:26:00Z">
                    <w:rPr>
                      <w:rFonts w:ascii="Cambria" w:hAnsi="Cambria"/>
                      <w:b/>
                      <w:sz w:val="20"/>
                    </w:rPr>
                  </w:rPrChange>
                </w:rPr>
                <w:delText>Avg. Daily Temp. (</w:delText>
              </w:r>
              <w:r w:rsidRPr="00E53B18" w:rsidDel="00101438">
                <w:rPr>
                  <w:rFonts w:ascii="Times New Roman" w:hAnsi="Times New Roman" w:cs="Times New Roman"/>
                  <w:b/>
                  <w:rPrChange w:id="4219" w:author="Tri Le" w:date="2021-07-13T20:26:00Z">
                    <w:rPr>
                      <w:b/>
                      <w:sz w:val="20"/>
                    </w:rPr>
                  </w:rPrChange>
                </w:rPr>
                <w:delText>°C)</w:delText>
              </w:r>
            </w:del>
          </w:p>
        </w:tc>
        <w:tc>
          <w:tcPr>
            <w:tcW w:w="1417" w:type="dxa"/>
            <w:tcBorders>
              <w:top w:val="single" w:sz="18" w:space="0" w:color="auto"/>
              <w:left w:val="single" w:sz="18" w:space="0" w:color="auto"/>
              <w:bottom w:val="single" w:sz="18" w:space="0" w:color="auto"/>
              <w:right w:val="single" w:sz="18" w:space="0" w:color="auto"/>
            </w:tcBorders>
          </w:tcPr>
          <w:p w14:paraId="740B2016" w14:textId="44EA4A72" w:rsidR="002F5EDA" w:rsidRPr="00E53B18" w:rsidDel="00101438" w:rsidRDefault="002F5EDA" w:rsidP="002F5EDA">
            <w:pPr>
              <w:jc w:val="center"/>
              <w:rPr>
                <w:del w:id="4220" w:author="Tri Le" w:date="2021-07-08T17:46:00Z"/>
                <w:rFonts w:ascii="Times New Roman" w:hAnsi="Times New Roman" w:cs="Times New Roman"/>
                <w:b/>
                <w:rPrChange w:id="4221" w:author="Tri Le" w:date="2021-07-13T20:26:00Z">
                  <w:rPr>
                    <w:del w:id="4222" w:author="Tri Le" w:date="2021-07-08T17:46:00Z"/>
                    <w:rFonts w:ascii="Cambria" w:hAnsi="Cambria"/>
                    <w:b/>
                    <w:sz w:val="20"/>
                  </w:rPr>
                </w:rPrChange>
              </w:rPr>
            </w:pPr>
            <w:del w:id="4223" w:author="Tri Le" w:date="2021-07-08T17:46:00Z">
              <w:r w:rsidRPr="00E53B18" w:rsidDel="00101438">
                <w:rPr>
                  <w:rFonts w:ascii="Times New Roman" w:hAnsi="Times New Roman" w:cs="Times New Roman"/>
                  <w:b/>
                  <w:rPrChange w:id="4224" w:author="Tri Le" w:date="2021-07-13T20:26:00Z">
                    <w:rPr>
                      <w:rFonts w:ascii="Cambria" w:hAnsi="Cambria"/>
                      <w:b/>
                      <w:sz w:val="20"/>
                    </w:rPr>
                  </w:rPrChange>
                </w:rPr>
                <w:delText>Avg. Flow Rate (mg/L)</w:delText>
              </w:r>
            </w:del>
          </w:p>
          <w:p w14:paraId="1F15B0AF" w14:textId="30E11DF8" w:rsidR="002F5EDA" w:rsidRPr="00E53B18" w:rsidDel="00101438" w:rsidRDefault="002F5EDA" w:rsidP="002F5EDA">
            <w:pPr>
              <w:jc w:val="center"/>
              <w:rPr>
                <w:del w:id="4225" w:author="Tri Le" w:date="2021-07-08T17:46:00Z"/>
                <w:rFonts w:ascii="Times New Roman" w:hAnsi="Times New Roman" w:cs="Times New Roman"/>
                <w:b/>
                <w:rPrChange w:id="4226" w:author="Tri Le" w:date="2021-07-13T20:26:00Z">
                  <w:rPr>
                    <w:del w:id="4227" w:author="Tri Le" w:date="2021-07-08T17:46:00Z"/>
                    <w:rFonts w:ascii="Cambria" w:hAnsi="Cambria"/>
                    <w:b/>
                  </w:rPr>
                </w:rPrChange>
              </w:rPr>
            </w:pPr>
            <w:del w:id="4228" w:author="Tri Le" w:date="2021-07-08T17:46:00Z">
              <w:r w:rsidRPr="00E53B18" w:rsidDel="00101438">
                <w:rPr>
                  <w:rFonts w:ascii="Times New Roman" w:hAnsi="Times New Roman" w:cs="Times New Roman"/>
                  <w:b/>
                  <w:rPrChange w:id="4229" w:author="Tri Le" w:date="2021-07-13T20:26:00Z">
                    <w:rPr>
                      <w:rFonts w:ascii="Cambria" w:hAnsi="Cambria"/>
                      <w:b/>
                      <w:sz w:val="20"/>
                    </w:rPr>
                  </w:rPrChange>
                </w:rPr>
                <w:delText>(Suspended solids)</w:delText>
              </w:r>
            </w:del>
          </w:p>
        </w:tc>
        <w:tc>
          <w:tcPr>
            <w:tcW w:w="851" w:type="dxa"/>
            <w:tcBorders>
              <w:top w:val="single" w:sz="18" w:space="0" w:color="auto"/>
              <w:left w:val="single" w:sz="18" w:space="0" w:color="auto"/>
              <w:bottom w:val="single" w:sz="18" w:space="0" w:color="auto"/>
            </w:tcBorders>
          </w:tcPr>
          <w:p w14:paraId="4C41F248" w14:textId="2F01C5DC" w:rsidR="002F5EDA" w:rsidRPr="00E53B18" w:rsidDel="00101438" w:rsidRDefault="002F5EDA" w:rsidP="0059073C">
            <w:pPr>
              <w:jc w:val="center"/>
              <w:rPr>
                <w:del w:id="4230" w:author="Tri Le" w:date="2021-07-08T17:46:00Z"/>
                <w:rFonts w:ascii="Times New Roman" w:hAnsi="Times New Roman" w:cs="Times New Roman"/>
                <w:b/>
                <w:rPrChange w:id="4231" w:author="Tri Le" w:date="2021-07-13T20:26:00Z">
                  <w:rPr>
                    <w:del w:id="4232" w:author="Tri Le" w:date="2021-07-08T17:46:00Z"/>
                    <w:rFonts w:ascii="Cambria" w:hAnsi="Cambria"/>
                    <w:b/>
                  </w:rPr>
                </w:rPrChange>
              </w:rPr>
            </w:pPr>
            <w:del w:id="4233" w:author="Tri Le" w:date="2021-07-08T17:46:00Z">
              <w:r w:rsidRPr="00E53B18" w:rsidDel="00101438">
                <w:rPr>
                  <w:rFonts w:ascii="Times New Roman" w:hAnsi="Times New Roman" w:cs="Times New Roman"/>
                  <w:b/>
                  <w:rPrChange w:id="4234" w:author="Tri Le" w:date="2021-07-13T20:26:00Z">
                    <w:rPr>
                      <w:rFonts w:ascii="Cambria" w:hAnsi="Cambria"/>
                      <w:b/>
                      <w:sz w:val="20"/>
                    </w:rPr>
                  </w:rPrChange>
                </w:rPr>
                <w:delText>Temp. (</w:delText>
              </w:r>
              <w:r w:rsidRPr="00E53B18" w:rsidDel="00101438">
                <w:rPr>
                  <w:rFonts w:ascii="Times New Roman" w:hAnsi="Times New Roman" w:cs="Times New Roman"/>
                  <w:b/>
                  <w:rPrChange w:id="4235" w:author="Tri Le" w:date="2021-07-13T20:26:00Z">
                    <w:rPr>
                      <w:b/>
                      <w:sz w:val="18"/>
                    </w:rPr>
                  </w:rPrChange>
                </w:rPr>
                <w:delText>°C)</w:delText>
              </w:r>
            </w:del>
          </w:p>
        </w:tc>
        <w:tc>
          <w:tcPr>
            <w:tcW w:w="1134" w:type="dxa"/>
            <w:tcBorders>
              <w:top w:val="single" w:sz="18" w:space="0" w:color="auto"/>
              <w:bottom w:val="single" w:sz="18" w:space="0" w:color="auto"/>
            </w:tcBorders>
          </w:tcPr>
          <w:p w14:paraId="18F88D2D" w14:textId="121CE1B9" w:rsidR="002F5EDA" w:rsidRPr="00E53B18" w:rsidDel="00101438" w:rsidRDefault="002F5EDA" w:rsidP="0059073C">
            <w:pPr>
              <w:jc w:val="center"/>
              <w:rPr>
                <w:del w:id="4236" w:author="Tri Le" w:date="2021-07-08T17:46:00Z"/>
                <w:rFonts w:ascii="Times New Roman" w:hAnsi="Times New Roman" w:cs="Times New Roman"/>
                <w:b/>
                <w:rPrChange w:id="4237" w:author="Tri Le" w:date="2021-07-13T20:26:00Z">
                  <w:rPr>
                    <w:del w:id="4238" w:author="Tri Le" w:date="2021-07-08T17:46:00Z"/>
                    <w:rFonts w:ascii="Cambria" w:hAnsi="Cambria"/>
                    <w:b/>
                  </w:rPr>
                </w:rPrChange>
              </w:rPr>
            </w:pPr>
            <w:del w:id="4239" w:author="Tri Le" w:date="2021-07-08T17:46:00Z">
              <w:r w:rsidRPr="00E53B18" w:rsidDel="00101438">
                <w:rPr>
                  <w:rFonts w:ascii="Times New Roman" w:hAnsi="Times New Roman" w:cs="Times New Roman"/>
                  <w:b/>
                  <w:rPrChange w:id="4240" w:author="Tri Le" w:date="2021-07-13T20:26:00Z">
                    <w:rPr>
                      <w:rFonts w:ascii="Cambria" w:hAnsi="Cambria"/>
                      <w:b/>
                      <w:sz w:val="18"/>
                    </w:rPr>
                  </w:rPrChange>
                </w:rPr>
                <w:delText>Fecal Coliform (MPN/100mL)</w:delText>
              </w:r>
            </w:del>
          </w:p>
        </w:tc>
        <w:tc>
          <w:tcPr>
            <w:tcW w:w="1134" w:type="dxa"/>
            <w:tcBorders>
              <w:top w:val="single" w:sz="18" w:space="0" w:color="auto"/>
              <w:bottom w:val="single" w:sz="18" w:space="0" w:color="auto"/>
              <w:right w:val="single" w:sz="18" w:space="0" w:color="auto"/>
            </w:tcBorders>
          </w:tcPr>
          <w:p w14:paraId="1E27DCAD" w14:textId="7E9567AA" w:rsidR="002F5EDA" w:rsidRPr="00E53B18" w:rsidDel="00101438" w:rsidRDefault="002F5EDA" w:rsidP="0059073C">
            <w:pPr>
              <w:jc w:val="center"/>
              <w:rPr>
                <w:del w:id="4241" w:author="Tri Le" w:date="2021-07-08T17:46:00Z"/>
                <w:rFonts w:ascii="Times New Roman" w:hAnsi="Times New Roman" w:cs="Times New Roman"/>
                <w:b/>
                <w:rPrChange w:id="4242" w:author="Tri Le" w:date="2021-07-13T20:26:00Z">
                  <w:rPr>
                    <w:del w:id="4243" w:author="Tri Le" w:date="2021-07-08T17:46:00Z"/>
                    <w:rFonts w:ascii="Cambria" w:hAnsi="Cambria"/>
                    <w:b/>
                  </w:rPr>
                </w:rPrChange>
              </w:rPr>
            </w:pPr>
            <w:del w:id="4244" w:author="Tri Le" w:date="2021-07-08T17:46:00Z">
              <w:r w:rsidRPr="00E53B18" w:rsidDel="00101438">
                <w:rPr>
                  <w:rFonts w:ascii="Times New Roman" w:hAnsi="Times New Roman" w:cs="Times New Roman"/>
                  <w:b/>
                  <w:i/>
                  <w:rPrChange w:id="4245" w:author="Tri Le" w:date="2021-07-13T20:26:00Z">
                    <w:rPr>
                      <w:rFonts w:ascii="Cambria" w:hAnsi="Cambria"/>
                      <w:b/>
                      <w:i/>
                      <w:sz w:val="20"/>
                    </w:rPr>
                  </w:rPrChange>
                </w:rPr>
                <w:delText xml:space="preserve">E. coli </w:delText>
              </w:r>
              <w:r w:rsidRPr="00E53B18" w:rsidDel="00101438">
                <w:rPr>
                  <w:rFonts w:ascii="Times New Roman" w:hAnsi="Times New Roman" w:cs="Times New Roman"/>
                  <w:b/>
                  <w:rPrChange w:id="4246" w:author="Tri Le" w:date="2021-07-13T20:26:00Z">
                    <w:rPr>
                      <w:rFonts w:ascii="Cambria" w:hAnsi="Cambria"/>
                      <w:b/>
                      <w:sz w:val="18"/>
                    </w:rPr>
                  </w:rPrChange>
                </w:rPr>
                <w:delText>(MPN/100mL)</w:delText>
              </w:r>
            </w:del>
          </w:p>
        </w:tc>
        <w:tc>
          <w:tcPr>
            <w:tcW w:w="957" w:type="dxa"/>
            <w:tcBorders>
              <w:top w:val="single" w:sz="18" w:space="0" w:color="auto"/>
              <w:left w:val="single" w:sz="18" w:space="0" w:color="auto"/>
              <w:bottom w:val="single" w:sz="18" w:space="0" w:color="auto"/>
            </w:tcBorders>
          </w:tcPr>
          <w:p w14:paraId="387922B6" w14:textId="375DC468" w:rsidR="002F5EDA" w:rsidRPr="00E53B18" w:rsidDel="00101438" w:rsidRDefault="00ED49A1" w:rsidP="0059073C">
            <w:pPr>
              <w:jc w:val="center"/>
              <w:rPr>
                <w:del w:id="4247" w:author="Tri Le" w:date="2021-07-08T17:46:00Z"/>
                <w:rFonts w:ascii="Times New Roman" w:hAnsi="Times New Roman" w:cs="Times New Roman"/>
                <w:b/>
                <w:rPrChange w:id="4248" w:author="Tri Le" w:date="2021-07-13T20:26:00Z">
                  <w:rPr>
                    <w:del w:id="4249" w:author="Tri Le" w:date="2021-07-08T17:46:00Z"/>
                    <w:rFonts w:ascii="Cambria" w:hAnsi="Cambria"/>
                    <w:b/>
                    <w:sz w:val="20"/>
                  </w:rPr>
                </w:rPrChange>
              </w:rPr>
            </w:pPr>
            <w:del w:id="4250" w:author="Tri Le" w:date="2021-07-08T17:46:00Z">
              <w:r w:rsidRPr="00E53B18" w:rsidDel="00101438">
                <w:rPr>
                  <w:rFonts w:ascii="Times New Roman" w:hAnsi="Times New Roman" w:cs="Times New Roman"/>
                  <w:b/>
                  <w:rPrChange w:id="4251" w:author="Tri Le" w:date="2021-07-13T20:26:00Z">
                    <w:rPr>
                      <w:rFonts w:ascii="Cambria" w:hAnsi="Cambria"/>
                      <w:b/>
                      <w:sz w:val="20"/>
                    </w:rPr>
                  </w:rPrChange>
                </w:rPr>
                <w:delText>Avg. Depth  (cm)</w:delText>
              </w:r>
            </w:del>
          </w:p>
        </w:tc>
      </w:tr>
      <w:tr w:rsidR="00A33724" w:rsidRPr="00E53B18" w:rsidDel="00101438" w14:paraId="3072B761" w14:textId="52D7BA98" w:rsidTr="0020107C">
        <w:trPr>
          <w:trHeight w:val="194"/>
          <w:del w:id="4252" w:author="Tri Le" w:date="2021-07-08T17:46:00Z"/>
        </w:trPr>
        <w:tc>
          <w:tcPr>
            <w:tcW w:w="838" w:type="dxa"/>
            <w:vMerge w:val="restart"/>
            <w:tcBorders>
              <w:top w:val="single" w:sz="18" w:space="0" w:color="auto"/>
            </w:tcBorders>
          </w:tcPr>
          <w:p w14:paraId="78438732" w14:textId="1CAD2C45" w:rsidR="002F5EDA" w:rsidRPr="00E53B18" w:rsidDel="00101438" w:rsidRDefault="002F5EDA" w:rsidP="007E3F36">
            <w:pPr>
              <w:spacing w:line="360" w:lineRule="auto"/>
              <w:rPr>
                <w:del w:id="4253" w:author="Tri Le" w:date="2021-07-08T17:46:00Z"/>
                <w:rFonts w:ascii="Times New Roman" w:hAnsi="Times New Roman" w:cs="Times New Roman"/>
                <w:b/>
                <w:rPrChange w:id="4254" w:author="Tri Le" w:date="2021-07-13T20:26:00Z">
                  <w:rPr>
                    <w:del w:id="4255" w:author="Tri Le" w:date="2021-07-08T17:46:00Z"/>
                    <w:rFonts w:ascii="Cambria" w:hAnsi="Cambria"/>
                    <w:b/>
                    <w:sz w:val="22"/>
                  </w:rPr>
                </w:rPrChange>
              </w:rPr>
            </w:pPr>
          </w:p>
          <w:p w14:paraId="77A6A3A0" w14:textId="12A8CF0E" w:rsidR="002F5EDA" w:rsidRPr="00E53B18" w:rsidDel="00101438" w:rsidRDefault="002F5EDA" w:rsidP="007E3F36">
            <w:pPr>
              <w:spacing w:line="360" w:lineRule="auto"/>
              <w:jc w:val="center"/>
              <w:rPr>
                <w:del w:id="4256" w:author="Tri Le" w:date="2021-07-08T17:46:00Z"/>
                <w:rFonts w:ascii="Times New Roman" w:hAnsi="Times New Roman" w:cs="Times New Roman"/>
                <w:b/>
                <w:rPrChange w:id="4257" w:author="Tri Le" w:date="2021-07-13T20:26:00Z">
                  <w:rPr>
                    <w:del w:id="4258" w:author="Tri Le" w:date="2021-07-08T17:46:00Z"/>
                    <w:rFonts w:ascii="Cambria" w:hAnsi="Cambria"/>
                    <w:b/>
                    <w:sz w:val="22"/>
                  </w:rPr>
                </w:rPrChange>
              </w:rPr>
            </w:pPr>
            <w:del w:id="4259" w:author="Tri Le" w:date="2021-07-08T17:46:00Z">
              <w:r w:rsidRPr="00E53B18" w:rsidDel="00101438">
                <w:rPr>
                  <w:rFonts w:ascii="Times New Roman" w:hAnsi="Times New Roman" w:cs="Times New Roman"/>
                  <w:b/>
                  <w:rPrChange w:id="4260" w:author="Tri Le" w:date="2021-07-13T20:26:00Z">
                    <w:rPr>
                      <w:rFonts w:ascii="Cambria" w:hAnsi="Cambria"/>
                      <w:b/>
                      <w:sz w:val="22"/>
                    </w:rPr>
                  </w:rPrChange>
                </w:rPr>
                <w:delText xml:space="preserve">Event 1 </w:delText>
              </w:r>
            </w:del>
          </w:p>
        </w:tc>
        <w:tc>
          <w:tcPr>
            <w:tcW w:w="1745" w:type="dxa"/>
            <w:tcBorders>
              <w:top w:val="single" w:sz="18" w:space="0" w:color="auto"/>
              <w:right w:val="single" w:sz="18" w:space="0" w:color="auto"/>
            </w:tcBorders>
          </w:tcPr>
          <w:p w14:paraId="06E75410" w14:textId="5B10DE82" w:rsidR="002F5EDA" w:rsidRPr="00E53B18" w:rsidDel="00101438" w:rsidRDefault="002F5EDA" w:rsidP="007E3F36">
            <w:pPr>
              <w:spacing w:line="360" w:lineRule="auto"/>
              <w:jc w:val="center"/>
              <w:rPr>
                <w:del w:id="4261" w:author="Tri Le" w:date="2021-07-08T17:46:00Z"/>
                <w:rFonts w:ascii="Times New Roman" w:hAnsi="Times New Roman" w:cs="Times New Roman"/>
                <w:rPrChange w:id="4262" w:author="Tri Le" w:date="2021-07-13T20:26:00Z">
                  <w:rPr>
                    <w:del w:id="4263" w:author="Tri Le" w:date="2021-07-08T17:46:00Z"/>
                    <w:rFonts w:ascii="Cambria" w:hAnsi="Cambria"/>
                    <w:sz w:val="22"/>
                  </w:rPr>
                </w:rPrChange>
              </w:rPr>
            </w:pPr>
            <w:del w:id="4264" w:author="Tri Le" w:date="2021-07-08T17:46:00Z">
              <w:r w:rsidRPr="00E53B18" w:rsidDel="00101438">
                <w:rPr>
                  <w:rFonts w:ascii="Times New Roman" w:hAnsi="Times New Roman" w:cs="Times New Roman"/>
                  <w:rPrChange w:id="4265" w:author="Tri Le" w:date="2021-07-13T20:26:00Z">
                    <w:rPr>
                      <w:rFonts w:ascii="Cambria" w:hAnsi="Cambria"/>
                      <w:sz w:val="22"/>
                    </w:rPr>
                  </w:rPrChange>
                </w:rPr>
                <w:delText>10/21/2019</w:delText>
              </w:r>
            </w:del>
          </w:p>
        </w:tc>
        <w:tc>
          <w:tcPr>
            <w:tcW w:w="961" w:type="dxa"/>
            <w:tcBorders>
              <w:top w:val="single" w:sz="18" w:space="0" w:color="auto"/>
              <w:left w:val="single" w:sz="18" w:space="0" w:color="auto"/>
            </w:tcBorders>
          </w:tcPr>
          <w:p w14:paraId="16EDFC9C" w14:textId="5A39F9B5" w:rsidR="002F5EDA" w:rsidRPr="00E53B18" w:rsidDel="00101438" w:rsidRDefault="002F5EDA" w:rsidP="007E3F36">
            <w:pPr>
              <w:spacing w:line="360" w:lineRule="auto"/>
              <w:jc w:val="center"/>
              <w:rPr>
                <w:del w:id="4266" w:author="Tri Le" w:date="2021-07-08T17:46:00Z"/>
                <w:rFonts w:ascii="Times New Roman" w:hAnsi="Times New Roman" w:cs="Times New Roman"/>
                <w:rPrChange w:id="4267" w:author="Tri Le" w:date="2021-07-13T20:26:00Z">
                  <w:rPr>
                    <w:del w:id="4268" w:author="Tri Le" w:date="2021-07-08T17:46:00Z"/>
                    <w:rFonts w:ascii="Cambria" w:hAnsi="Cambria"/>
                    <w:sz w:val="22"/>
                  </w:rPr>
                </w:rPrChange>
              </w:rPr>
            </w:pPr>
            <w:del w:id="4269" w:author="Tri Le" w:date="2021-07-08T17:46:00Z">
              <w:r w:rsidRPr="00E53B18" w:rsidDel="00101438">
                <w:rPr>
                  <w:rFonts w:ascii="Times New Roman" w:hAnsi="Times New Roman" w:cs="Times New Roman"/>
                  <w:rPrChange w:id="4270" w:author="Tri Le" w:date="2021-07-13T20:26:00Z">
                    <w:rPr>
                      <w:rFonts w:ascii="Cambria" w:hAnsi="Cambria"/>
                      <w:sz w:val="22"/>
                    </w:rPr>
                  </w:rPrChange>
                </w:rPr>
                <w:delText>352.90</w:delText>
              </w:r>
            </w:del>
          </w:p>
        </w:tc>
        <w:tc>
          <w:tcPr>
            <w:tcW w:w="851" w:type="dxa"/>
            <w:tcBorders>
              <w:top w:val="single" w:sz="18" w:space="0" w:color="auto"/>
              <w:right w:val="single" w:sz="18" w:space="0" w:color="auto"/>
            </w:tcBorders>
          </w:tcPr>
          <w:p w14:paraId="5941FF78" w14:textId="537CC8F1" w:rsidR="002F5EDA" w:rsidRPr="00E53B18" w:rsidDel="00101438" w:rsidRDefault="002F5EDA" w:rsidP="007E3F36">
            <w:pPr>
              <w:spacing w:line="360" w:lineRule="auto"/>
              <w:jc w:val="center"/>
              <w:rPr>
                <w:del w:id="4271" w:author="Tri Le" w:date="2021-07-08T17:46:00Z"/>
                <w:rFonts w:ascii="Times New Roman" w:hAnsi="Times New Roman" w:cs="Times New Roman"/>
                <w:rPrChange w:id="4272" w:author="Tri Le" w:date="2021-07-13T20:26:00Z">
                  <w:rPr>
                    <w:del w:id="4273" w:author="Tri Le" w:date="2021-07-08T17:46:00Z"/>
                    <w:rFonts w:ascii="Cambria" w:hAnsi="Cambria"/>
                    <w:sz w:val="22"/>
                  </w:rPr>
                </w:rPrChange>
              </w:rPr>
            </w:pPr>
            <w:del w:id="4274" w:author="Tri Le" w:date="2021-07-08T17:46:00Z">
              <w:r w:rsidRPr="00E53B18" w:rsidDel="00101438">
                <w:rPr>
                  <w:rFonts w:ascii="Times New Roman" w:hAnsi="Times New Roman" w:cs="Times New Roman"/>
                  <w:rPrChange w:id="4275" w:author="Tri Le" w:date="2021-07-13T20:26:00Z">
                    <w:rPr>
                      <w:rFonts w:ascii="Cambria" w:hAnsi="Cambria"/>
                      <w:sz w:val="22"/>
                    </w:rPr>
                  </w:rPrChange>
                </w:rPr>
                <w:delText>13.6</w:delText>
              </w:r>
            </w:del>
          </w:p>
        </w:tc>
        <w:tc>
          <w:tcPr>
            <w:tcW w:w="1417" w:type="dxa"/>
            <w:tcBorders>
              <w:top w:val="single" w:sz="18" w:space="0" w:color="auto"/>
              <w:left w:val="single" w:sz="18" w:space="0" w:color="auto"/>
              <w:right w:val="single" w:sz="18" w:space="0" w:color="auto"/>
            </w:tcBorders>
          </w:tcPr>
          <w:p w14:paraId="4EE023D7" w14:textId="25758DE6" w:rsidR="002F5EDA" w:rsidRPr="00E53B18" w:rsidDel="00101438" w:rsidRDefault="002F5EDA" w:rsidP="007E3F36">
            <w:pPr>
              <w:spacing w:line="360" w:lineRule="auto"/>
              <w:jc w:val="center"/>
              <w:rPr>
                <w:del w:id="4276" w:author="Tri Le" w:date="2021-07-08T17:46:00Z"/>
                <w:rFonts w:ascii="Times New Roman" w:hAnsi="Times New Roman" w:cs="Times New Roman"/>
                <w:rPrChange w:id="4277" w:author="Tri Le" w:date="2021-07-13T20:26:00Z">
                  <w:rPr>
                    <w:del w:id="4278" w:author="Tri Le" w:date="2021-07-08T17:46:00Z"/>
                    <w:rFonts w:ascii="Cambria" w:hAnsi="Cambria"/>
                    <w:sz w:val="22"/>
                  </w:rPr>
                </w:rPrChange>
              </w:rPr>
            </w:pPr>
            <w:del w:id="4279" w:author="Tri Le" w:date="2021-07-08T17:46:00Z">
              <w:r w:rsidRPr="00E53B18" w:rsidDel="00101438">
                <w:rPr>
                  <w:rFonts w:ascii="Times New Roman" w:hAnsi="Times New Roman" w:cs="Times New Roman"/>
                  <w:rPrChange w:id="4280" w:author="Tri Le" w:date="2021-07-13T20:26:00Z">
                    <w:rPr>
                      <w:rFonts w:ascii="Cambria" w:hAnsi="Cambria"/>
                      <w:sz w:val="22"/>
                    </w:rPr>
                  </w:rPrChange>
                </w:rPr>
                <w:delText>9,917</w:delText>
              </w:r>
            </w:del>
          </w:p>
        </w:tc>
        <w:tc>
          <w:tcPr>
            <w:tcW w:w="851" w:type="dxa"/>
            <w:tcBorders>
              <w:top w:val="single" w:sz="18" w:space="0" w:color="auto"/>
              <w:left w:val="single" w:sz="18" w:space="0" w:color="auto"/>
            </w:tcBorders>
          </w:tcPr>
          <w:p w14:paraId="4B5EBCAC" w14:textId="6358BD29" w:rsidR="002F5EDA" w:rsidRPr="00E53B18" w:rsidDel="00101438" w:rsidRDefault="002F5EDA" w:rsidP="007E3F36">
            <w:pPr>
              <w:spacing w:line="360" w:lineRule="auto"/>
              <w:jc w:val="center"/>
              <w:rPr>
                <w:del w:id="4281" w:author="Tri Le" w:date="2021-07-08T17:46:00Z"/>
                <w:rFonts w:ascii="Times New Roman" w:hAnsi="Times New Roman" w:cs="Times New Roman"/>
                <w:rPrChange w:id="4282" w:author="Tri Le" w:date="2021-07-13T20:26:00Z">
                  <w:rPr>
                    <w:del w:id="4283" w:author="Tri Le" w:date="2021-07-08T17:46:00Z"/>
                    <w:rFonts w:ascii="Cambria" w:hAnsi="Cambria"/>
                    <w:sz w:val="22"/>
                  </w:rPr>
                </w:rPrChange>
              </w:rPr>
            </w:pPr>
            <w:del w:id="4284" w:author="Tri Le" w:date="2021-07-08T17:46:00Z">
              <w:r w:rsidRPr="00E53B18" w:rsidDel="00101438">
                <w:rPr>
                  <w:rFonts w:ascii="Times New Roman" w:hAnsi="Times New Roman" w:cs="Times New Roman"/>
                  <w:rPrChange w:id="4285" w:author="Tri Le" w:date="2021-07-13T20:26:00Z">
                    <w:rPr>
                      <w:rFonts w:ascii="Cambria" w:hAnsi="Cambria"/>
                      <w:sz w:val="22"/>
                    </w:rPr>
                  </w:rPrChange>
                </w:rPr>
                <w:delText>14.1</w:delText>
              </w:r>
            </w:del>
          </w:p>
        </w:tc>
        <w:tc>
          <w:tcPr>
            <w:tcW w:w="1134" w:type="dxa"/>
            <w:tcBorders>
              <w:top w:val="single" w:sz="18" w:space="0" w:color="auto"/>
            </w:tcBorders>
          </w:tcPr>
          <w:p w14:paraId="0C78E6DB" w14:textId="4B34DABE" w:rsidR="002F5EDA" w:rsidRPr="00E53B18" w:rsidDel="00101438" w:rsidRDefault="002F5EDA" w:rsidP="007E3F36">
            <w:pPr>
              <w:spacing w:line="360" w:lineRule="auto"/>
              <w:jc w:val="center"/>
              <w:rPr>
                <w:del w:id="4286" w:author="Tri Le" w:date="2021-07-08T17:46:00Z"/>
                <w:rFonts w:ascii="Times New Roman" w:hAnsi="Times New Roman" w:cs="Times New Roman"/>
                <w:rPrChange w:id="4287" w:author="Tri Le" w:date="2021-07-13T20:26:00Z">
                  <w:rPr>
                    <w:del w:id="4288" w:author="Tri Le" w:date="2021-07-08T17:46:00Z"/>
                    <w:rFonts w:ascii="Cambria" w:hAnsi="Cambria"/>
                    <w:sz w:val="22"/>
                  </w:rPr>
                </w:rPrChange>
              </w:rPr>
            </w:pPr>
            <w:del w:id="4289" w:author="Tri Le" w:date="2021-07-08T17:46:00Z">
              <w:r w:rsidRPr="00E53B18" w:rsidDel="00101438">
                <w:rPr>
                  <w:rFonts w:ascii="Times New Roman" w:hAnsi="Times New Roman" w:cs="Times New Roman"/>
                  <w:rPrChange w:id="4290" w:author="Tri Le" w:date="2021-07-13T20:26:00Z">
                    <w:rPr>
                      <w:rFonts w:ascii="Cambria" w:hAnsi="Cambria"/>
                      <w:sz w:val="22"/>
                    </w:rPr>
                  </w:rPrChange>
                </w:rPr>
                <w:delText>(2,500)</w:delText>
              </w:r>
            </w:del>
          </w:p>
        </w:tc>
        <w:tc>
          <w:tcPr>
            <w:tcW w:w="1134" w:type="dxa"/>
            <w:tcBorders>
              <w:top w:val="single" w:sz="18" w:space="0" w:color="auto"/>
              <w:right w:val="single" w:sz="18" w:space="0" w:color="auto"/>
            </w:tcBorders>
          </w:tcPr>
          <w:p w14:paraId="07CBCC8B" w14:textId="53CAD893" w:rsidR="002F5EDA" w:rsidRPr="00E53B18" w:rsidDel="00101438" w:rsidRDefault="002F5EDA" w:rsidP="007E3F36">
            <w:pPr>
              <w:spacing w:line="360" w:lineRule="auto"/>
              <w:jc w:val="center"/>
              <w:rPr>
                <w:del w:id="4291" w:author="Tri Le" w:date="2021-07-08T17:46:00Z"/>
                <w:rFonts w:ascii="Times New Roman" w:hAnsi="Times New Roman" w:cs="Times New Roman"/>
                <w:rPrChange w:id="4292" w:author="Tri Le" w:date="2021-07-13T20:26:00Z">
                  <w:rPr>
                    <w:del w:id="4293" w:author="Tri Le" w:date="2021-07-08T17:46:00Z"/>
                    <w:rFonts w:ascii="Cambria" w:hAnsi="Cambria"/>
                    <w:sz w:val="22"/>
                  </w:rPr>
                </w:rPrChange>
              </w:rPr>
            </w:pPr>
            <w:del w:id="4294" w:author="Tri Le" w:date="2021-07-08T17:46:00Z">
              <w:r w:rsidRPr="00E53B18" w:rsidDel="00101438">
                <w:rPr>
                  <w:rFonts w:ascii="Times New Roman" w:hAnsi="Times New Roman" w:cs="Times New Roman"/>
                  <w:rPrChange w:id="4295" w:author="Tri Le" w:date="2021-07-13T20:26:00Z">
                    <w:rPr>
                      <w:rFonts w:ascii="Cambria" w:hAnsi="Cambria"/>
                      <w:sz w:val="22"/>
                    </w:rPr>
                  </w:rPrChange>
                </w:rPr>
                <w:delText>(1,730)</w:delText>
              </w:r>
            </w:del>
          </w:p>
        </w:tc>
        <w:tc>
          <w:tcPr>
            <w:tcW w:w="957" w:type="dxa"/>
            <w:tcBorders>
              <w:top w:val="single" w:sz="18" w:space="0" w:color="auto"/>
              <w:left w:val="single" w:sz="18" w:space="0" w:color="auto"/>
            </w:tcBorders>
          </w:tcPr>
          <w:p w14:paraId="1018E33D" w14:textId="5AF70DC2" w:rsidR="002F5EDA" w:rsidRPr="00E53B18" w:rsidDel="00101438" w:rsidRDefault="00ED49A1" w:rsidP="007E3F36">
            <w:pPr>
              <w:spacing w:line="360" w:lineRule="auto"/>
              <w:jc w:val="center"/>
              <w:rPr>
                <w:del w:id="4296" w:author="Tri Le" w:date="2021-07-08T17:46:00Z"/>
                <w:rFonts w:ascii="Times New Roman" w:hAnsi="Times New Roman" w:cs="Times New Roman"/>
                <w:rPrChange w:id="4297" w:author="Tri Le" w:date="2021-07-13T20:26:00Z">
                  <w:rPr>
                    <w:del w:id="4298" w:author="Tri Le" w:date="2021-07-08T17:46:00Z"/>
                    <w:rFonts w:ascii="Cambria" w:hAnsi="Cambria"/>
                    <w:sz w:val="22"/>
                  </w:rPr>
                </w:rPrChange>
              </w:rPr>
            </w:pPr>
            <w:del w:id="4299" w:author="Tri Le" w:date="2021-07-08T17:46:00Z">
              <w:r w:rsidRPr="00E53B18" w:rsidDel="00101438">
                <w:rPr>
                  <w:rFonts w:ascii="Times New Roman" w:hAnsi="Times New Roman" w:cs="Times New Roman"/>
                  <w:rPrChange w:id="4300" w:author="Tri Le" w:date="2021-07-13T20:26:00Z">
                    <w:rPr>
                      <w:rFonts w:ascii="Cambria" w:hAnsi="Cambria"/>
                      <w:sz w:val="22"/>
                    </w:rPr>
                  </w:rPrChange>
                </w:rPr>
                <w:delText>25</w:delText>
              </w:r>
            </w:del>
          </w:p>
        </w:tc>
      </w:tr>
      <w:tr w:rsidR="00A33724" w:rsidRPr="00E53B18" w:rsidDel="00101438" w14:paraId="0C3D7E9E" w14:textId="53664170" w:rsidTr="0020107C">
        <w:trPr>
          <w:trHeight w:val="192"/>
          <w:del w:id="4301" w:author="Tri Le" w:date="2021-07-08T17:46:00Z"/>
        </w:trPr>
        <w:tc>
          <w:tcPr>
            <w:tcW w:w="838" w:type="dxa"/>
            <w:vMerge/>
          </w:tcPr>
          <w:p w14:paraId="13826CE7" w14:textId="391E415F" w:rsidR="002F5EDA" w:rsidRPr="00E53B18" w:rsidDel="00101438" w:rsidRDefault="002F5EDA" w:rsidP="007E3F36">
            <w:pPr>
              <w:spacing w:line="360" w:lineRule="auto"/>
              <w:rPr>
                <w:del w:id="4302" w:author="Tri Le" w:date="2021-07-08T17:46:00Z"/>
                <w:rFonts w:ascii="Times New Roman" w:hAnsi="Times New Roman" w:cs="Times New Roman"/>
                <w:b/>
                <w:rPrChange w:id="4303" w:author="Tri Le" w:date="2021-07-13T20:26:00Z">
                  <w:rPr>
                    <w:del w:id="4304" w:author="Tri Le" w:date="2021-07-08T17:46:00Z"/>
                    <w:rFonts w:ascii="Cambria" w:hAnsi="Cambria"/>
                    <w:b/>
                    <w:sz w:val="22"/>
                  </w:rPr>
                </w:rPrChange>
              </w:rPr>
            </w:pPr>
          </w:p>
        </w:tc>
        <w:tc>
          <w:tcPr>
            <w:tcW w:w="1745" w:type="dxa"/>
            <w:tcBorders>
              <w:right w:val="single" w:sz="18" w:space="0" w:color="auto"/>
            </w:tcBorders>
          </w:tcPr>
          <w:p w14:paraId="0D98921E" w14:textId="23F6B7C5" w:rsidR="002F5EDA" w:rsidRPr="00E53B18" w:rsidDel="00101438" w:rsidRDefault="002F5EDA" w:rsidP="007E3F36">
            <w:pPr>
              <w:spacing w:line="360" w:lineRule="auto"/>
              <w:jc w:val="center"/>
              <w:rPr>
                <w:del w:id="4305" w:author="Tri Le" w:date="2021-07-08T17:46:00Z"/>
                <w:rFonts w:ascii="Times New Roman" w:hAnsi="Times New Roman" w:cs="Times New Roman"/>
                <w:b/>
                <w:rPrChange w:id="4306" w:author="Tri Le" w:date="2021-07-13T20:26:00Z">
                  <w:rPr>
                    <w:del w:id="4307" w:author="Tri Le" w:date="2021-07-08T17:46:00Z"/>
                    <w:rFonts w:ascii="Cambria" w:hAnsi="Cambria"/>
                    <w:b/>
                    <w:sz w:val="22"/>
                  </w:rPr>
                </w:rPrChange>
              </w:rPr>
            </w:pPr>
            <w:del w:id="4308" w:author="Tri Le" w:date="2021-07-08T17:46:00Z">
              <w:r w:rsidRPr="00E53B18" w:rsidDel="00101438">
                <w:rPr>
                  <w:rFonts w:ascii="Times New Roman" w:hAnsi="Times New Roman" w:cs="Times New Roman"/>
                  <w:b/>
                  <w:rPrChange w:id="4309" w:author="Tri Le" w:date="2021-07-13T20:26:00Z">
                    <w:rPr>
                      <w:rFonts w:ascii="Cambria" w:hAnsi="Cambria"/>
                      <w:b/>
                      <w:sz w:val="22"/>
                    </w:rPr>
                  </w:rPrChange>
                </w:rPr>
                <w:delText>10/22/2019</w:delText>
              </w:r>
            </w:del>
          </w:p>
        </w:tc>
        <w:tc>
          <w:tcPr>
            <w:tcW w:w="961" w:type="dxa"/>
            <w:tcBorders>
              <w:left w:val="single" w:sz="18" w:space="0" w:color="auto"/>
            </w:tcBorders>
          </w:tcPr>
          <w:p w14:paraId="312A4538" w14:textId="2BE7B66C" w:rsidR="002F5EDA" w:rsidRPr="00E53B18" w:rsidDel="00101438" w:rsidRDefault="002F5EDA" w:rsidP="007E3F36">
            <w:pPr>
              <w:spacing w:line="360" w:lineRule="auto"/>
              <w:jc w:val="center"/>
              <w:rPr>
                <w:del w:id="4310" w:author="Tri Le" w:date="2021-07-08T17:46:00Z"/>
                <w:rFonts w:ascii="Times New Roman" w:hAnsi="Times New Roman" w:cs="Times New Roman"/>
                <w:rPrChange w:id="4311" w:author="Tri Le" w:date="2021-07-13T20:26:00Z">
                  <w:rPr>
                    <w:del w:id="4312" w:author="Tri Le" w:date="2021-07-08T17:46:00Z"/>
                    <w:rFonts w:ascii="Cambria" w:hAnsi="Cambria"/>
                    <w:sz w:val="22"/>
                  </w:rPr>
                </w:rPrChange>
              </w:rPr>
            </w:pPr>
            <w:del w:id="4313" w:author="Tri Le" w:date="2021-07-08T17:46:00Z">
              <w:r w:rsidRPr="00E53B18" w:rsidDel="00101438">
                <w:rPr>
                  <w:rFonts w:ascii="Times New Roman" w:hAnsi="Times New Roman" w:cs="Times New Roman"/>
                  <w:rPrChange w:id="4314" w:author="Tri Le" w:date="2021-07-13T20:26:00Z">
                    <w:rPr>
                      <w:rFonts w:ascii="Cambria" w:hAnsi="Cambria"/>
                      <w:sz w:val="22"/>
                    </w:rPr>
                  </w:rPrChange>
                </w:rPr>
                <w:delText>341.29</w:delText>
              </w:r>
            </w:del>
          </w:p>
        </w:tc>
        <w:tc>
          <w:tcPr>
            <w:tcW w:w="851" w:type="dxa"/>
            <w:tcBorders>
              <w:right w:val="single" w:sz="18" w:space="0" w:color="auto"/>
            </w:tcBorders>
          </w:tcPr>
          <w:p w14:paraId="3DAE3149" w14:textId="18889237" w:rsidR="002F5EDA" w:rsidRPr="00E53B18" w:rsidDel="00101438" w:rsidRDefault="002F5EDA" w:rsidP="007E3F36">
            <w:pPr>
              <w:spacing w:line="360" w:lineRule="auto"/>
              <w:jc w:val="center"/>
              <w:rPr>
                <w:del w:id="4315" w:author="Tri Le" w:date="2021-07-08T17:46:00Z"/>
                <w:rFonts w:ascii="Times New Roman" w:hAnsi="Times New Roman" w:cs="Times New Roman"/>
                <w:rPrChange w:id="4316" w:author="Tri Le" w:date="2021-07-13T20:26:00Z">
                  <w:rPr>
                    <w:del w:id="4317" w:author="Tri Le" w:date="2021-07-08T17:46:00Z"/>
                    <w:rFonts w:ascii="Cambria" w:hAnsi="Cambria"/>
                    <w:sz w:val="22"/>
                  </w:rPr>
                </w:rPrChange>
              </w:rPr>
            </w:pPr>
            <w:del w:id="4318" w:author="Tri Le" w:date="2021-07-08T17:46:00Z">
              <w:r w:rsidRPr="00E53B18" w:rsidDel="00101438">
                <w:rPr>
                  <w:rFonts w:ascii="Times New Roman" w:hAnsi="Times New Roman" w:cs="Times New Roman"/>
                  <w:rPrChange w:id="4319" w:author="Tri Le" w:date="2021-07-13T20:26:00Z">
                    <w:rPr>
                      <w:rFonts w:ascii="Cambria" w:hAnsi="Cambria"/>
                      <w:sz w:val="22"/>
                    </w:rPr>
                  </w:rPrChange>
                </w:rPr>
                <w:delText>13.0</w:delText>
              </w:r>
            </w:del>
          </w:p>
        </w:tc>
        <w:tc>
          <w:tcPr>
            <w:tcW w:w="1417" w:type="dxa"/>
            <w:tcBorders>
              <w:left w:val="single" w:sz="18" w:space="0" w:color="auto"/>
              <w:right w:val="single" w:sz="18" w:space="0" w:color="auto"/>
            </w:tcBorders>
          </w:tcPr>
          <w:p w14:paraId="5EA5A358" w14:textId="13A3FC3F" w:rsidR="002F5EDA" w:rsidRPr="00E53B18" w:rsidDel="00101438" w:rsidRDefault="002F5EDA" w:rsidP="007E3F36">
            <w:pPr>
              <w:spacing w:line="360" w:lineRule="auto"/>
              <w:jc w:val="center"/>
              <w:rPr>
                <w:del w:id="4320" w:author="Tri Le" w:date="2021-07-08T17:46:00Z"/>
                <w:rFonts w:ascii="Times New Roman" w:hAnsi="Times New Roman" w:cs="Times New Roman"/>
                <w:rPrChange w:id="4321" w:author="Tri Le" w:date="2021-07-13T20:26:00Z">
                  <w:rPr>
                    <w:del w:id="4322" w:author="Tri Le" w:date="2021-07-08T17:46:00Z"/>
                    <w:rFonts w:ascii="Cambria" w:hAnsi="Cambria"/>
                    <w:sz w:val="22"/>
                  </w:rPr>
                </w:rPrChange>
              </w:rPr>
            </w:pPr>
            <w:del w:id="4323" w:author="Tri Le" w:date="2021-07-08T17:46:00Z">
              <w:r w:rsidRPr="00E53B18" w:rsidDel="00101438">
                <w:rPr>
                  <w:rFonts w:ascii="Times New Roman" w:hAnsi="Times New Roman" w:cs="Times New Roman"/>
                  <w:rPrChange w:id="4324" w:author="Tri Le" w:date="2021-07-13T20:26:00Z">
                    <w:rPr>
                      <w:rFonts w:ascii="Cambria" w:hAnsi="Cambria"/>
                      <w:sz w:val="22"/>
                    </w:rPr>
                  </w:rPrChange>
                </w:rPr>
                <w:delText>10,567</w:delText>
              </w:r>
            </w:del>
          </w:p>
        </w:tc>
        <w:tc>
          <w:tcPr>
            <w:tcW w:w="851" w:type="dxa"/>
            <w:tcBorders>
              <w:left w:val="single" w:sz="18" w:space="0" w:color="auto"/>
            </w:tcBorders>
          </w:tcPr>
          <w:p w14:paraId="0F00E91F" w14:textId="3DB4E12A" w:rsidR="002F5EDA" w:rsidRPr="00E53B18" w:rsidDel="00101438" w:rsidRDefault="002F5EDA" w:rsidP="007E3F36">
            <w:pPr>
              <w:spacing w:line="360" w:lineRule="auto"/>
              <w:jc w:val="center"/>
              <w:rPr>
                <w:del w:id="4325" w:author="Tri Le" w:date="2021-07-08T17:46:00Z"/>
                <w:rFonts w:ascii="Times New Roman" w:hAnsi="Times New Roman" w:cs="Times New Roman"/>
                <w:rPrChange w:id="4326" w:author="Tri Le" w:date="2021-07-13T20:26:00Z">
                  <w:rPr>
                    <w:del w:id="4327" w:author="Tri Le" w:date="2021-07-08T17:46:00Z"/>
                    <w:rFonts w:ascii="Cambria" w:hAnsi="Cambria"/>
                    <w:sz w:val="22"/>
                  </w:rPr>
                </w:rPrChange>
              </w:rPr>
            </w:pPr>
            <w:del w:id="4328" w:author="Tri Le" w:date="2021-07-08T17:46:00Z">
              <w:r w:rsidRPr="00E53B18" w:rsidDel="00101438">
                <w:rPr>
                  <w:rFonts w:ascii="Times New Roman" w:hAnsi="Times New Roman" w:cs="Times New Roman"/>
                  <w:rPrChange w:id="4329" w:author="Tri Le" w:date="2021-07-13T20:26:00Z">
                    <w:rPr>
                      <w:rFonts w:ascii="Cambria" w:hAnsi="Cambria"/>
                      <w:sz w:val="22"/>
                    </w:rPr>
                  </w:rPrChange>
                </w:rPr>
                <w:delText>13.4</w:delText>
              </w:r>
            </w:del>
          </w:p>
        </w:tc>
        <w:tc>
          <w:tcPr>
            <w:tcW w:w="1134" w:type="dxa"/>
          </w:tcPr>
          <w:p w14:paraId="30FBF74B" w14:textId="217FCEF8" w:rsidR="002F5EDA" w:rsidRPr="00E53B18" w:rsidDel="00101438" w:rsidRDefault="002F5EDA" w:rsidP="007E3F36">
            <w:pPr>
              <w:spacing w:line="360" w:lineRule="auto"/>
              <w:jc w:val="center"/>
              <w:rPr>
                <w:del w:id="4330" w:author="Tri Le" w:date="2021-07-08T17:46:00Z"/>
                <w:rFonts w:ascii="Times New Roman" w:hAnsi="Times New Roman" w:cs="Times New Roman"/>
                <w:rPrChange w:id="4331" w:author="Tri Le" w:date="2021-07-13T20:26:00Z">
                  <w:rPr>
                    <w:del w:id="4332" w:author="Tri Le" w:date="2021-07-08T17:46:00Z"/>
                    <w:rFonts w:ascii="Cambria" w:hAnsi="Cambria"/>
                    <w:sz w:val="22"/>
                  </w:rPr>
                </w:rPrChange>
              </w:rPr>
            </w:pPr>
            <w:del w:id="4333" w:author="Tri Le" w:date="2021-07-08T17:46:00Z">
              <w:r w:rsidRPr="00E53B18" w:rsidDel="00101438">
                <w:rPr>
                  <w:rFonts w:ascii="Times New Roman" w:hAnsi="Times New Roman" w:cs="Times New Roman"/>
                  <w:rPrChange w:id="4334" w:author="Tri Le" w:date="2021-07-13T20:26:00Z">
                    <w:rPr>
                      <w:rFonts w:ascii="Cambria" w:hAnsi="Cambria"/>
                      <w:sz w:val="22"/>
                    </w:rPr>
                  </w:rPrChange>
                </w:rPr>
                <w:delText>100</w:delText>
              </w:r>
            </w:del>
          </w:p>
        </w:tc>
        <w:tc>
          <w:tcPr>
            <w:tcW w:w="1134" w:type="dxa"/>
            <w:tcBorders>
              <w:right w:val="single" w:sz="18" w:space="0" w:color="auto"/>
            </w:tcBorders>
          </w:tcPr>
          <w:p w14:paraId="13786168" w14:textId="3DDE7550" w:rsidR="002F5EDA" w:rsidRPr="00E53B18" w:rsidDel="00101438" w:rsidRDefault="002F5EDA" w:rsidP="007E3F36">
            <w:pPr>
              <w:spacing w:line="360" w:lineRule="auto"/>
              <w:jc w:val="center"/>
              <w:rPr>
                <w:del w:id="4335" w:author="Tri Le" w:date="2021-07-08T17:46:00Z"/>
                <w:rFonts w:ascii="Times New Roman" w:hAnsi="Times New Roman" w:cs="Times New Roman"/>
                <w:rPrChange w:id="4336" w:author="Tri Le" w:date="2021-07-13T20:26:00Z">
                  <w:rPr>
                    <w:del w:id="4337" w:author="Tri Le" w:date="2021-07-08T17:46:00Z"/>
                    <w:rFonts w:ascii="Cambria" w:hAnsi="Cambria"/>
                    <w:sz w:val="22"/>
                  </w:rPr>
                </w:rPrChange>
              </w:rPr>
            </w:pPr>
            <w:del w:id="4338" w:author="Tri Le" w:date="2021-07-08T17:46:00Z">
              <w:r w:rsidRPr="00E53B18" w:rsidDel="00101438">
                <w:rPr>
                  <w:rFonts w:ascii="Times New Roman" w:hAnsi="Times New Roman" w:cs="Times New Roman"/>
                  <w:rPrChange w:id="4339" w:author="Tri Le" w:date="2021-07-13T20:26:00Z">
                    <w:rPr>
                      <w:rFonts w:ascii="Cambria" w:hAnsi="Cambria"/>
                      <w:sz w:val="22"/>
                    </w:rPr>
                  </w:rPrChange>
                </w:rPr>
                <w:delText>60</w:delText>
              </w:r>
            </w:del>
          </w:p>
        </w:tc>
        <w:tc>
          <w:tcPr>
            <w:tcW w:w="957" w:type="dxa"/>
            <w:tcBorders>
              <w:left w:val="single" w:sz="18" w:space="0" w:color="auto"/>
            </w:tcBorders>
          </w:tcPr>
          <w:p w14:paraId="139D8CAB" w14:textId="3FF27459" w:rsidR="002F5EDA" w:rsidRPr="00E53B18" w:rsidDel="00101438" w:rsidRDefault="00ED49A1" w:rsidP="007E3F36">
            <w:pPr>
              <w:spacing w:line="360" w:lineRule="auto"/>
              <w:jc w:val="center"/>
              <w:rPr>
                <w:del w:id="4340" w:author="Tri Le" w:date="2021-07-08T17:46:00Z"/>
                <w:rFonts w:ascii="Times New Roman" w:hAnsi="Times New Roman" w:cs="Times New Roman"/>
                <w:rPrChange w:id="4341" w:author="Tri Le" w:date="2021-07-13T20:26:00Z">
                  <w:rPr>
                    <w:del w:id="4342" w:author="Tri Le" w:date="2021-07-08T17:46:00Z"/>
                    <w:rFonts w:ascii="Cambria" w:hAnsi="Cambria"/>
                    <w:sz w:val="22"/>
                  </w:rPr>
                </w:rPrChange>
              </w:rPr>
            </w:pPr>
            <w:del w:id="4343" w:author="Tri Le" w:date="2021-07-08T17:46:00Z">
              <w:r w:rsidRPr="00E53B18" w:rsidDel="00101438">
                <w:rPr>
                  <w:rFonts w:ascii="Times New Roman" w:hAnsi="Times New Roman" w:cs="Times New Roman"/>
                  <w:rPrChange w:id="4344" w:author="Tri Le" w:date="2021-07-13T20:26:00Z">
                    <w:rPr>
                      <w:rFonts w:ascii="Cambria" w:hAnsi="Cambria"/>
                      <w:sz w:val="22"/>
                    </w:rPr>
                  </w:rPrChange>
                </w:rPr>
                <w:delText>30</w:delText>
              </w:r>
            </w:del>
          </w:p>
        </w:tc>
      </w:tr>
      <w:tr w:rsidR="00A33724" w:rsidRPr="00E53B18" w:rsidDel="00101438" w14:paraId="222BA8AA" w14:textId="7CDDEECE" w:rsidTr="0020107C">
        <w:trPr>
          <w:trHeight w:val="192"/>
          <w:del w:id="4345" w:author="Tri Le" w:date="2021-07-08T17:46:00Z"/>
        </w:trPr>
        <w:tc>
          <w:tcPr>
            <w:tcW w:w="838" w:type="dxa"/>
            <w:vMerge/>
          </w:tcPr>
          <w:p w14:paraId="2E2F30D7" w14:textId="14E94DFE" w:rsidR="002F5EDA" w:rsidRPr="00E53B18" w:rsidDel="00101438" w:rsidRDefault="002F5EDA" w:rsidP="007E3F36">
            <w:pPr>
              <w:spacing w:line="360" w:lineRule="auto"/>
              <w:rPr>
                <w:del w:id="4346" w:author="Tri Le" w:date="2021-07-08T17:46:00Z"/>
                <w:rFonts w:ascii="Times New Roman" w:hAnsi="Times New Roman" w:cs="Times New Roman"/>
                <w:b/>
                <w:rPrChange w:id="4347" w:author="Tri Le" w:date="2021-07-13T20:26:00Z">
                  <w:rPr>
                    <w:del w:id="4348" w:author="Tri Le" w:date="2021-07-08T17:46:00Z"/>
                    <w:rFonts w:ascii="Cambria" w:hAnsi="Cambria"/>
                    <w:b/>
                    <w:sz w:val="22"/>
                  </w:rPr>
                </w:rPrChange>
              </w:rPr>
            </w:pPr>
          </w:p>
        </w:tc>
        <w:tc>
          <w:tcPr>
            <w:tcW w:w="1745" w:type="dxa"/>
            <w:tcBorders>
              <w:right w:val="single" w:sz="18" w:space="0" w:color="auto"/>
            </w:tcBorders>
          </w:tcPr>
          <w:p w14:paraId="63717FD8" w14:textId="20ACEDC5" w:rsidR="002F5EDA" w:rsidRPr="00E53B18" w:rsidDel="00101438" w:rsidRDefault="002F5EDA" w:rsidP="007E3F36">
            <w:pPr>
              <w:spacing w:line="360" w:lineRule="auto"/>
              <w:jc w:val="center"/>
              <w:rPr>
                <w:del w:id="4349" w:author="Tri Le" w:date="2021-07-08T17:46:00Z"/>
                <w:rFonts w:ascii="Times New Roman" w:hAnsi="Times New Roman" w:cs="Times New Roman"/>
                <w:b/>
                <w:rPrChange w:id="4350" w:author="Tri Le" w:date="2021-07-13T20:26:00Z">
                  <w:rPr>
                    <w:del w:id="4351" w:author="Tri Le" w:date="2021-07-08T17:46:00Z"/>
                    <w:rFonts w:ascii="Cambria" w:hAnsi="Cambria"/>
                    <w:b/>
                    <w:sz w:val="22"/>
                  </w:rPr>
                </w:rPrChange>
              </w:rPr>
            </w:pPr>
            <w:del w:id="4352" w:author="Tri Le" w:date="2021-07-08T17:46:00Z">
              <w:r w:rsidRPr="00E53B18" w:rsidDel="00101438">
                <w:rPr>
                  <w:rFonts w:ascii="Times New Roman" w:hAnsi="Times New Roman" w:cs="Times New Roman"/>
                  <w:rPrChange w:id="4353" w:author="Tri Le" w:date="2021-07-13T20:26:00Z">
                    <w:rPr>
                      <w:rFonts w:ascii="Cambria" w:hAnsi="Cambria"/>
                      <w:sz w:val="22"/>
                    </w:rPr>
                  </w:rPrChange>
                </w:rPr>
                <w:delText>10/23/2019</w:delText>
              </w:r>
            </w:del>
          </w:p>
        </w:tc>
        <w:tc>
          <w:tcPr>
            <w:tcW w:w="961" w:type="dxa"/>
            <w:tcBorders>
              <w:left w:val="single" w:sz="18" w:space="0" w:color="auto"/>
            </w:tcBorders>
          </w:tcPr>
          <w:p w14:paraId="14427636" w14:textId="66F2DB20" w:rsidR="002F5EDA" w:rsidRPr="00E53B18" w:rsidDel="00101438" w:rsidRDefault="002F5EDA" w:rsidP="007E3F36">
            <w:pPr>
              <w:spacing w:line="360" w:lineRule="auto"/>
              <w:jc w:val="center"/>
              <w:rPr>
                <w:del w:id="4354" w:author="Tri Le" w:date="2021-07-08T17:46:00Z"/>
                <w:rFonts w:ascii="Times New Roman" w:hAnsi="Times New Roman" w:cs="Times New Roman"/>
                <w:rPrChange w:id="4355" w:author="Tri Le" w:date="2021-07-13T20:26:00Z">
                  <w:rPr>
                    <w:del w:id="4356" w:author="Tri Le" w:date="2021-07-08T17:46:00Z"/>
                    <w:rFonts w:ascii="Cambria" w:hAnsi="Cambria"/>
                    <w:sz w:val="22"/>
                  </w:rPr>
                </w:rPrChange>
              </w:rPr>
            </w:pPr>
            <w:del w:id="4357" w:author="Tri Le" w:date="2021-07-08T17:46:00Z">
              <w:r w:rsidRPr="00E53B18" w:rsidDel="00101438">
                <w:rPr>
                  <w:rFonts w:ascii="Times New Roman" w:hAnsi="Times New Roman" w:cs="Times New Roman"/>
                  <w:rPrChange w:id="4358" w:author="Tri Le" w:date="2021-07-13T20:26:00Z">
                    <w:rPr>
                      <w:rFonts w:ascii="Cambria" w:hAnsi="Cambria"/>
                      <w:sz w:val="22"/>
                    </w:rPr>
                  </w:rPrChange>
                </w:rPr>
                <w:delText>288.97</w:delText>
              </w:r>
            </w:del>
          </w:p>
        </w:tc>
        <w:tc>
          <w:tcPr>
            <w:tcW w:w="851" w:type="dxa"/>
            <w:tcBorders>
              <w:right w:val="single" w:sz="18" w:space="0" w:color="auto"/>
            </w:tcBorders>
          </w:tcPr>
          <w:p w14:paraId="54BDA8F1" w14:textId="19FFCA3E" w:rsidR="002F5EDA" w:rsidRPr="00E53B18" w:rsidDel="00101438" w:rsidRDefault="002F5EDA" w:rsidP="007E3F36">
            <w:pPr>
              <w:spacing w:line="360" w:lineRule="auto"/>
              <w:jc w:val="center"/>
              <w:rPr>
                <w:del w:id="4359" w:author="Tri Le" w:date="2021-07-08T17:46:00Z"/>
                <w:rFonts w:ascii="Times New Roman" w:hAnsi="Times New Roman" w:cs="Times New Roman"/>
                <w:rPrChange w:id="4360" w:author="Tri Le" w:date="2021-07-13T20:26:00Z">
                  <w:rPr>
                    <w:del w:id="4361" w:author="Tri Le" w:date="2021-07-08T17:46:00Z"/>
                    <w:rFonts w:ascii="Cambria" w:hAnsi="Cambria"/>
                    <w:sz w:val="22"/>
                  </w:rPr>
                </w:rPrChange>
              </w:rPr>
            </w:pPr>
            <w:del w:id="4362" w:author="Tri Le" w:date="2021-07-08T17:46:00Z">
              <w:r w:rsidRPr="00E53B18" w:rsidDel="00101438">
                <w:rPr>
                  <w:rFonts w:ascii="Times New Roman" w:hAnsi="Times New Roman" w:cs="Times New Roman"/>
                  <w:rPrChange w:id="4363" w:author="Tri Le" w:date="2021-07-13T20:26:00Z">
                    <w:rPr>
                      <w:rFonts w:ascii="Cambria" w:hAnsi="Cambria"/>
                      <w:sz w:val="22"/>
                    </w:rPr>
                  </w:rPrChange>
                </w:rPr>
                <w:delText>13.4</w:delText>
              </w:r>
            </w:del>
          </w:p>
        </w:tc>
        <w:tc>
          <w:tcPr>
            <w:tcW w:w="1417" w:type="dxa"/>
            <w:tcBorders>
              <w:left w:val="single" w:sz="18" w:space="0" w:color="auto"/>
              <w:right w:val="single" w:sz="18" w:space="0" w:color="auto"/>
            </w:tcBorders>
          </w:tcPr>
          <w:p w14:paraId="0B070FA7" w14:textId="2F4DDF4F" w:rsidR="002F5EDA" w:rsidRPr="00E53B18" w:rsidDel="00101438" w:rsidRDefault="002F5EDA" w:rsidP="007E3F36">
            <w:pPr>
              <w:spacing w:line="360" w:lineRule="auto"/>
              <w:jc w:val="center"/>
              <w:rPr>
                <w:del w:id="4364" w:author="Tri Le" w:date="2021-07-08T17:46:00Z"/>
                <w:rFonts w:ascii="Times New Roman" w:hAnsi="Times New Roman" w:cs="Times New Roman"/>
                <w:rPrChange w:id="4365" w:author="Tri Le" w:date="2021-07-13T20:26:00Z">
                  <w:rPr>
                    <w:del w:id="4366" w:author="Tri Le" w:date="2021-07-08T17:46:00Z"/>
                    <w:rFonts w:ascii="Cambria" w:hAnsi="Cambria"/>
                    <w:sz w:val="22"/>
                  </w:rPr>
                </w:rPrChange>
              </w:rPr>
            </w:pPr>
            <w:del w:id="4367" w:author="Tri Le" w:date="2021-07-08T17:46:00Z">
              <w:r w:rsidRPr="00E53B18" w:rsidDel="00101438">
                <w:rPr>
                  <w:rFonts w:ascii="Times New Roman" w:hAnsi="Times New Roman" w:cs="Times New Roman"/>
                  <w:rPrChange w:id="4368" w:author="Tri Le" w:date="2021-07-13T20:26:00Z">
                    <w:rPr>
                      <w:rFonts w:ascii="Cambria" w:hAnsi="Cambria"/>
                      <w:sz w:val="22"/>
                    </w:rPr>
                  </w:rPrChange>
                </w:rPr>
                <w:delText>11,067</w:delText>
              </w:r>
            </w:del>
          </w:p>
        </w:tc>
        <w:tc>
          <w:tcPr>
            <w:tcW w:w="851" w:type="dxa"/>
            <w:tcBorders>
              <w:left w:val="single" w:sz="18" w:space="0" w:color="auto"/>
            </w:tcBorders>
          </w:tcPr>
          <w:p w14:paraId="776C3B0A" w14:textId="1E799865" w:rsidR="002F5EDA" w:rsidRPr="00E53B18" w:rsidDel="00101438" w:rsidRDefault="002F5EDA" w:rsidP="007E3F36">
            <w:pPr>
              <w:spacing w:line="360" w:lineRule="auto"/>
              <w:jc w:val="center"/>
              <w:rPr>
                <w:del w:id="4369" w:author="Tri Le" w:date="2021-07-08T17:46:00Z"/>
                <w:rFonts w:ascii="Times New Roman" w:hAnsi="Times New Roman" w:cs="Times New Roman"/>
                <w:rPrChange w:id="4370" w:author="Tri Le" w:date="2021-07-13T20:26:00Z">
                  <w:rPr>
                    <w:del w:id="4371" w:author="Tri Le" w:date="2021-07-08T17:46:00Z"/>
                    <w:rFonts w:ascii="Cambria" w:hAnsi="Cambria"/>
                    <w:sz w:val="22"/>
                  </w:rPr>
                </w:rPrChange>
              </w:rPr>
            </w:pPr>
            <w:del w:id="4372" w:author="Tri Le" w:date="2021-07-08T17:46:00Z">
              <w:r w:rsidRPr="00E53B18" w:rsidDel="00101438">
                <w:rPr>
                  <w:rFonts w:ascii="Times New Roman" w:hAnsi="Times New Roman" w:cs="Times New Roman"/>
                  <w:rPrChange w:id="4373" w:author="Tri Le" w:date="2021-07-13T20:26:00Z">
                    <w:rPr>
                      <w:rFonts w:ascii="Cambria" w:hAnsi="Cambria"/>
                      <w:sz w:val="22"/>
                    </w:rPr>
                  </w:rPrChange>
                </w:rPr>
                <w:delText>14.0</w:delText>
              </w:r>
            </w:del>
          </w:p>
        </w:tc>
        <w:tc>
          <w:tcPr>
            <w:tcW w:w="1134" w:type="dxa"/>
          </w:tcPr>
          <w:p w14:paraId="0E21E22D" w14:textId="3413F1B8" w:rsidR="002F5EDA" w:rsidRPr="00E53B18" w:rsidDel="00101438" w:rsidRDefault="002F5EDA" w:rsidP="007E3F36">
            <w:pPr>
              <w:spacing w:line="360" w:lineRule="auto"/>
              <w:jc w:val="center"/>
              <w:rPr>
                <w:del w:id="4374" w:author="Tri Le" w:date="2021-07-08T17:46:00Z"/>
                <w:rFonts w:ascii="Times New Roman" w:hAnsi="Times New Roman" w:cs="Times New Roman"/>
                <w:rPrChange w:id="4375" w:author="Tri Le" w:date="2021-07-13T20:26:00Z">
                  <w:rPr>
                    <w:del w:id="4376" w:author="Tri Le" w:date="2021-07-08T17:46:00Z"/>
                    <w:rFonts w:ascii="Cambria" w:hAnsi="Cambria"/>
                    <w:sz w:val="22"/>
                  </w:rPr>
                </w:rPrChange>
              </w:rPr>
            </w:pPr>
            <w:del w:id="4377" w:author="Tri Le" w:date="2021-07-08T17:46:00Z">
              <w:r w:rsidRPr="00E53B18" w:rsidDel="00101438">
                <w:rPr>
                  <w:rFonts w:ascii="Times New Roman" w:hAnsi="Times New Roman" w:cs="Times New Roman"/>
                  <w:rPrChange w:id="4378" w:author="Tri Le" w:date="2021-07-13T20:26:00Z">
                    <w:rPr>
                      <w:rFonts w:ascii="Cambria" w:hAnsi="Cambria"/>
                      <w:sz w:val="22"/>
                    </w:rPr>
                  </w:rPrChange>
                </w:rPr>
                <w:delText>6,130</w:delText>
              </w:r>
            </w:del>
          </w:p>
        </w:tc>
        <w:tc>
          <w:tcPr>
            <w:tcW w:w="1134" w:type="dxa"/>
            <w:tcBorders>
              <w:right w:val="single" w:sz="18" w:space="0" w:color="auto"/>
            </w:tcBorders>
          </w:tcPr>
          <w:p w14:paraId="28F034F0" w14:textId="168C9BDE" w:rsidR="002F5EDA" w:rsidRPr="00E53B18" w:rsidDel="00101438" w:rsidRDefault="002F5EDA" w:rsidP="007E3F36">
            <w:pPr>
              <w:spacing w:line="360" w:lineRule="auto"/>
              <w:jc w:val="center"/>
              <w:rPr>
                <w:del w:id="4379" w:author="Tri Le" w:date="2021-07-08T17:46:00Z"/>
                <w:rFonts w:ascii="Times New Roman" w:hAnsi="Times New Roman" w:cs="Times New Roman"/>
                <w:vertAlign w:val="superscript"/>
                <w:rPrChange w:id="4380" w:author="Tri Le" w:date="2021-07-13T20:26:00Z">
                  <w:rPr>
                    <w:del w:id="4381" w:author="Tri Le" w:date="2021-07-08T17:46:00Z"/>
                    <w:rFonts w:ascii="Cambria" w:hAnsi="Cambria"/>
                    <w:sz w:val="22"/>
                    <w:vertAlign w:val="superscript"/>
                  </w:rPr>
                </w:rPrChange>
              </w:rPr>
            </w:pPr>
            <w:del w:id="4382" w:author="Tri Le" w:date="2021-07-08T17:46:00Z">
              <w:r w:rsidRPr="00E53B18" w:rsidDel="00101438">
                <w:rPr>
                  <w:rFonts w:ascii="Times New Roman" w:hAnsi="Times New Roman" w:cs="Times New Roman"/>
                  <w:rPrChange w:id="4383" w:author="Tri Le" w:date="2021-07-13T20:26:00Z">
                    <w:rPr>
                      <w:rFonts w:ascii="Cambria" w:hAnsi="Cambria"/>
                      <w:sz w:val="22"/>
                    </w:rPr>
                  </w:rPrChange>
                </w:rPr>
                <w:delText>nr</w:delText>
              </w:r>
              <w:r w:rsidR="00A540A6" w:rsidRPr="00E53B18" w:rsidDel="00101438">
                <w:rPr>
                  <w:rFonts w:ascii="Times New Roman" w:hAnsi="Times New Roman" w:cs="Times New Roman"/>
                  <w:vertAlign w:val="superscript"/>
                  <w:rPrChange w:id="4384" w:author="Tri Le" w:date="2021-07-13T20:26:00Z">
                    <w:rPr>
                      <w:rFonts w:ascii="Cambria" w:hAnsi="Cambria"/>
                      <w:sz w:val="22"/>
                      <w:vertAlign w:val="superscript"/>
                    </w:rPr>
                  </w:rPrChange>
                </w:rPr>
                <w:delText>a</w:delText>
              </w:r>
            </w:del>
          </w:p>
        </w:tc>
        <w:tc>
          <w:tcPr>
            <w:tcW w:w="957" w:type="dxa"/>
            <w:tcBorders>
              <w:left w:val="single" w:sz="18" w:space="0" w:color="auto"/>
            </w:tcBorders>
          </w:tcPr>
          <w:p w14:paraId="56C68BD8" w14:textId="7920DD7D" w:rsidR="002F5EDA" w:rsidRPr="00E53B18" w:rsidDel="00101438" w:rsidRDefault="00ED49A1" w:rsidP="007E3F36">
            <w:pPr>
              <w:spacing w:line="360" w:lineRule="auto"/>
              <w:jc w:val="center"/>
              <w:rPr>
                <w:del w:id="4385" w:author="Tri Le" w:date="2021-07-08T17:46:00Z"/>
                <w:rFonts w:ascii="Times New Roman" w:hAnsi="Times New Roman" w:cs="Times New Roman"/>
                <w:rPrChange w:id="4386" w:author="Tri Le" w:date="2021-07-13T20:26:00Z">
                  <w:rPr>
                    <w:del w:id="4387" w:author="Tri Le" w:date="2021-07-08T17:46:00Z"/>
                    <w:rFonts w:ascii="Cambria" w:hAnsi="Cambria"/>
                    <w:sz w:val="22"/>
                  </w:rPr>
                </w:rPrChange>
              </w:rPr>
            </w:pPr>
            <w:del w:id="4388" w:author="Tri Le" w:date="2021-07-08T17:46:00Z">
              <w:r w:rsidRPr="00E53B18" w:rsidDel="00101438">
                <w:rPr>
                  <w:rFonts w:ascii="Times New Roman" w:hAnsi="Times New Roman" w:cs="Times New Roman"/>
                  <w:rPrChange w:id="4389" w:author="Tri Le" w:date="2021-07-13T20:26:00Z">
                    <w:rPr>
                      <w:rFonts w:ascii="Cambria" w:hAnsi="Cambria"/>
                      <w:sz w:val="22"/>
                    </w:rPr>
                  </w:rPrChange>
                </w:rPr>
                <w:delText>21</w:delText>
              </w:r>
            </w:del>
          </w:p>
        </w:tc>
      </w:tr>
      <w:tr w:rsidR="00A33724" w:rsidRPr="00E53B18" w:rsidDel="00101438" w14:paraId="563F408D" w14:textId="09D290B4" w:rsidTr="0020107C">
        <w:trPr>
          <w:trHeight w:val="535"/>
          <w:del w:id="4390" w:author="Tri Le" w:date="2021-07-08T17:46:00Z"/>
        </w:trPr>
        <w:tc>
          <w:tcPr>
            <w:tcW w:w="838" w:type="dxa"/>
            <w:vMerge w:val="restart"/>
          </w:tcPr>
          <w:p w14:paraId="77D8ED3B" w14:textId="691F5257" w:rsidR="002F5EDA" w:rsidRPr="00E53B18" w:rsidDel="00101438" w:rsidRDefault="002F5EDA" w:rsidP="007E3F36">
            <w:pPr>
              <w:spacing w:line="360" w:lineRule="auto"/>
              <w:jc w:val="center"/>
              <w:rPr>
                <w:del w:id="4391" w:author="Tri Le" w:date="2021-07-08T17:46:00Z"/>
                <w:rFonts w:ascii="Times New Roman" w:hAnsi="Times New Roman" w:cs="Times New Roman"/>
                <w:b/>
                <w:rPrChange w:id="4392" w:author="Tri Le" w:date="2021-07-13T20:26:00Z">
                  <w:rPr>
                    <w:del w:id="4393" w:author="Tri Le" w:date="2021-07-08T17:46:00Z"/>
                    <w:rFonts w:ascii="Cambria" w:hAnsi="Cambria"/>
                    <w:b/>
                    <w:sz w:val="22"/>
                  </w:rPr>
                </w:rPrChange>
              </w:rPr>
            </w:pPr>
          </w:p>
          <w:p w14:paraId="3BF1D7A2" w14:textId="23C8AF89" w:rsidR="002F5EDA" w:rsidRPr="00E53B18" w:rsidDel="00101438" w:rsidRDefault="002F5EDA" w:rsidP="007E3F36">
            <w:pPr>
              <w:spacing w:line="360" w:lineRule="auto"/>
              <w:jc w:val="center"/>
              <w:rPr>
                <w:del w:id="4394" w:author="Tri Le" w:date="2021-07-08T17:46:00Z"/>
                <w:rFonts w:ascii="Times New Roman" w:hAnsi="Times New Roman" w:cs="Times New Roman"/>
                <w:b/>
                <w:rPrChange w:id="4395" w:author="Tri Le" w:date="2021-07-13T20:26:00Z">
                  <w:rPr>
                    <w:del w:id="4396" w:author="Tri Le" w:date="2021-07-08T17:46:00Z"/>
                    <w:rFonts w:ascii="Cambria" w:hAnsi="Cambria"/>
                    <w:b/>
                    <w:sz w:val="22"/>
                  </w:rPr>
                </w:rPrChange>
              </w:rPr>
            </w:pPr>
            <w:del w:id="4397" w:author="Tri Le" w:date="2021-07-08T17:46:00Z">
              <w:r w:rsidRPr="00E53B18" w:rsidDel="00101438">
                <w:rPr>
                  <w:rFonts w:ascii="Times New Roman" w:hAnsi="Times New Roman" w:cs="Times New Roman"/>
                  <w:b/>
                  <w:rPrChange w:id="4398" w:author="Tri Le" w:date="2021-07-13T20:26:00Z">
                    <w:rPr>
                      <w:rFonts w:ascii="Cambria" w:hAnsi="Cambria"/>
                      <w:b/>
                      <w:sz w:val="22"/>
                    </w:rPr>
                  </w:rPrChange>
                </w:rPr>
                <w:delText xml:space="preserve">Event 2 </w:delText>
              </w:r>
            </w:del>
          </w:p>
        </w:tc>
        <w:tc>
          <w:tcPr>
            <w:tcW w:w="1745" w:type="dxa"/>
            <w:tcBorders>
              <w:right w:val="single" w:sz="18" w:space="0" w:color="auto"/>
            </w:tcBorders>
          </w:tcPr>
          <w:p w14:paraId="0D9B954F" w14:textId="39138886" w:rsidR="002F5EDA" w:rsidRPr="00E53B18" w:rsidDel="00101438" w:rsidRDefault="002F5EDA" w:rsidP="007E3F36">
            <w:pPr>
              <w:spacing w:line="360" w:lineRule="auto"/>
              <w:jc w:val="center"/>
              <w:rPr>
                <w:del w:id="4399" w:author="Tri Le" w:date="2021-07-08T17:46:00Z"/>
                <w:rFonts w:ascii="Times New Roman" w:hAnsi="Times New Roman" w:cs="Times New Roman"/>
                <w:rPrChange w:id="4400" w:author="Tri Le" w:date="2021-07-13T20:26:00Z">
                  <w:rPr>
                    <w:del w:id="4401" w:author="Tri Le" w:date="2021-07-08T17:46:00Z"/>
                    <w:rFonts w:ascii="Cambria" w:hAnsi="Cambria"/>
                    <w:sz w:val="22"/>
                  </w:rPr>
                </w:rPrChange>
              </w:rPr>
            </w:pPr>
            <w:del w:id="4402" w:author="Tri Le" w:date="2021-07-08T17:46:00Z">
              <w:r w:rsidRPr="00E53B18" w:rsidDel="00101438">
                <w:rPr>
                  <w:rFonts w:ascii="Times New Roman" w:hAnsi="Times New Roman" w:cs="Times New Roman"/>
                  <w:rPrChange w:id="4403" w:author="Tri Le" w:date="2021-07-13T20:26:00Z">
                    <w:rPr>
                      <w:rFonts w:ascii="Cambria" w:hAnsi="Cambria"/>
                      <w:sz w:val="22"/>
                    </w:rPr>
                  </w:rPrChange>
                </w:rPr>
                <w:delText>11/27/2019</w:delText>
              </w:r>
            </w:del>
          </w:p>
        </w:tc>
        <w:tc>
          <w:tcPr>
            <w:tcW w:w="961" w:type="dxa"/>
            <w:tcBorders>
              <w:left w:val="single" w:sz="18" w:space="0" w:color="auto"/>
            </w:tcBorders>
          </w:tcPr>
          <w:p w14:paraId="6D213300" w14:textId="0B4053FA" w:rsidR="002F5EDA" w:rsidRPr="00E53B18" w:rsidDel="00101438" w:rsidRDefault="002F5EDA" w:rsidP="007E3F36">
            <w:pPr>
              <w:spacing w:line="360" w:lineRule="auto"/>
              <w:jc w:val="center"/>
              <w:rPr>
                <w:del w:id="4404" w:author="Tri Le" w:date="2021-07-08T17:46:00Z"/>
                <w:rFonts w:ascii="Times New Roman" w:hAnsi="Times New Roman" w:cs="Times New Roman"/>
                <w:rPrChange w:id="4405" w:author="Tri Le" w:date="2021-07-13T20:26:00Z">
                  <w:rPr>
                    <w:del w:id="4406" w:author="Tri Le" w:date="2021-07-08T17:46:00Z"/>
                    <w:rFonts w:ascii="Cambria" w:hAnsi="Cambria"/>
                    <w:sz w:val="22"/>
                  </w:rPr>
                </w:rPrChange>
              </w:rPr>
            </w:pPr>
            <w:del w:id="4407" w:author="Tri Le" w:date="2021-07-08T17:46:00Z">
              <w:r w:rsidRPr="00E53B18" w:rsidDel="00101438">
                <w:rPr>
                  <w:rFonts w:ascii="Times New Roman" w:hAnsi="Times New Roman" w:cs="Times New Roman"/>
                  <w:rPrChange w:id="4408" w:author="Tri Le" w:date="2021-07-13T20:26:00Z">
                    <w:rPr>
                      <w:rFonts w:ascii="Cambria" w:hAnsi="Cambria"/>
                      <w:sz w:val="22"/>
                    </w:rPr>
                  </w:rPrChange>
                </w:rPr>
                <w:delText>172.43</w:delText>
              </w:r>
            </w:del>
          </w:p>
        </w:tc>
        <w:tc>
          <w:tcPr>
            <w:tcW w:w="851" w:type="dxa"/>
            <w:tcBorders>
              <w:right w:val="single" w:sz="18" w:space="0" w:color="auto"/>
            </w:tcBorders>
          </w:tcPr>
          <w:p w14:paraId="1A44D201" w14:textId="2FC591BB" w:rsidR="002F5EDA" w:rsidRPr="00E53B18" w:rsidDel="00101438" w:rsidRDefault="002F5EDA" w:rsidP="007E3F36">
            <w:pPr>
              <w:spacing w:line="360" w:lineRule="auto"/>
              <w:jc w:val="center"/>
              <w:rPr>
                <w:del w:id="4409" w:author="Tri Le" w:date="2021-07-08T17:46:00Z"/>
                <w:rFonts w:ascii="Times New Roman" w:hAnsi="Times New Roman" w:cs="Times New Roman"/>
                <w:rPrChange w:id="4410" w:author="Tri Le" w:date="2021-07-13T20:26:00Z">
                  <w:rPr>
                    <w:del w:id="4411" w:author="Tri Le" w:date="2021-07-08T17:46:00Z"/>
                    <w:rFonts w:ascii="Cambria" w:hAnsi="Cambria"/>
                    <w:sz w:val="22"/>
                  </w:rPr>
                </w:rPrChange>
              </w:rPr>
            </w:pPr>
            <w:del w:id="4412" w:author="Tri Le" w:date="2021-07-08T17:46:00Z">
              <w:r w:rsidRPr="00E53B18" w:rsidDel="00101438">
                <w:rPr>
                  <w:rFonts w:ascii="Times New Roman" w:hAnsi="Times New Roman" w:cs="Times New Roman"/>
                  <w:rPrChange w:id="4413" w:author="Tri Le" w:date="2021-07-13T20:26:00Z">
                    <w:rPr>
                      <w:rFonts w:ascii="Cambria" w:hAnsi="Cambria"/>
                      <w:sz w:val="22"/>
                    </w:rPr>
                  </w:rPrChange>
                </w:rPr>
                <w:delText>13.0</w:delText>
              </w:r>
            </w:del>
          </w:p>
        </w:tc>
        <w:tc>
          <w:tcPr>
            <w:tcW w:w="1417" w:type="dxa"/>
            <w:tcBorders>
              <w:left w:val="single" w:sz="18" w:space="0" w:color="auto"/>
              <w:right w:val="single" w:sz="18" w:space="0" w:color="auto"/>
            </w:tcBorders>
          </w:tcPr>
          <w:p w14:paraId="47EA420F" w14:textId="12E84C0B" w:rsidR="002F5EDA" w:rsidRPr="00E53B18" w:rsidDel="00101438" w:rsidRDefault="00ED49A1" w:rsidP="007E3F36">
            <w:pPr>
              <w:spacing w:line="360" w:lineRule="auto"/>
              <w:jc w:val="center"/>
              <w:rPr>
                <w:del w:id="4414" w:author="Tri Le" w:date="2021-07-08T17:46:00Z"/>
                <w:rFonts w:ascii="Times New Roman" w:hAnsi="Times New Roman" w:cs="Times New Roman"/>
                <w:rPrChange w:id="4415" w:author="Tri Le" w:date="2021-07-13T20:26:00Z">
                  <w:rPr>
                    <w:del w:id="4416" w:author="Tri Le" w:date="2021-07-08T17:46:00Z"/>
                    <w:rFonts w:ascii="Cambria" w:hAnsi="Cambria"/>
                    <w:sz w:val="22"/>
                  </w:rPr>
                </w:rPrChange>
              </w:rPr>
            </w:pPr>
            <w:del w:id="4417" w:author="Tri Le" w:date="2021-07-08T17:46:00Z">
              <w:r w:rsidRPr="00E53B18" w:rsidDel="00101438">
                <w:rPr>
                  <w:rFonts w:ascii="Times New Roman" w:hAnsi="Times New Roman" w:cs="Times New Roman"/>
                  <w:rPrChange w:id="4418" w:author="Tri Le" w:date="2021-07-13T20:26:00Z">
                    <w:rPr>
                      <w:rFonts w:ascii="Cambria" w:hAnsi="Cambria"/>
                      <w:sz w:val="22"/>
                    </w:rPr>
                  </w:rPrChange>
                </w:rPr>
                <w:delText>11,833</w:delText>
              </w:r>
            </w:del>
          </w:p>
        </w:tc>
        <w:tc>
          <w:tcPr>
            <w:tcW w:w="851" w:type="dxa"/>
            <w:tcBorders>
              <w:left w:val="single" w:sz="18" w:space="0" w:color="auto"/>
            </w:tcBorders>
          </w:tcPr>
          <w:p w14:paraId="2B62824B" w14:textId="1C5E7C64" w:rsidR="002F5EDA" w:rsidRPr="00E53B18" w:rsidDel="00101438" w:rsidRDefault="002F5EDA" w:rsidP="007E3F36">
            <w:pPr>
              <w:spacing w:line="360" w:lineRule="auto"/>
              <w:jc w:val="center"/>
              <w:rPr>
                <w:del w:id="4419" w:author="Tri Le" w:date="2021-07-08T17:46:00Z"/>
                <w:rFonts w:ascii="Times New Roman" w:hAnsi="Times New Roman" w:cs="Times New Roman"/>
                <w:rPrChange w:id="4420" w:author="Tri Le" w:date="2021-07-13T20:26:00Z">
                  <w:rPr>
                    <w:del w:id="4421" w:author="Tri Le" w:date="2021-07-08T17:46:00Z"/>
                    <w:rFonts w:ascii="Cambria" w:hAnsi="Cambria"/>
                    <w:sz w:val="22"/>
                  </w:rPr>
                </w:rPrChange>
              </w:rPr>
            </w:pPr>
            <w:del w:id="4422" w:author="Tri Le" w:date="2021-07-08T17:46:00Z">
              <w:r w:rsidRPr="00E53B18" w:rsidDel="00101438">
                <w:rPr>
                  <w:rFonts w:ascii="Times New Roman" w:hAnsi="Times New Roman" w:cs="Times New Roman"/>
                  <w:rPrChange w:id="4423" w:author="Tri Le" w:date="2021-07-13T20:26:00Z">
                    <w:rPr>
                      <w:rFonts w:ascii="Cambria" w:hAnsi="Cambria"/>
                      <w:sz w:val="22"/>
                    </w:rPr>
                  </w:rPrChange>
                </w:rPr>
                <w:delText>13.8</w:delText>
              </w:r>
            </w:del>
          </w:p>
        </w:tc>
        <w:tc>
          <w:tcPr>
            <w:tcW w:w="1134" w:type="dxa"/>
          </w:tcPr>
          <w:p w14:paraId="7D2D39DB" w14:textId="1E73828B" w:rsidR="002F5EDA" w:rsidRPr="00E53B18" w:rsidDel="00101438" w:rsidRDefault="002F5EDA" w:rsidP="007E3F36">
            <w:pPr>
              <w:spacing w:line="360" w:lineRule="auto"/>
              <w:jc w:val="center"/>
              <w:rPr>
                <w:del w:id="4424" w:author="Tri Le" w:date="2021-07-08T17:46:00Z"/>
                <w:rFonts w:ascii="Times New Roman" w:hAnsi="Times New Roman" w:cs="Times New Roman"/>
                <w:rPrChange w:id="4425" w:author="Tri Le" w:date="2021-07-13T20:26:00Z">
                  <w:rPr>
                    <w:del w:id="4426" w:author="Tri Le" w:date="2021-07-08T17:46:00Z"/>
                    <w:rFonts w:ascii="Cambria" w:hAnsi="Cambria"/>
                    <w:sz w:val="22"/>
                  </w:rPr>
                </w:rPrChange>
              </w:rPr>
            </w:pPr>
            <w:del w:id="4427" w:author="Tri Le" w:date="2021-07-08T17:46:00Z">
              <w:r w:rsidRPr="00E53B18" w:rsidDel="00101438">
                <w:rPr>
                  <w:rFonts w:ascii="Times New Roman" w:hAnsi="Times New Roman" w:cs="Times New Roman"/>
                  <w:rPrChange w:id="4428" w:author="Tri Le" w:date="2021-07-13T20:26:00Z">
                    <w:rPr>
                      <w:rFonts w:ascii="Cambria" w:hAnsi="Cambria"/>
                      <w:sz w:val="22"/>
                    </w:rPr>
                  </w:rPrChange>
                </w:rPr>
                <w:delText>20</w:delText>
              </w:r>
            </w:del>
          </w:p>
        </w:tc>
        <w:tc>
          <w:tcPr>
            <w:tcW w:w="1134" w:type="dxa"/>
            <w:tcBorders>
              <w:right w:val="single" w:sz="18" w:space="0" w:color="auto"/>
            </w:tcBorders>
          </w:tcPr>
          <w:p w14:paraId="00F51BFC" w14:textId="1DADC3C9" w:rsidR="002F5EDA" w:rsidRPr="00E53B18" w:rsidDel="00101438" w:rsidRDefault="002F5EDA" w:rsidP="007E3F36">
            <w:pPr>
              <w:spacing w:line="360" w:lineRule="auto"/>
              <w:jc w:val="center"/>
              <w:rPr>
                <w:del w:id="4429" w:author="Tri Le" w:date="2021-07-08T17:46:00Z"/>
                <w:rFonts w:ascii="Times New Roman" w:hAnsi="Times New Roman" w:cs="Times New Roman"/>
                <w:rPrChange w:id="4430" w:author="Tri Le" w:date="2021-07-13T20:26:00Z">
                  <w:rPr>
                    <w:del w:id="4431" w:author="Tri Le" w:date="2021-07-08T17:46:00Z"/>
                    <w:rFonts w:ascii="Cambria" w:hAnsi="Cambria"/>
                    <w:sz w:val="22"/>
                  </w:rPr>
                </w:rPrChange>
              </w:rPr>
            </w:pPr>
            <w:del w:id="4432" w:author="Tri Le" w:date="2021-07-08T17:46:00Z">
              <w:r w:rsidRPr="00E53B18" w:rsidDel="00101438">
                <w:rPr>
                  <w:rFonts w:ascii="Times New Roman" w:hAnsi="Times New Roman" w:cs="Times New Roman"/>
                  <w:rPrChange w:id="4433" w:author="Tri Le" w:date="2021-07-13T20:26:00Z">
                    <w:rPr>
                      <w:rFonts w:ascii="Cambria" w:hAnsi="Cambria"/>
                      <w:sz w:val="22"/>
                    </w:rPr>
                  </w:rPrChange>
                </w:rPr>
                <w:delText>20</w:delText>
              </w:r>
            </w:del>
          </w:p>
        </w:tc>
        <w:tc>
          <w:tcPr>
            <w:tcW w:w="957" w:type="dxa"/>
            <w:tcBorders>
              <w:left w:val="single" w:sz="18" w:space="0" w:color="auto"/>
            </w:tcBorders>
          </w:tcPr>
          <w:p w14:paraId="1CD3BDD0" w14:textId="6D2A4629" w:rsidR="002F5EDA" w:rsidRPr="00E53B18" w:rsidDel="00101438" w:rsidRDefault="00ED49A1" w:rsidP="007E3F36">
            <w:pPr>
              <w:spacing w:line="360" w:lineRule="auto"/>
              <w:jc w:val="center"/>
              <w:rPr>
                <w:del w:id="4434" w:author="Tri Le" w:date="2021-07-08T17:46:00Z"/>
                <w:rFonts w:ascii="Times New Roman" w:hAnsi="Times New Roman" w:cs="Times New Roman"/>
                <w:rPrChange w:id="4435" w:author="Tri Le" w:date="2021-07-13T20:26:00Z">
                  <w:rPr>
                    <w:del w:id="4436" w:author="Tri Le" w:date="2021-07-08T17:46:00Z"/>
                    <w:rFonts w:ascii="Cambria" w:hAnsi="Cambria"/>
                    <w:sz w:val="22"/>
                  </w:rPr>
                </w:rPrChange>
              </w:rPr>
            </w:pPr>
            <w:del w:id="4437" w:author="Tri Le" w:date="2021-07-08T17:46:00Z">
              <w:r w:rsidRPr="00E53B18" w:rsidDel="00101438">
                <w:rPr>
                  <w:rFonts w:ascii="Times New Roman" w:hAnsi="Times New Roman" w:cs="Times New Roman"/>
                  <w:rPrChange w:id="4438" w:author="Tri Le" w:date="2021-07-13T20:26:00Z">
                    <w:rPr>
                      <w:rFonts w:ascii="Cambria" w:hAnsi="Cambria"/>
                      <w:sz w:val="22"/>
                    </w:rPr>
                  </w:rPrChange>
                </w:rPr>
                <w:delText>30</w:delText>
              </w:r>
            </w:del>
          </w:p>
        </w:tc>
      </w:tr>
      <w:tr w:rsidR="00A33724" w:rsidRPr="00E53B18" w:rsidDel="00101438" w14:paraId="5720C2EE" w14:textId="56F3DC28" w:rsidTr="0020107C">
        <w:trPr>
          <w:trHeight w:val="138"/>
          <w:del w:id="4439" w:author="Tri Le" w:date="2021-07-08T17:46:00Z"/>
        </w:trPr>
        <w:tc>
          <w:tcPr>
            <w:tcW w:w="838" w:type="dxa"/>
            <w:vMerge/>
          </w:tcPr>
          <w:p w14:paraId="539C4F4B" w14:textId="6E05FBF7" w:rsidR="002F5EDA" w:rsidRPr="00E53B18" w:rsidDel="00101438" w:rsidRDefault="002F5EDA" w:rsidP="007E3F36">
            <w:pPr>
              <w:spacing w:line="360" w:lineRule="auto"/>
              <w:rPr>
                <w:del w:id="4440" w:author="Tri Le" w:date="2021-07-08T17:46:00Z"/>
                <w:rFonts w:ascii="Times New Roman" w:hAnsi="Times New Roman" w:cs="Times New Roman"/>
                <w:b/>
                <w:rPrChange w:id="4441" w:author="Tri Le" w:date="2021-07-13T20:26:00Z">
                  <w:rPr>
                    <w:del w:id="4442" w:author="Tri Le" w:date="2021-07-08T17:46:00Z"/>
                    <w:rFonts w:ascii="Cambria" w:hAnsi="Cambria"/>
                    <w:b/>
                    <w:sz w:val="22"/>
                  </w:rPr>
                </w:rPrChange>
              </w:rPr>
            </w:pPr>
          </w:p>
        </w:tc>
        <w:tc>
          <w:tcPr>
            <w:tcW w:w="1745" w:type="dxa"/>
            <w:tcBorders>
              <w:right w:val="single" w:sz="18" w:space="0" w:color="auto"/>
            </w:tcBorders>
          </w:tcPr>
          <w:p w14:paraId="4F3DE809" w14:textId="788D06A3" w:rsidR="002F5EDA" w:rsidRPr="00E53B18" w:rsidDel="00101438" w:rsidRDefault="002F5EDA" w:rsidP="007E3F36">
            <w:pPr>
              <w:spacing w:line="360" w:lineRule="auto"/>
              <w:jc w:val="center"/>
              <w:rPr>
                <w:del w:id="4443" w:author="Tri Le" w:date="2021-07-08T17:46:00Z"/>
                <w:rFonts w:ascii="Times New Roman" w:hAnsi="Times New Roman" w:cs="Times New Roman"/>
                <w:b/>
                <w:rPrChange w:id="4444" w:author="Tri Le" w:date="2021-07-13T20:26:00Z">
                  <w:rPr>
                    <w:del w:id="4445" w:author="Tri Le" w:date="2021-07-08T17:46:00Z"/>
                    <w:rFonts w:ascii="Cambria" w:hAnsi="Cambria"/>
                    <w:b/>
                    <w:sz w:val="22"/>
                  </w:rPr>
                </w:rPrChange>
              </w:rPr>
            </w:pPr>
            <w:del w:id="4446" w:author="Tri Le" w:date="2021-07-08T17:46:00Z">
              <w:r w:rsidRPr="00E53B18" w:rsidDel="00101438">
                <w:rPr>
                  <w:rFonts w:ascii="Times New Roman" w:hAnsi="Times New Roman" w:cs="Times New Roman"/>
                  <w:b/>
                  <w:rPrChange w:id="4447" w:author="Tri Le" w:date="2021-07-13T20:26:00Z">
                    <w:rPr>
                      <w:rFonts w:ascii="Cambria" w:hAnsi="Cambria"/>
                      <w:b/>
                      <w:sz w:val="22"/>
                    </w:rPr>
                  </w:rPrChange>
                </w:rPr>
                <w:delText>11/28/2019</w:delText>
              </w:r>
            </w:del>
          </w:p>
        </w:tc>
        <w:tc>
          <w:tcPr>
            <w:tcW w:w="961" w:type="dxa"/>
            <w:tcBorders>
              <w:left w:val="single" w:sz="18" w:space="0" w:color="auto"/>
            </w:tcBorders>
          </w:tcPr>
          <w:p w14:paraId="7FF49648" w14:textId="43BAAD3D" w:rsidR="002F5EDA" w:rsidRPr="00E53B18" w:rsidDel="00101438" w:rsidRDefault="002F5EDA" w:rsidP="007E3F36">
            <w:pPr>
              <w:spacing w:line="360" w:lineRule="auto"/>
              <w:jc w:val="center"/>
              <w:rPr>
                <w:del w:id="4448" w:author="Tri Le" w:date="2021-07-08T17:46:00Z"/>
                <w:rFonts w:ascii="Times New Roman" w:hAnsi="Times New Roman" w:cs="Times New Roman"/>
                <w:rPrChange w:id="4449" w:author="Tri Le" w:date="2021-07-13T20:26:00Z">
                  <w:rPr>
                    <w:del w:id="4450" w:author="Tri Le" w:date="2021-07-08T17:46:00Z"/>
                    <w:rFonts w:ascii="Cambria" w:hAnsi="Cambria"/>
                    <w:sz w:val="22"/>
                  </w:rPr>
                </w:rPrChange>
              </w:rPr>
            </w:pPr>
            <w:del w:id="4451" w:author="Tri Le" w:date="2021-07-08T17:46:00Z">
              <w:r w:rsidRPr="00E53B18" w:rsidDel="00101438">
                <w:rPr>
                  <w:rFonts w:ascii="Times New Roman" w:hAnsi="Times New Roman" w:cs="Times New Roman"/>
                  <w:rPrChange w:id="4452" w:author="Tri Le" w:date="2021-07-13T20:26:00Z">
                    <w:rPr>
                      <w:rFonts w:ascii="Cambria" w:hAnsi="Cambria"/>
                      <w:sz w:val="22"/>
                    </w:rPr>
                  </w:rPrChange>
                </w:rPr>
                <w:delText>158.43</w:delText>
              </w:r>
            </w:del>
          </w:p>
        </w:tc>
        <w:tc>
          <w:tcPr>
            <w:tcW w:w="851" w:type="dxa"/>
            <w:tcBorders>
              <w:right w:val="single" w:sz="18" w:space="0" w:color="auto"/>
            </w:tcBorders>
          </w:tcPr>
          <w:p w14:paraId="76684685" w14:textId="490E80E7" w:rsidR="002F5EDA" w:rsidRPr="00E53B18" w:rsidDel="00101438" w:rsidRDefault="002F5EDA" w:rsidP="007E3F36">
            <w:pPr>
              <w:spacing w:line="360" w:lineRule="auto"/>
              <w:jc w:val="center"/>
              <w:rPr>
                <w:del w:id="4453" w:author="Tri Le" w:date="2021-07-08T17:46:00Z"/>
                <w:rFonts w:ascii="Times New Roman" w:hAnsi="Times New Roman" w:cs="Times New Roman"/>
                <w:rPrChange w:id="4454" w:author="Tri Le" w:date="2021-07-13T20:26:00Z">
                  <w:rPr>
                    <w:del w:id="4455" w:author="Tri Le" w:date="2021-07-08T17:46:00Z"/>
                    <w:rFonts w:ascii="Cambria" w:hAnsi="Cambria"/>
                    <w:sz w:val="22"/>
                  </w:rPr>
                </w:rPrChange>
              </w:rPr>
            </w:pPr>
            <w:del w:id="4456" w:author="Tri Le" w:date="2021-07-08T17:46:00Z">
              <w:r w:rsidRPr="00E53B18" w:rsidDel="00101438">
                <w:rPr>
                  <w:rFonts w:ascii="Times New Roman" w:hAnsi="Times New Roman" w:cs="Times New Roman"/>
                  <w:rPrChange w:id="4457" w:author="Tri Le" w:date="2021-07-13T20:26:00Z">
                    <w:rPr>
                      <w:rFonts w:ascii="Cambria" w:hAnsi="Cambria"/>
                      <w:sz w:val="22"/>
                    </w:rPr>
                  </w:rPrChange>
                </w:rPr>
                <w:delText>13.1</w:delText>
              </w:r>
            </w:del>
          </w:p>
        </w:tc>
        <w:tc>
          <w:tcPr>
            <w:tcW w:w="1417" w:type="dxa"/>
            <w:tcBorders>
              <w:left w:val="single" w:sz="18" w:space="0" w:color="auto"/>
              <w:right w:val="single" w:sz="18" w:space="0" w:color="auto"/>
            </w:tcBorders>
          </w:tcPr>
          <w:p w14:paraId="2E9ACF08" w14:textId="1930D0ED" w:rsidR="002F5EDA" w:rsidRPr="00E53B18" w:rsidDel="00101438" w:rsidRDefault="00ED49A1" w:rsidP="007E3F36">
            <w:pPr>
              <w:spacing w:line="360" w:lineRule="auto"/>
              <w:jc w:val="center"/>
              <w:rPr>
                <w:del w:id="4458" w:author="Tri Le" w:date="2021-07-08T17:46:00Z"/>
                <w:rFonts w:ascii="Times New Roman" w:hAnsi="Times New Roman" w:cs="Times New Roman"/>
                <w:rPrChange w:id="4459" w:author="Tri Le" w:date="2021-07-13T20:26:00Z">
                  <w:rPr>
                    <w:del w:id="4460" w:author="Tri Le" w:date="2021-07-08T17:46:00Z"/>
                    <w:rFonts w:ascii="Cambria" w:hAnsi="Cambria"/>
                    <w:sz w:val="22"/>
                  </w:rPr>
                </w:rPrChange>
              </w:rPr>
            </w:pPr>
            <w:del w:id="4461" w:author="Tri Le" w:date="2021-07-08T17:46:00Z">
              <w:r w:rsidRPr="00E53B18" w:rsidDel="00101438">
                <w:rPr>
                  <w:rFonts w:ascii="Times New Roman" w:hAnsi="Times New Roman" w:cs="Times New Roman"/>
                  <w:rPrChange w:id="4462" w:author="Tri Le" w:date="2021-07-13T20:26:00Z">
                    <w:rPr>
                      <w:rFonts w:ascii="Cambria" w:hAnsi="Cambria"/>
                      <w:sz w:val="22"/>
                    </w:rPr>
                  </w:rPrChange>
                </w:rPr>
                <w:delText>9,883</w:delText>
              </w:r>
            </w:del>
          </w:p>
        </w:tc>
        <w:tc>
          <w:tcPr>
            <w:tcW w:w="851" w:type="dxa"/>
            <w:tcBorders>
              <w:left w:val="single" w:sz="18" w:space="0" w:color="auto"/>
            </w:tcBorders>
          </w:tcPr>
          <w:p w14:paraId="6E1482E8" w14:textId="25B118B2" w:rsidR="002F5EDA" w:rsidRPr="00E53B18" w:rsidDel="00101438" w:rsidRDefault="002F5EDA" w:rsidP="007E3F36">
            <w:pPr>
              <w:spacing w:line="360" w:lineRule="auto"/>
              <w:jc w:val="center"/>
              <w:rPr>
                <w:del w:id="4463" w:author="Tri Le" w:date="2021-07-08T17:46:00Z"/>
                <w:rFonts w:ascii="Times New Roman" w:hAnsi="Times New Roman" w:cs="Times New Roman"/>
                <w:rPrChange w:id="4464" w:author="Tri Le" w:date="2021-07-13T20:26:00Z">
                  <w:rPr>
                    <w:del w:id="4465" w:author="Tri Le" w:date="2021-07-08T17:46:00Z"/>
                    <w:rFonts w:ascii="Cambria" w:hAnsi="Cambria"/>
                    <w:sz w:val="22"/>
                  </w:rPr>
                </w:rPrChange>
              </w:rPr>
            </w:pPr>
            <w:del w:id="4466" w:author="Tri Le" w:date="2021-07-08T17:46:00Z">
              <w:r w:rsidRPr="00E53B18" w:rsidDel="00101438">
                <w:rPr>
                  <w:rFonts w:ascii="Times New Roman" w:hAnsi="Times New Roman" w:cs="Times New Roman"/>
                  <w:rPrChange w:id="4467" w:author="Tri Le" w:date="2021-07-13T20:26:00Z">
                    <w:rPr>
                      <w:rFonts w:ascii="Cambria" w:hAnsi="Cambria"/>
                      <w:sz w:val="22"/>
                    </w:rPr>
                  </w:rPrChange>
                </w:rPr>
                <w:delText>14.1</w:delText>
              </w:r>
            </w:del>
          </w:p>
        </w:tc>
        <w:tc>
          <w:tcPr>
            <w:tcW w:w="1134" w:type="dxa"/>
          </w:tcPr>
          <w:p w14:paraId="23EEFCFD" w14:textId="127796D2" w:rsidR="002F5EDA" w:rsidRPr="00E53B18" w:rsidDel="00101438" w:rsidRDefault="002F5EDA" w:rsidP="007E3F36">
            <w:pPr>
              <w:spacing w:line="360" w:lineRule="auto"/>
              <w:jc w:val="center"/>
              <w:rPr>
                <w:del w:id="4468" w:author="Tri Le" w:date="2021-07-08T17:46:00Z"/>
                <w:rFonts w:ascii="Times New Roman" w:hAnsi="Times New Roman" w:cs="Times New Roman"/>
                <w:rPrChange w:id="4469" w:author="Tri Le" w:date="2021-07-13T20:26:00Z">
                  <w:rPr>
                    <w:del w:id="4470" w:author="Tri Le" w:date="2021-07-08T17:46:00Z"/>
                    <w:rFonts w:ascii="Cambria" w:hAnsi="Cambria"/>
                    <w:sz w:val="22"/>
                  </w:rPr>
                </w:rPrChange>
              </w:rPr>
            </w:pPr>
            <w:del w:id="4471" w:author="Tri Le" w:date="2021-07-08T17:46:00Z">
              <w:r w:rsidRPr="00E53B18" w:rsidDel="00101438">
                <w:rPr>
                  <w:rFonts w:ascii="Times New Roman" w:hAnsi="Times New Roman" w:cs="Times New Roman"/>
                  <w:rPrChange w:id="4472" w:author="Tri Le" w:date="2021-07-13T20:26:00Z">
                    <w:rPr>
                      <w:rFonts w:ascii="Cambria" w:hAnsi="Cambria"/>
                      <w:sz w:val="22"/>
                    </w:rPr>
                  </w:rPrChange>
                </w:rPr>
                <w:delText>20</w:delText>
              </w:r>
            </w:del>
          </w:p>
        </w:tc>
        <w:tc>
          <w:tcPr>
            <w:tcW w:w="1134" w:type="dxa"/>
            <w:tcBorders>
              <w:right w:val="single" w:sz="18" w:space="0" w:color="auto"/>
            </w:tcBorders>
          </w:tcPr>
          <w:p w14:paraId="04053722" w14:textId="3BDD2A14" w:rsidR="002F5EDA" w:rsidRPr="00E53B18" w:rsidDel="00101438" w:rsidRDefault="002F5EDA" w:rsidP="007E3F36">
            <w:pPr>
              <w:spacing w:line="360" w:lineRule="auto"/>
              <w:jc w:val="center"/>
              <w:rPr>
                <w:del w:id="4473" w:author="Tri Le" w:date="2021-07-08T17:46:00Z"/>
                <w:rFonts w:ascii="Times New Roman" w:hAnsi="Times New Roman" w:cs="Times New Roman"/>
                <w:rPrChange w:id="4474" w:author="Tri Le" w:date="2021-07-13T20:26:00Z">
                  <w:rPr>
                    <w:del w:id="4475" w:author="Tri Le" w:date="2021-07-08T17:46:00Z"/>
                    <w:rFonts w:ascii="Cambria" w:hAnsi="Cambria"/>
                    <w:sz w:val="22"/>
                  </w:rPr>
                </w:rPrChange>
              </w:rPr>
            </w:pPr>
            <w:del w:id="4476" w:author="Tri Le" w:date="2021-07-08T17:46:00Z">
              <w:r w:rsidRPr="00E53B18" w:rsidDel="00101438">
                <w:rPr>
                  <w:rFonts w:ascii="Times New Roman" w:hAnsi="Times New Roman" w:cs="Times New Roman"/>
                  <w:rPrChange w:id="4477" w:author="Tri Le" w:date="2021-07-13T20:26:00Z">
                    <w:rPr>
                      <w:rFonts w:ascii="Cambria" w:hAnsi="Cambria"/>
                      <w:sz w:val="22"/>
                    </w:rPr>
                  </w:rPrChange>
                </w:rPr>
                <w:delText>60</w:delText>
              </w:r>
            </w:del>
          </w:p>
        </w:tc>
        <w:tc>
          <w:tcPr>
            <w:tcW w:w="957" w:type="dxa"/>
            <w:tcBorders>
              <w:left w:val="single" w:sz="18" w:space="0" w:color="auto"/>
            </w:tcBorders>
          </w:tcPr>
          <w:p w14:paraId="770000DC" w14:textId="68927DE0" w:rsidR="002F5EDA" w:rsidRPr="00E53B18" w:rsidDel="00101438" w:rsidRDefault="00ED49A1" w:rsidP="007E3F36">
            <w:pPr>
              <w:spacing w:line="360" w:lineRule="auto"/>
              <w:jc w:val="center"/>
              <w:rPr>
                <w:del w:id="4478" w:author="Tri Le" w:date="2021-07-08T17:46:00Z"/>
                <w:rFonts w:ascii="Times New Roman" w:hAnsi="Times New Roman" w:cs="Times New Roman"/>
                <w:rPrChange w:id="4479" w:author="Tri Le" w:date="2021-07-13T20:26:00Z">
                  <w:rPr>
                    <w:del w:id="4480" w:author="Tri Le" w:date="2021-07-08T17:46:00Z"/>
                    <w:rFonts w:ascii="Cambria" w:hAnsi="Cambria"/>
                    <w:sz w:val="22"/>
                  </w:rPr>
                </w:rPrChange>
              </w:rPr>
            </w:pPr>
            <w:del w:id="4481" w:author="Tri Le" w:date="2021-07-08T17:46:00Z">
              <w:r w:rsidRPr="00E53B18" w:rsidDel="00101438">
                <w:rPr>
                  <w:rFonts w:ascii="Times New Roman" w:hAnsi="Times New Roman" w:cs="Times New Roman"/>
                  <w:rPrChange w:id="4482" w:author="Tri Le" w:date="2021-07-13T20:26:00Z">
                    <w:rPr>
                      <w:rFonts w:ascii="Cambria" w:hAnsi="Cambria"/>
                      <w:sz w:val="22"/>
                    </w:rPr>
                  </w:rPrChange>
                </w:rPr>
                <w:delText>19</w:delText>
              </w:r>
            </w:del>
          </w:p>
        </w:tc>
      </w:tr>
      <w:tr w:rsidR="00A33724" w:rsidRPr="00E53B18" w:rsidDel="00101438" w14:paraId="47D754C5" w14:textId="23748C0D" w:rsidTr="0020107C">
        <w:trPr>
          <w:trHeight w:val="138"/>
          <w:del w:id="4483" w:author="Tri Le" w:date="2021-07-08T17:46:00Z"/>
        </w:trPr>
        <w:tc>
          <w:tcPr>
            <w:tcW w:w="838" w:type="dxa"/>
            <w:vMerge/>
          </w:tcPr>
          <w:p w14:paraId="0572A27A" w14:textId="6451C5F1" w:rsidR="002F5EDA" w:rsidRPr="00E53B18" w:rsidDel="00101438" w:rsidRDefault="002F5EDA" w:rsidP="007E3F36">
            <w:pPr>
              <w:spacing w:line="360" w:lineRule="auto"/>
              <w:rPr>
                <w:del w:id="4484" w:author="Tri Le" w:date="2021-07-08T17:46:00Z"/>
                <w:rFonts w:ascii="Times New Roman" w:hAnsi="Times New Roman" w:cs="Times New Roman"/>
                <w:b/>
                <w:rPrChange w:id="4485" w:author="Tri Le" w:date="2021-07-13T20:26:00Z">
                  <w:rPr>
                    <w:del w:id="4486" w:author="Tri Le" w:date="2021-07-08T17:46:00Z"/>
                    <w:rFonts w:ascii="Cambria" w:hAnsi="Cambria"/>
                    <w:b/>
                    <w:sz w:val="22"/>
                  </w:rPr>
                </w:rPrChange>
              </w:rPr>
            </w:pPr>
          </w:p>
        </w:tc>
        <w:tc>
          <w:tcPr>
            <w:tcW w:w="1745" w:type="dxa"/>
            <w:tcBorders>
              <w:right w:val="single" w:sz="18" w:space="0" w:color="auto"/>
            </w:tcBorders>
          </w:tcPr>
          <w:p w14:paraId="0FC2A66F" w14:textId="61A98E2A" w:rsidR="002F5EDA" w:rsidRPr="00E53B18" w:rsidDel="00101438" w:rsidRDefault="002F5EDA" w:rsidP="007E3F36">
            <w:pPr>
              <w:spacing w:line="360" w:lineRule="auto"/>
              <w:jc w:val="center"/>
              <w:rPr>
                <w:del w:id="4487" w:author="Tri Le" w:date="2021-07-08T17:46:00Z"/>
                <w:rFonts w:ascii="Times New Roman" w:hAnsi="Times New Roman" w:cs="Times New Roman"/>
                <w:b/>
                <w:rPrChange w:id="4488" w:author="Tri Le" w:date="2021-07-13T20:26:00Z">
                  <w:rPr>
                    <w:del w:id="4489" w:author="Tri Le" w:date="2021-07-08T17:46:00Z"/>
                    <w:rFonts w:ascii="Cambria" w:hAnsi="Cambria"/>
                    <w:b/>
                    <w:sz w:val="22"/>
                  </w:rPr>
                </w:rPrChange>
              </w:rPr>
            </w:pPr>
            <w:del w:id="4490" w:author="Tri Le" w:date="2021-07-08T17:46:00Z">
              <w:r w:rsidRPr="00E53B18" w:rsidDel="00101438">
                <w:rPr>
                  <w:rFonts w:ascii="Times New Roman" w:hAnsi="Times New Roman" w:cs="Times New Roman"/>
                  <w:rPrChange w:id="4491" w:author="Tri Le" w:date="2021-07-13T20:26:00Z">
                    <w:rPr>
                      <w:rFonts w:ascii="Cambria" w:hAnsi="Cambria"/>
                      <w:sz w:val="22"/>
                    </w:rPr>
                  </w:rPrChange>
                </w:rPr>
                <w:delText>11/29/2019</w:delText>
              </w:r>
            </w:del>
          </w:p>
        </w:tc>
        <w:tc>
          <w:tcPr>
            <w:tcW w:w="961" w:type="dxa"/>
            <w:tcBorders>
              <w:left w:val="single" w:sz="18" w:space="0" w:color="auto"/>
            </w:tcBorders>
          </w:tcPr>
          <w:p w14:paraId="6EC2FC79" w14:textId="1BA98402" w:rsidR="002F5EDA" w:rsidRPr="00E53B18" w:rsidDel="00101438" w:rsidRDefault="002F5EDA" w:rsidP="007E3F36">
            <w:pPr>
              <w:spacing w:line="360" w:lineRule="auto"/>
              <w:jc w:val="center"/>
              <w:rPr>
                <w:del w:id="4492" w:author="Tri Le" w:date="2021-07-08T17:46:00Z"/>
                <w:rFonts w:ascii="Times New Roman" w:hAnsi="Times New Roman" w:cs="Times New Roman"/>
                <w:rPrChange w:id="4493" w:author="Tri Le" w:date="2021-07-13T20:26:00Z">
                  <w:rPr>
                    <w:del w:id="4494" w:author="Tri Le" w:date="2021-07-08T17:46:00Z"/>
                    <w:rFonts w:ascii="Cambria" w:hAnsi="Cambria"/>
                    <w:sz w:val="22"/>
                  </w:rPr>
                </w:rPrChange>
              </w:rPr>
            </w:pPr>
            <w:del w:id="4495" w:author="Tri Le" w:date="2021-07-08T17:46:00Z">
              <w:r w:rsidRPr="00E53B18" w:rsidDel="00101438">
                <w:rPr>
                  <w:rFonts w:ascii="Times New Roman" w:hAnsi="Times New Roman" w:cs="Times New Roman"/>
                  <w:rPrChange w:id="4496" w:author="Tri Le" w:date="2021-07-13T20:26:00Z">
                    <w:rPr>
                      <w:rFonts w:ascii="Cambria" w:hAnsi="Cambria"/>
                      <w:sz w:val="22"/>
                    </w:rPr>
                  </w:rPrChange>
                </w:rPr>
                <w:delText>157.56</w:delText>
              </w:r>
            </w:del>
          </w:p>
        </w:tc>
        <w:tc>
          <w:tcPr>
            <w:tcW w:w="851" w:type="dxa"/>
            <w:tcBorders>
              <w:right w:val="single" w:sz="18" w:space="0" w:color="auto"/>
            </w:tcBorders>
          </w:tcPr>
          <w:p w14:paraId="19CFE037" w14:textId="396B28C4" w:rsidR="002F5EDA" w:rsidRPr="00E53B18" w:rsidDel="00101438" w:rsidRDefault="002F5EDA" w:rsidP="007E3F36">
            <w:pPr>
              <w:spacing w:line="360" w:lineRule="auto"/>
              <w:jc w:val="center"/>
              <w:rPr>
                <w:del w:id="4497" w:author="Tri Le" w:date="2021-07-08T17:46:00Z"/>
                <w:rFonts w:ascii="Times New Roman" w:hAnsi="Times New Roman" w:cs="Times New Roman"/>
                <w:rPrChange w:id="4498" w:author="Tri Le" w:date="2021-07-13T20:26:00Z">
                  <w:rPr>
                    <w:del w:id="4499" w:author="Tri Le" w:date="2021-07-08T17:46:00Z"/>
                    <w:rFonts w:ascii="Cambria" w:hAnsi="Cambria"/>
                    <w:sz w:val="22"/>
                  </w:rPr>
                </w:rPrChange>
              </w:rPr>
            </w:pPr>
            <w:del w:id="4500" w:author="Tri Le" w:date="2021-07-08T17:46:00Z">
              <w:r w:rsidRPr="00E53B18" w:rsidDel="00101438">
                <w:rPr>
                  <w:rFonts w:ascii="Times New Roman" w:hAnsi="Times New Roman" w:cs="Times New Roman"/>
                  <w:rPrChange w:id="4501" w:author="Tri Le" w:date="2021-07-13T20:26:00Z">
                    <w:rPr>
                      <w:rFonts w:ascii="Cambria" w:hAnsi="Cambria"/>
                      <w:sz w:val="22"/>
                    </w:rPr>
                  </w:rPrChange>
                </w:rPr>
                <w:delText>13.2</w:delText>
              </w:r>
            </w:del>
          </w:p>
        </w:tc>
        <w:tc>
          <w:tcPr>
            <w:tcW w:w="1417" w:type="dxa"/>
            <w:tcBorders>
              <w:left w:val="single" w:sz="18" w:space="0" w:color="auto"/>
              <w:right w:val="single" w:sz="18" w:space="0" w:color="auto"/>
            </w:tcBorders>
          </w:tcPr>
          <w:p w14:paraId="56D952CE" w14:textId="48CD45ED" w:rsidR="002F5EDA" w:rsidRPr="00E53B18" w:rsidDel="00101438" w:rsidRDefault="00ED49A1" w:rsidP="007E3F36">
            <w:pPr>
              <w:spacing w:line="360" w:lineRule="auto"/>
              <w:jc w:val="center"/>
              <w:rPr>
                <w:del w:id="4502" w:author="Tri Le" w:date="2021-07-08T17:46:00Z"/>
                <w:rFonts w:ascii="Times New Roman" w:hAnsi="Times New Roman" w:cs="Times New Roman"/>
                <w:rPrChange w:id="4503" w:author="Tri Le" w:date="2021-07-13T20:26:00Z">
                  <w:rPr>
                    <w:del w:id="4504" w:author="Tri Le" w:date="2021-07-08T17:46:00Z"/>
                    <w:rFonts w:ascii="Cambria" w:hAnsi="Cambria"/>
                    <w:sz w:val="22"/>
                  </w:rPr>
                </w:rPrChange>
              </w:rPr>
            </w:pPr>
            <w:del w:id="4505" w:author="Tri Le" w:date="2021-07-08T17:46:00Z">
              <w:r w:rsidRPr="00E53B18" w:rsidDel="00101438">
                <w:rPr>
                  <w:rFonts w:ascii="Times New Roman" w:hAnsi="Times New Roman" w:cs="Times New Roman"/>
                  <w:rPrChange w:id="4506" w:author="Tri Le" w:date="2021-07-13T20:26:00Z">
                    <w:rPr>
                      <w:rFonts w:ascii="Cambria" w:hAnsi="Cambria"/>
                      <w:sz w:val="22"/>
                    </w:rPr>
                  </w:rPrChange>
                </w:rPr>
                <w:delText>9,567</w:delText>
              </w:r>
            </w:del>
          </w:p>
        </w:tc>
        <w:tc>
          <w:tcPr>
            <w:tcW w:w="851" w:type="dxa"/>
            <w:tcBorders>
              <w:left w:val="single" w:sz="18" w:space="0" w:color="auto"/>
            </w:tcBorders>
          </w:tcPr>
          <w:p w14:paraId="5E44E911" w14:textId="58314FEE" w:rsidR="002F5EDA" w:rsidRPr="00E53B18" w:rsidDel="00101438" w:rsidRDefault="002F5EDA" w:rsidP="007E3F36">
            <w:pPr>
              <w:spacing w:line="360" w:lineRule="auto"/>
              <w:jc w:val="center"/>
              <w:rPr>
                <w:del w:id="4507" w:author="Tri Le" w:date="2021-07-08T17:46:00Z"/>
                <w:rFonts w:ascii="Times New Roman" w:hAnsi="Times New Roman" w:cs="Times New Roman"/>
                <w:rPrChange w:id="4508" w:author="Tri Le" w:date="2021-07-13T20:26:00Z">
                  <w:rPr>
                    <w:del w:id="4509" w:author="Tri Le" w:date="2021-07-08T17:46:00Z"/>
                    <w:rFonts w:ascii="Cambria" w:hAnsi="Cambria"/>
                    <w:sz w:val="22"/>
                  </w:rPr>
                </w:rPrChange>
              </w:rPr>
            </w:pPr>
            <w:del w:id="4510" w:author="Tri Le" w:date="2021-07-08T17:46:00Z">
              <w:r w:rsidRPr="00E53B18" w:rsidDel="00101438">
                <w:rPr>
                  <w:rFonts w:ascii="Times New Roman" w:hAnsi="Times New Roman" w:cs="Times New Roman"/>
                  <w:rPrChange w:id="4511" w:author="Tri Le" w:date="2021-07-13T20:26:00Z">
                    <w:rPr>
                      <w:rFonts w:ascii="Cambria" w:hAnsi="Cambria"/>
                      <w:sz w:val="22"/>
                    </w:rPr>
                  </w:rPrChange>
                </w:rPr>
                <w:delText>14.4</w:delText>
              </w:r>
            </w:del>
          </w:p>
        </w:tc>
        <w:tc>
          <w:tcPr>
            <w:tcW w:w="1134" w:type="dxa"/>
          </w:tcPr>
          <w:p w14:paraId="14AE14AF" w14:textId="47518B86" w:rsidR="002F5EDA" w:rsidRPr="00E53B18" w:rsidDel="00101438" w:rsidRDefault="002F5EDA" w:rsidP="007E3F36">
            <w:pPr>
              <w:spacing w:line="360" w:lineRule="auto"/>
              <w:jc w:val="center"/>
              <w:rPr>
                <w:del w:id="4512" w:author="Tri Le" w:date="2021-07-08T17:46:00Z"/>
                <w:rFonts w:ascii="Times New Roman" w:hAnsi="Times New Roman" w:cs="Times New Roman"/>
                <w:rPrChange w:id="4513" w:author="Tri Le" w:date="2021-07-13T20:26:00Z">
                  <w:rPr>
                    <w:del w:id="4514" w:author="Tri Le" w:date="2021-07-08T17:46:00Z"/>
                    <w:rFonts w:ascii="Cambria" w:hAnsi="Cambria"/>
                    <w:sz w:val="22"/>
                  </w:rPr>
                </w:rPrChange>
              </w:rPr>
            </w:pPr>
            <w:del w:id="4515" w:author="Tri Le" w:date="2021-07-08T17:46:00Z">
              <w:r w:rsidRPr="00E53B18" w:rsidDel="00101438">
                <w:rPr>
                  <w:rFonts w:ascii="Times New Roman" w:hAnsi="Times New Roman" w:cs="Times New Roman"/>
                  <w:rPrChange w:id="4516" w:author="Tri Le" w:date="2021-07-13T20:26:00Z">
                    <w:rPr>
                      <w:rFonts w:ascii="Cambria" w:hAnsi="Cambria"/>
                      <w:sz w:val="22"/>
                    </w:rPr>
                  </w:rPrChange>
                </w:rPr>
                <w:delText>40</w:delText>
              </w:r>
            </w:del>
          </w:p>
        </w:tc>
        <w:tc>
          <w:tcPr>
            <w:tcW w:w="1134" w:type="dxa"/>
            <w:tcBorders>
              <w:right w:val="single" w:sz="18" w:space="0" w:color="auto"/>
            </w:tcBorders>
          </w:tcPr>
          <w:p w14:paraId="6A4A84D8" w14:textId="3FA0698B" w:rsidR="002F5EDA" w:rsidRPr="00E53B18" w:rsidDel="00101438" w:rsidRDefault="002F5EDA" w:rsidP="007E3F36">
            <w:pPr>
              <w:spacing w:line="360" w:lineRule="auto"/>
              <w:jc w:val="center"/>
              <w:rPr>
                <w:del w:id="4517" w:author="Tri Le" w:date="2021-07-08T17:46:00Z"/>
                <w:rFonts w:ascii="Times New Roman" w:hAnsi="Times New Roman" w:cs="Times New Roman"/>
                <w:rPrChange w:id="4518" w:author="Tri Le" w:date="2021-07-13T20:26:00Z">
                  <w:rPr>
                    <w:del w:id="4519" w:author="Tri Le" w:date="2021-07-08T17:46:00Z"/>
                    <w:rFonts w:ascii="Cambria" w:hAnsi="Cambria"/>
                    <w:sz w:val="22"/>
                  </w:rPr>
                </w:rPrChange>
              </w:rPr>
            </w:pPr>
            <w:del w:id="4520" w:author="Tri Le" w:date="2021-07-08T17:46:00Z">
              <w:r w:rsidRPr="00E53B18" w:rsidDel="00101438">
                <w:rPr>
                  <w:rFonts w:ascii="Times New Roman" w:hAnsi="Times New Roman" w:cs="Times New Roman"/>
                  <w:rPrChange w:id="4521" w:author="Tri Le" w:date="2021-07-13T20:26:00Z">
                    <w:rPr>
                      <w:rFonts w:ascii="Cambria" w:hAnsi="Cambria"/>
                      <w:sz w:val="22"/>
                    </w:rPr>
                  </w:rPrChange>
                </w:rPr>
                <w:delText>30</w:delText>
              </w:r>
            </w:del>
          </w:p>
        </w:tc>
        <w:tc>
          <w:tcPr>
            <w:tcW w:w="957" w:type="dxa"/>
            <w:tcBorders>
              <w:left w:val="single" w:sz="18" w:space="0" w:color="auto"/>
            </w:tcBorders>
          </w:tcPr>
          <w:p w14:paraId="3AC60132" w14:textId="2E202D3F" w:rsidR="002F5EDA" w:rsidRPr="00E53B18" w:rsidDel="00101438" w:rsidRDefault="00ED49A1" w:rsidP="007E3F36">
            <w:pPr>
              <w:spacing w:line="360" w:lineRule="auto"/>
              <w:jc w:val="center"/>
              <w:rPr>
                <w:del w:id="4522" w:author="Tri Le" w:date="2021-07-08T17:46:00Z"/>
                <w:rFonts w:ascii="Times New Roman" w:hAnsi="Times New Roman" w:cs="Times New Roman"/>
                <w:rPrChange w:id="4523" w:author="Tri Le" w:date="2021-07-13T20:26:00Z">
                  <w:rPr>
                    <w:del w:id="4524" w:author="Tri Le" w:date="2021-07-08T17:46:00Z"/>
                    <w:rFonts w:ascii="Cambria" w:hAnsi="Cambria"/>
                    <w:sz w:val="22"/>
                  </w:rPr>
                </w:rPrChange>
              </w:rPr>
            </w:pPr>
            <w:del w:id="4525" w:author="Tri Le" w:date="2021-07-08T17:46:00Z">
              <w:r w:rsidRPr="00E53B18" w:rsidDel="00101438">
                <w:rPr>
                  <w:rFonts w:ascii="Times New Roman" w:hAnsi="Times New Roman" w:cs="Times New Roman"/>
                  <w:rPrChange w:id="4526" w:author="Tri Le" w:date="2021-07-13T20:26:00Z">
                    <w:rPr>
                      <w:rFonts w:ascii="Cambria" w:hAnsi="Cambria"/>
                      <w:sz w:val="22"/>
                    </w:rPr>
                  </w:rPrChange>
                </w:rPr>
                <w:delText>16</w:delText>
              </w:r>
            </w:del>
          </w:p>
        </w:tc>
      </w:tr>
      <w:tr w:rsidR="00A33724" w:rsidRPr="00E53B18" w:rsidDel="00101438" w14:paraId="2ABA7815" w14:textId="24731221" w:rsidTr="0020107C">
        <w:trPr>
          <w:trHeight w:val="535"/>
          <w:del w:id="4527" w:author="Tri Le" w:date="2021-07-08T17:46:00Z"/>
        </w:trPr>
        <w:tc>
          <w:tcPr>
            <w:tcW w:w="838" w:type="dxa"/>
            <w:vMerge w:val="restart"/>
          </w:tcPr>
          <w:p w14:paraId="1112D81E" w14:textId="492D911C" w:rsidR="002F5EDA" w:rsidRPr="00E53B18" w:rsidDel="00101438" w:rsidRDefault="002F5EDA" w:rsidP="007E3F36">
            <w:pPr>
              <w:spacing w:line="360" w:lineRule="auto"/>
              <w:jc w:val="center"/>
              <w:rPr>
                <w:del w:id="4528" w:author="Tri Le" w:date="2021-07-08T17:46:00Z"/>
                <w:rFonts w:ascii="Times New Roman" w:hAnsi="Times New Roman" w:cs="Times New Roman"/>
                <w:b/>
                <w:rPrChange w:id="4529" w:author="Tri Le" w:date="2021-07-13T20:26:00Z">
                  <w:rPr>
                    <w:del w:id="4530" w:author="Tri Le" w:date="2021-07-08T17:46:00Z"/>
                    <w:rFonts w:ascii="Cambria" w:hAnsi="Cambria"/>
                    <w:b/>
                    <w:sz w:val="22"/>
                  </w:rPr>
                </w:rPrChange>
              </w:rPr>
            </w:pPr>
          </w:p>
          <w:p w14:paraId="13BEE83E" w14:textId="3F78BE29" w:rsidR="002F5EDA" w:rsidRPr="00E53B18" w:rsidDel="00101438" w:rsidRDefault="002F5EDA" w:rsidP="007E3F36">
            <w:pPr>
              <w:spacing w:line="360" w:lineRule="auto"/>
              <w:jc w:val="center"/>
              <w:rPr>
                <w:del w:id="4531" w:author="Tri Le" w:date="2021-07-08T17:46:00Z"/>
                <w:rFonts w:ascii="Times New Roman" w:hAnsi="Times New Roman" w:cs="Times New Roman"/>
                <w:b/>
                <w:rPrChange w:id="4532" w:author="Tri Le" w:date="2021-07-13T20:26:00Z">
                  <w:rPr>
                    <w:del w:id="4533" w:author="Tri Le" w:date="2021-07-08T17:46:00Z"/>
                    <w:rFonts w:ascii="Cambria" w:hAnsi="Cambria"/>
                    <w:b/>
                    <w:sz w:val="22"/>
                  </w:rPr>
                </w:rPrChange>
              </w:rPr>
            </w:pPr>
            <w:del w:id="4534" w:author="Tri Le" w:date="2021-07-08T17:46:00Z">
              <w:r w:rsidRPr="00E53B18" w:rsidDel="00101438">
                <w:rPr>
                  <w:rFonts w:ascii="Times New Roman" w:hAnsi="Times New Roman" w:cs="Times New Roman"/>
                  <w:b/>
                  <w:rPrChange w:id="4535" w:author="Tri Le" w:date="2021-07-13T20:26:00Z">
                    <w:rPr>
                      <w:rFonts w:ascii="Cambria" w:hAnsi="Cambria"/>
                      <w:b/>
                      <w:sz w:val="22"/>
                    </w:rPr>
                  </w:rPrChange>
                </w:rPr>
                <w:delText xml:space="preserve">Event 3 </w:delText>
              </w:r>
            </w:del>
          </w:p>
        </w:tc>
        <w:tc>
          <w:tcPr>
            <w:tcW w:w="1745" w:type="dxa"/>
            <w:tcBorders>
              <w:right w:val="single" w:sz="18" w:space="0" w:color="auto"/>
            </w:tcBorders>
          </w:tcPr>
          <w:p w14:paraId="1DE03EF6" w14:textId="7CC589C3" w:rsidR="002F5EDA" w:rsidRPr="00E53B18" w:rsidDel="00101438" w:rsidRDefault="002F5EDA" w:rsidP="007E3F36">
            <w:pPr>
              <w:spacing w:line="360" w:lineRule="auto"/>
              <w:jc w:val="center"/>
              <w:rPr>
                <w:del w:id="4536" w:author="Tri Le" w:date="2021-07-08T17:46:00Z"/>
                <w:rFonts w:ascii="Times New Roman" w:hAnsi="Times New Roman" w:cs="Times New Roman"/>
                <w:rPrChange w:id="4537" w:author="Tri Le" w:date="2021-07-13T20:26:00Z">
                  <w:rPr>
                    <w:del w:id="4538" w:author="Tri Le" w:date="2021-07-08T17:46:00Z"/>
                    <w:rFonts w:ascii="Cambria" w:hAnsi="Cambria"/>
                    <w:sz w:val="22"/>
                  </w:rPr>
                </w:rPrChange>
              </w:rPr>
            </w:pPr>
            <w:del w:id="4539" w:author="Tri Le" w:date="2021-07-08T17:46:00Z">
              <w:r w:rsidRPr="00E53B18" w:rsidDel="00101438">
                <w:rPr>
                  <w:rFonts w:ascii="Times New Roman" w:hAnsi="Times New Roman" w:cs="Times New Roman"/>
                  <w:rPrChange w:id="4540" w:author="Tri Le" w:date="2021-07-13T20:26:00Z">
                    <w:rPr>
                      <w:rFonts w:ascii="Cambria" w:hAnsi="Cambria"/>
                      <w:sz w:val="22"/>
                    </w:rPr>
                  </w:rPrChange>
                </w:rPr>
                <w:delText>12/17/2019</w:delText>
              </w:r>
            </w:del>
          </w:p>
        </w:tc>
        <w:tc>
          <w:tcPr>
            <w:tcW w:w="961" w:type="dxa"/>
            <w:tcBorders>
              <w:left w:val="single" w:sz="18" w:space="0" w:color="auto"/>
            </w:tcBorders>
          </w:tcPr>
          <w:p w14:paraId="3EDC22D5" w14:textId="40AE8E0A" w:rsidR="002F5EDA" w:rsidRPr="00E53B18" w:rsidDel="00101438" w:rsidRDefault="002F5EDA" w:rsidP="007E3F36">
            <w:pPr>
              <w:spacing w:line="360" w:lineRule="auto"/>
              <w:jc w:val="center"/>
              <w:rPr>
                <w:del w:id="4541" w:author="Tri Le" w:date="2021-07-08T17:46:00Z"/>
                <w:rFonts w:ascii="Times New Roman" w:hAnsi="Times New Roman" w:cs="Times New Roman"/>
                <w:rPrChange w:id="4542" w:author="Tri Le" w:date="2021-07-13T20:26:00Z">
                  <w:rPr>
                    <w:del w:id="4543" w:author="Tri Le" w:date="2021-07-08T17:46:00Z"/>
                    <w:rFonts w:ascii="Cambria" w:hAnsi="Cambria"/>
                    <w:sz w:val="22"/>
                  </w:rPr>
                </w:rPrChange>
              </w:rPr>
            </w:pPr>
            <w:del w:id="4544" w:author="Tri Le" w:date="2021-07-08T17:46:00Z">
              <w:r w:rsidRPr="00E53B18" w:rsidDel="00101438">
                <w:rPr>
                  <w:rFonts w:ascii="Times New Roman" w:hAnsi="Times New Roman" w:cs="Times New Roman"/>
                  <w:rPrChange w:id="4545" w:author="Tri Le" w:date="2021-07-13T20:26:00Z">
                    <w:rPr>
                      <w:rFonts w:ascii="Cambria" w:hAnsi="Cambria"/>
                      <w:sz w:val="22"/>
                    </w:rPr>
                  </w:rPrChange>
                </w:rPr>
                <w:delText>134.68</w:delText>
              </w:r>
            </w:del>
          </w:p>
        </w:tc>
        <w:tc>
          <w:tcPr>
            <w:tcW w:w="851" w:type="dxa"/>
            <w:tcBorders>
              <w:right w:val="single" w:sz="18" w:space="0" w:color="auto"/>
            </w:tcBorders>
          </w:tcPr>
          <w:p w14:paraId="1E311973" w14:textId="28BCBA29" w:rsidR="002F5EDA" w:rsidRPr="00E53B18" w:rsidDel="00101438" w:rsidRDefault="002F5EDA" w:rsidP="007E3F36">
            <w:pPr>
              <w:spacing w:line="360" w:lineRule="auto"/>
              <w:jc w:val="center"/>
              <w:rPr>
                <w:del w:id="4546" w:author="Tri Le" w:date="2021-07-08T17:46:00Z"/>
                <w:rFonts w:ascii="Times New Roman" w:hAnsi="Times New Roman" w:cs="Times New Roman"/>
                <w:rPrChange w:id="4547" w:author="Tri Le" w:date="2021-07-13T20:26:00Z">
                  <w:rPr>
                    <w:del w:id="4548" w:author="Tri Le" w:date="2021-07-08T17:46:00Z"/>
                    <w:rFonts w:ascii="Cambria" w:hAnsi="Cambria"/>
                    <w:sz w:val="22"/>
                  </w:rPr>
                </w:rPrChange>
              </w:rPr>
            </w:pPr>
            <w:del w:id="4549" w:author="Tri Le" w:date="2021-07-08T17:46:00Z">
              <w:r w:rsidRPr="00E53B18" w:rsidDel="00101438">
                <w:rPr>
                  <w:rFonts w:ascii="Times New Roman" w:hAnsi="Times New Roman" w:cs="Times New Roman"/>
                  <w:rPrChange w:id="4550" w:author="Tri Le" w:date="2021-07-13T20:26:00Z">
                    <w:rPr>
                      <w:rFonts w:ascii="Cambria" w:hAnsi="Cambria"/>
                      <w:sz w:val="22"/>
                    </w:rPr>
                  </w:rPrChange>
                </w:rPr>
                <w:delText>13.4</w:delText>
              </w:r>
            </w:del>
          </w:p>
        </w:tc>
        <w:tc>
          <w:tcPr>
            <w:tcW w:w="1417" w:type="dxa"/>
            <w:tcBorders>
              <w:left w:val="single" w:sz="18" w:space="0" w:color="auto"/>
              <w:right w:val="single" w:sz="18" w:space="0" w:color="auto"/>
            </w:tcBorders>
          </w:tcPr>
          <w:p w14:paraId="5CAA22F9" w14:textId="55B72258" w:rsidR="002F5EDA" w:rsidRPr="00E53B18" w:rsidDel="00101438" w:rsidRDefault="00ED49A1" w:rsidP="007E3F36">
            <w:pPr>
              <w:spacing w:line="360" w:lineRule="auto"/>
              <w:jc w:val="center"/>
              <w:rPr>
                <w:del w:id="4551" w:author="Tri Le" w:date="2021-07-08T17:46:00Z"/>
                <w:rFonts w:ascii="Times New Roman" w:hAnsi="Times New Roman" w:cs="Times New Roman"/>
                <w:rPrChange w:id="4552" w:author="Tri Le" w:date="2021-07-13T20:26:00Z">
                  <w:rPr>
                    <w:del w:id="4553" w:author="Tri Le" w:date="2021-07-08T17:46:00Z"/>
                    <w:rFonts w:ascii="Cambria" w:hAnsi="Cambria"/>
                    <w:sz w:val="22"/>
                  </w:rPr>
                </w:rPrChange>
              </w:rPr>
            </w:pPr>
            <w:del w:id="4554" w:author="Tri Le" w:date="2021-07-08T17:46:00Z">
              <w:r w:rsidRPr="00E53B18" w:rsidDel="00101438">
                <w:rPr>
                  <w:rFonts w:ascii="Times New Roman" w:hAnsi="Times New Roman" w:cs="Times New Roman"/>
                  <w:rPrChange w:id="4555" w:author="Tri Le" w:date="2021-07-13T20:26:00Z">
                    <w:rPr>
                      <w:rFonts w:ascii="Cambria" w:hAnsi="Cambria"/>
                      <w:sz w:val="22"/>
                    </w:rPr>
                  </w:rPrChange>
                </w:rPr>
                <w:delText>8,967</w:delText>
              </w:r>
            </w:del>
          </w:p>
        </w:tc>
        <w:tc>
          <w:tcPr>
            <w:tcW w:w="851" w:type="dxa"/>
            <w:tcBorders>
              <w:left w:val="single" w:sz="18" w:space="0" w:color="auto"/>
            </w:tcBorders>
          </w:tcPr>
          <w:p w14:paraId="5ADABCA3" w14:textId="32B4ED06" w:rsidR="002F5EDA" w:rsidRPr="00E53B18" w:rsidDel="00101438" w:rsidRDefault="002F5EDA" w:rsidP="007E3F36">
            <w:pPr>
              <w:spacing w:line="360" w:lineRule="auto"/>
              <w:jc w:val="center"/>
              <w:rPr>
                <w:del w:id="4556" w:author="Tri Le" w:date="2021-07-08T17:46:00Z"/>
                <w:rFonts w:ascii="Times New Roman" w:hAnsi="Times New Roman" w:cs="Times New Roman"/>
                <w:rPrChange w:id="4557" w:author="Tri Le" w:date="2021-07-13T20:26:00Z">
                  <w:rPr>
                    <w:del w:id="4558" w:author="Tri Le" w:date="2021-07-08T17:46:00Z"/>
                    <w:rFonts w:ascii="Cambria" w:hAnsi="Cambria"/>
                    <w:sz w:val="22"/>
                  </w:rPr>
                </w:rPrChange>
              </w:rPr>
            </w:pPr>
            <w:del w:id="4559" w:author="Tri Le" w:date="2021-07-08T17:46:00Z">
              <w:r w:rsidRPr="00E53B18" w:rsidDel="00101438">
                <w:rPr>
                  <w:rFonts w:ascii="Times New Roman" w:hAnsi="Times New Roman" w:cs="Times New Roman"/>
                  <w:rPrChange w:id="4560" w:author="Tri Le" w:date="2021-07-13T20:26:00Z">
                    <w:rPr>
                      <w:rFonts w:ascii="Cambria" w:hAnsi="Cambria"/>
                      <w:sz w:val="22"/>
                    </w:rPr>
                  </w:rPrChange>
                </w:rPr>
                <w:delText>14.0</w:delText>
              </w:r>
            </w:del>
          </w:p>
        </w:tc>
        <w:tc>
          <w:tcPr>
            <w:tcW w:w="1134" w:type="dxa"/>
          </w:tcPr>
          <w:p w14:paraId="1483AE55" w14:textId="2DDE7A26" w:rsidR="002F5EDA" w:rsidRPr="00E53B18" w:rsidDel="00101438" w:rsidRDefault="002F5EDA" w:rsidP="007E3F36">
            <w:pPr>
              <w:spacing w:line="360" w:lineRule="auto"/>
              <w:jc w:val="center"/>
              <w:rPr>
                <w:del w:id="4561" w:author="Tri Le" w:date="2021-07-08T17:46:00Z"/>
                <w:rFonts w:ascii="Times New Roman" w:hAnsi="Times New Roman" w:cs="Times New Roman"/>
                <w:rPrChange w:id="4562" w:author="Tri Le" w:date="2021-07-13T20:26:00Z">
                  <w:rPr>
                    <w:del w:id="4563" w:author="Tri Le" w:date="2021-07-08T17:46:00Z"/>
                    <w:rFonts w:ascii="Cambria" w:hAnsi="Cambria"/>
                    <w:sz w:val="22"/>
                  </w:rPr>
                </w:rPrChange>
              </w:rPr>
            </w:pPr>
            <w:del w:id="4564" w:author="Tri Le" w:date="2021-07-08T17:46:00Z">
              <w:r w:rsidRPr="00E53B18" w:rsidDel="00101438">
                <w:rPr>
                  <w:rFonts w:ascii="Times New Roman" w:hAnsi="Times New Roman" w:cs="Times New Roman"/>
                  <w:rPrChange w:id="4565" w:author="Tri Le" w:date="2021-07-13T20:26:00Z">
                    <w:rPr>
                      <w:rFonts w:ascii="Cambria" w:hAnsi="Cambria"/>
                      <w:sz w:val="22"/>
                    </w:rPr>
                  </w:rPrChange>
                </w:rPr>
                <w:delText>10</w:delText>
              </w:r>
            </w:del>
          </w:p>
        </w:tc>
        <w:tc>
          <w:tcPr>
            <w:tcW w:w="1134" w:type="dxa"/>
            <w:tcBorders>
              <w:right w:val="single" w:sz="18" w:space="0" w:color="auto"/>
            </w:tcBorders>
          </w:tcPr>
          <w:p w14:paraId="060C8E44" w14:textId="7755C1E0" w:rsidR="002F5EDA" w:rsidRPr="00E53B18" w:rsidDel="00101438" w:rsidRDefault="002F5EDA" w:rsidP="007E3F36">
            <w:pPr>
              <w:spacing w:line="360" w:lineRule="auto"/>
              <w:jc w:val="center"/>
              <w:rPr>
                <w:del w:id="4566" w:author="Tri Le" w:date="2021-07-08T17:46:00Z"/>
                <w:rFonts w:ascii="Times New Roman" w:hAnsi="Times New Roman" w:cs="Times New Roman"/>
                <w:rPrChange w:id="4567" w:author="Tri Le" w:date="2021-07-13T20:26:00Z">
                  <w:rPr>
                    <w:del w:id="4568" w:author="Tri Le" w:date="2021-07-08T17:46:00Z"/>
                    <w:rFonts w:ascii="Cambria" w:hAnsi="Cambria"/>
                    <w:sz w:val="22"/>
                  </w:rPr>
                </w:rPrChange>
              </w:rPr>
            </w:pPr>
            <w:del w:id="4569" w:author="Tri Le" w:date="2021-07-08T17:46:00Z">
              <w:r w:rsidRPr="00E53B18" w:rsidDel="00101438">
                <w:rPr>
                  <w:rFonts w:ascii="Times New Roman" w:hAnsi="Times New Roman" w:cs="Times New Roman"/>
                  <w:rPrChange w:id="4570" w:author="Tri Le" w:date="2021-07-13T20:26:00Z">
                    <w:rPr>
                      <w:rFonts w:ascii="Cambria" w:hAnsi="Cambria"/>
                      <w:sz w:val="22"/>
                    </w:rPr>
                  </w:rPrChange>
                </w:rPr>
                <w:delText>20</w:delText>
              </w:r>
            </w:del>
          </w:p>
        </w:tc>
        <w:tc>
          <w:tcPr>
            <w:tcW w:w="957" w:type="dxa"/>
            <w:tcBorders>
              <w:left w:val="single" w:sz="18" w:space="0" w:color="auto"/>
            </w:tcBorders>
          </w:tcPr>
          <w:p w14:paraId="0B0509E8" w14:textId="6303D0ED" w:rsidR="002F5EDA" w:rsidRPr="00E53B18" w:rsidDel="00101438" w:rsidRDefault="00ED49A1" w:rsidP="007E3F36">
            <w:pPr>
              <w:spacing w:line="360" w:lineRule="auto"/>
              <w:jc w:val="center"/>
              <w:rPr>
                <w:del w:id="4571" w:author="Tri Le" w:date="2021-07-08T17:46:00Z"/>
                <w:rFonts w:ascii="Times New Roman" w:hAnsi="Times New Roman" w:cs="Times New Roman"/>
                <w:rPrChange w:id="4572" w:author="Tri Le" w:date="2021-07-13T20:26:00Z">
                  <w:rPr>
                    <w:del w:id="4573" w:author="Tri Le" w:date="2021-07-08T17:46:00Z"/>
                    <w:rFonts w:ascii="Cambria" w:hAnsi="Cambria"/>
                    <w:sz w:val="22"/>
                  </w:rPr>
                </w:rPrChange>
              </w:rPr>
            </w:pPr>
            <w:del w:id="4574" w:author="Tri Le" w:date="2021-07-08T17:46:00Z">
              <w:r w:rsidRPr="00E53B18" w:rsidDel="00101438">
                <w:rPr>
                  <w:rFonts w:ascii="Times New Roman" w:hAnsi="Times New Roman" w:cs="Times New Roman"/>
                  <w:rPrChange w:id="4575" w:author="Tri Le" w:date="2021-07-13T20:26:00Z">
                    <w:rPr>
                      <w:rFonts w:ascii="Cambria" w:hAnsi="Cambria"/>
                      <w:sz w:val="22"/>
                    </w:rPr>
                  </w:rPrChange>
                </w:rPr>
                <w:delText>18</w:delText>
              </w:r>
            </w:del>
          </w:p>
        </w:tc>
      </w:tr>
      <w:tr w:rsidR="00A33724" w:rsidRPr="00E53B18" w:rsidDel="00101438" w14:paraId="3451E3F8" w14:textId="34B2BEE8" w:rsidTr="0020107C">
        <w:trPr>
          <w:trHeight w:val="138"/>
          <w:del w:id="4576" w:author="Tri Le" w:date="2021-07-08T17:46:00Z"/>
        </w:trPr>
        <w:tc>
          <w:tcPr>
            <w:tcW w:w="838" w:type="dxa"/>
            <w:vMerge/>
          </w:tcPr>
          <w:p w14:paraId="263F3B13" w14:textId="6D8B4364" w:rsidR="002F5EDA" w:rsidRPr="00E53B18" w:rsidDel="00101438" w:rsidRDefault="002F5EDA" w:rsidP="007E3F36">
            <w:pPr>
              <w:spacing w:line="360" w:lineRule="auto"/>
              <w:jc w:val="center"/>
              <w:rPr>
                <w:del w:id="4577" w:author="Tri Le" w:date="2021-07-08T17:46:00Z"/>
                <w:rFonts w:ascii="Times New Roman" w:hAnsi="Times New Roman" w:cs="Times New Roman"/>
                <w:b/>
                <w:rPrChange w:id="4578" w:author="Tri Le" w:date="2021-07-13T20:26:00Z">
                  <w:rPr>
                    <w:del w:id="4579" w:author="Tri Le" w:date="2021-07-08T17:46:00Z"/>
                    <w:rFonts w:ascii="Cambria" w:hAnsi="Cambria"/>
                    <w:b/>
                    <w:sz w:val="22"/>
                  </w:rPr>
                </w:rPrChange>
              </w:rPr>
            </w:pPr>
          </w:p>
        </w:tc>
        <w:tc>
          <w:tcPr>
            <w:tcW w:w="1745" w:type="dxa"/>
            <w:tcBorders>
              <w:right w:val="single" w:sz="18" w:space="0" w:color="auto"/>
            </w:tcBorders>
          </w:tcPr>
          <w:p w14:paraId="62CA1CCB" w14:textId="6C1AB339" w:rsidR="002F5EDA" w:rsidRPr="00E53B18" w:rsidDel="00101438" w:rsidRDefault="002F5EDA" w:rsidP="007E3F36">
            <w:pPr>
              <w:spacing w:line="360" w:lineRule="auto"/>
              <w:jc w:val="center"/>
              <w:rPr>
                <w:del w:id="4580" w:author="Tri Le" w:date="2021-07-08T17:46:00Z"/>
                <w:rFonts w:ascii="Times New Roman" w:hAnsi="Times New Roman" w:cs="Times New Roman"/>
                <w:b/>
                <w:rPrChange w:id="4581" w:author="Tri Le" w:date="2021-07-13T20:26:00Z">
                  <w:rPr>
                    <w:del w:id="4582" w:author="Tri Le" w:date="2021-07-08T17:46:00Z"/>
                    <w:rFonts w:ascii="Cambria" w:hAnsi="Cambria"/>
                    <w:b/>
                    <w:sz w:val="22"/>
                  </w:rPr>
                </w:rPrChange>
              </w:rPr>
            </w:pPr>
            <w:del w:id="4583" w:author="Tri Le" w:date="2021-07-08T17:46:00Z">
              <w:r w:rsidRPr="00E53B18" w:rsidDel="00101438">
                <w:rPr>
                  <w:rFonts w:ascii="Times New Roman" w:hAnsi="Times New Roman" w:cs="Times New Roman"/>
                  <w:b/>
                  <w:rPrChange w:id="4584" w:author="Tri Le" w:date="2021-07-13T20:26:00Z">
                    <w:rPr>
                      <w:rFonts w:ascii="Cambria" w:hAnsi="Cambria"/>
                      <w:b/>
                      <w:sz w:val="22"/>
                    </w:rPr>
                  </w:rPrChange>
                </w:rPr>
                <w:delText>12/18/2019</w:delText>
              </w:r>
            </w:del>
          </w:p>
        </w:tc>
        <w:tc>
          <w:tcPr>
            <w:tcW w:w="961" w:type="dxa"/>
            <w:tcBorders>
              <w:left w:val="single" w:sz="18" w:space="0" w:color="auto"/>
            </w:tcBorders>
          </w:tcPr>
          <w:p w14:paraId="7EBF903A" w14:textId="448EB827" w:rsidR="002F5EDA" w:rsidRPr="00E53B18" w:rsidDel="00101438" w:rsidRDefault="002F5EDA" w:rsidP="007E3F36">
            <w:pPr>
              <w:spacing w:line="360" w:lineRule="auto"/>
              <w:jc w:val="center"/>
              <w:rPr>
                <w:del w:id="4585" w:author="Tri Le" w:date="2021-07-08T17:46:00Z"/>
                <w:rFonts w:ascii="Times New Roman" w:hAnsi="Times New Roman" w:cs="Times New Roman"/>
                <w:rPrChange w:id="4586" w:author="Tri Le" w:date="2021-07-13T20:26:00Z">
                  <w:rPr>
                    <w:del w:id="4587" w:author="Tri Le" w:date="2021-07-08T17:46:00Z"/>
                    <w:rFonts w:ascii="Cambria" w:hAnsi="Cambria"/>
                    <w:sz w:val="22"/>
                  </w:rPr>
                </w:rPrChange>
              </w:rPr>
            </w:pPr>
            <w:del w:id="4588" w:author="Tri Le" w:date="2021-07-08T17:46:00Z">
              <w:r w:rsidRPr="00E53B18" w:rsidDel="00101438">
                <w:rPr>
                  <w:rFonts w:ascii="Times New Roman" w:hAnsi="Times New Roman" w:cs="Times New Roman"/>
                  <w:rPrChange w:id="4589" w:author="Tri Le" w:date="2021-07-13T20:26:00Z">
                    <w:rPr>
                      <w:rFonts w:ascii="Cambria" w:hAnsi="Cambria"/>
                      <w:sz w:val="22"/>
                    </w:rPr>
                  </w:rPrChange>
                </w:rPr>
                <w:delText>141.29</w:delText>
              </w:r>
            </w:del>
          </w:p>
        </w:tc>
        <w:tc>
          <w:tcPr>
            <w:tcW w:w="851" w:type="dxa"/>
            <w:tcBorders>
              <w:right w:val="single" w:sz="18" w:space="0" w:color="auto"/>
            </w:tcBorders>
          </w:tcPr>
          <w:p w14:paraId="160D0446" w14:textId="31EAD7BC" w:rsidR="002F5EDA" w:rsidRPr="00E53B18" w:rsidDel="00101438" w:rsidRDefault="002F5EDA" w:rsidP="007E3F36">
            <w:pPr>
              <w:spacing w:line="360" w:lineRule="auto"/>
              <w:jc w:val="center"/>
              <w:rPr>
                <w:del w:id="4590" w:author="Tri Le" w:date="2021-07-08T17:46:00Z"/>
                <w:rFonts w:ascii="Times New Roman" w:hAnsi="Times New Roman" w:cs="Times New Roman"/>
                <w:rPrChange w:id="4591" w:author="Tri Le" w:date="2021-07-13T20:26:00Z">
                  <w:rPr>
                    <w:del w:id="4592" w:author="Tri Le" w:date="2021-07-08T17:46:00Z"/>
                    <w:rFonts w:ascii="Cambria" w:hAnsi="Cambria"/>
                    <w:sz w:val="22"/>
                  </w:rPr>
                </w:rPrChange>
              </w:rPr>
            </w:pPr>
            <w:del w:id="4593" w:author="Tri Le" w:date="2021-07-08T17:46:00Z">
              <w:r w:rsidRPr="00E53B18" w:rsidDel="00101438">
                <w:rPr>
                  <w:rFonts w:ascii="Times New Roman" w:hAnsi="Times New Roman" w:cs="Times New Roman"/>
                  <w:rPrChange w:id="4594" w:author="Tri Le" w:date="2021-07-13T20:26:00Z">
                    <w:rPr>
                      <w:rFonts w:ascii="Cambria" w:hAnsi="Cambria"/>
                      <w:sz w:val="22"/>
                    </w:rPr>
                  </w:rPrChange>
                </w:rPr>
                <w:delText>13.3</w:delText>
              </w:r>
            </w:del>
          </w:p>
        </w:tc>
        <w:tc>
          <w:tcPr>
            <w:tcW w:w="1417" w:type="dxa"/>
            <w:tcBorders>
              <w:left w:val="single" w:sz="18" w:space="0" w:color="auto"/>
              <w:right w:val="single" w:sz="18" w:space="0" w:color="auto"/>
            </w:tcBorders>
          </w:tcPr>
          <w:p w14:paraId="0C69A702" w14:textId="09C77B3A" w:rsidR="002F5EDA" w:rsidRPr="00E53B18" w:rsidDel="00101438" w:rsidRDefault="00ED49A1" w:rsidP="007E3F36">
            <w:pPr>
              <w:spacing w:line="360" w:lineRule="auto"/>
              <w:jc w:val="center"/>
              <w:rPr>
                <w:del w:id="4595" w:author="Tri Le" w:date="2021-07-08T17:46:00Z"/>
                <w:rFonts w:ascii="Times New Roman" w:hAnsi="Times New Roman" w:cs="Times New Roman"/>
                <w:rPrChange w:id="4596" w:author="Tri Le" w:date="2021-07-13T20:26:00Z">
                  <w:rPr>
                    <w:del w:id="4597" w:author="Tri Le" w:date="2021-07-08T17:46:00Z"/>
                    <w:rFonts w:ascii="Cambria" w:hAnsi="Cambria"/>
                    <w:sz w:val="22"/>
                  </w:rPr>
                </w:rPrChange>
              </w:rPr>
            </w:pPr>
            <w:del w:id="4598" w:author="Tri Le" w:date="2021-07-08T17:46:00Z">
              <w:r w:rsidRPr="00E53B18" w:rsidDel="00101438">
                <w:rPr>
                  <w:rFonts w:ascii="Times New Roman" w:hAnsi="Times New Roman" w:cs="Times New Roman"/>
                  <w:rPrChange w:id="4599" w:author="Tri Le" w:date="2021-07-13T20:26:00Z">
                    <w:rPr>
                      <w:rFonts w:ascii="Cambria" w:hAnsi="Cambria"/>
                      <w:sz w:val="22"/>
                    </w:rPr>
                  </w:rPrChange>
                </w:rPr>
                <w:delText>9,017</w:delText>
              </w:r>
            </w:del>
          </w:p>
        </w:tc>
        <w:tc>
          <w:tcPr>
            <w:tcW w:w="851" w:type="dxa"/>
            <w:tcBorders>
              <w:left w:val="single" w:sz="18" w:space="0" w:color="auto"/>
            </w:tcBorders>
          </w:tcPr>
          <w:p w14:paraId="229EDE9E" w14:textId="59F3B396" w:rsidR="002F5EDA" w:rsidRPr="00E53B18" w:rsidDel="00101438" w:rsidRDefault="002F5EDA" w:rsidP="007E3F36">
            <w:pPr>
              <w:spacing w:line="360" w:lineRule="auto"/>
              <w:jc w:val="center"/>
              <w:rPr>
                <w:del w:id="4600" w:author="Tri Le" w:date="2021-07-08T17:46:00Z"/>
                <w:rFonts w:ascii="Times New Roman" w:hAnsi="Times New Roman" w:cs="Times New Roman"/>
                <w:rPrChange w:id="4601" w:author="Tri Le" w:date="2021-07-13T20:26:00Z">
                  <w:rPr>
                    <w:del w:id="4602" w:author="Tri Le" w:date="2021-07-08T17:46:00Z"/>
                    <w:rFonts w:ascii="Cambria" w:hAnsi="Cambria"/>
                    <w:sz w:val="22"/>
                  </w:rPr>
                </w:rPrChange>
              </w:rPr>
            </w:pPr>
            <w:del w:id="4603" w:author="Tri Le" w:date="2021-07-08T17:46:00Z">
              <w:r w:rsidRPr="00E53B18" w:rsidDel="00101438">
                <w:rPr>
                  <w:rFonts w:ascii="Times New Roman" w:hAnsi="Times New Roman" w:cs="Times New Roman"/>
                  <w:rPrChange w:id="4604" w:author="Tri Le" w:date="2021-07-13T20:26:00Z">
                    <w:rPr>
                      <w:rFonts w:ascii="Cambria" w:hAnsi="Cambria"/>
                      <w:sz w:val="22"/>
                    </w:rPr>
                  </w:rPrChange>
                </w:rPr>
                <w:delText>14.1</w:delText>
              </w:r>
            </w:del>
          </w:p>
        </w:tc>
        <w:tc>
          <w:tcPr>
            <w:tcW w:w="1134" w:type="dxa"/>
          </w:tcPr>
          <w:p w14:paraId="43CF06F3" w14:textId="50835F6B" w:rsidR="002F5EDA" w:rsidRPr="00E53B18" w:rsidDel="00101438" w:rsidRDefault="002F5EDA" w:rsidP="007E3F36">
            <w:pPr>
              <w:spacing w:line="360" w:lineRule="auto"/>
              <w:jc w:val="center"/>
              <w:rPr>
                <w:del w:id="4605" w:author="Tri Le" w:date="2021-07-08T17:46:00Z"/>
                <w:rFonts w:ascii="Times New Roman" w:hAnsi="Times New Roman" w:cs="Times New Roman"/>
                <w:rPrChange w:id="4606" w:author="Tri Le" w:date="2021-07-13T20:26:00Z">
                  <w:rPr>
                    <w:del w:id="4607" w:author="Tri Le" w:date="2021-07-08T17:46:00Z"/>
                    <w:rFonts w:ascii="Cambria" w:hAnsi="Cambria"/>
                    <w:sz w:val="22"/>
                  </w:rPr>
                </w:rPrChange>
              </w:rPr>
            </w:pPr>
            <w:del w:id="4608" w:author="Tri Le" w:date="2021-07-08T17:46:00Z">
              <w:r w:rsidRPr="00E53B18" w:rsidDel="00101438">
                <w:rPr>
                  <w:rFonts w:ascii="Times New Roman" w:hAnsi="Times New Roman" w:cs="Times New Roman"/>
                  <w:rPrChange w:id="4609" w:author="Tri Le" w:date="2021-07-13T20:26:00Z">
                    <w:rPr>
                      <w:rFonts w:ascii="Cambria" w:hAnsi="Cambria"/>
                      <w:sz w:val="22"/>
                    </w:rPr>
                  </w:rPrChange>
                </w:rPr>
                <w:delText>40</w:delText>
              </w:r>
            </w:del>
          </w:p>
        </w:tc>
        <w:tc>
          <w:tcPr>
            <w:tcW w:w="1134" w:type="dxa"/>
            <w:tcBorders>
              <w:right w:val="single" w:sz="18" w:space="0" w:color="auto"/>
            </w:tcBorders>
          </w:tcPr>
          <w:p w14:paraId="4C38A655" w14:textId="53414B60" w:rsidR="002F5EDA" w:rsidRPr="00E53B18" w:rsidDel="00101438" w:rsidRDefault="002F5EDA" w:rsidP="007E3F36">
            <w:pPr>
              <w:spacing w:line="360" w:lineRule="auto"/>
              <w:jc w:val="center"/>
              <w:rPr>
                <w:del w:id="4610" w:author="Tri Le" w:date="2021-07-08T17:46:00Z"/>
                <w:rFonts w:ascii="Times New Roman" w:hAnsi="Times New Roman" w:cs="Times New Roman"/>
                <w:rPrChange w:id="4611" w:author="Tri Le" w:date="2021-07-13T20:26:00Z">
                  <w:rPr>
                    <w:del w:id="4612" w:author="Tri Le" w:date="2021-07-08T17:46:00Z"/>
                    <w:rFonts w:ascii="Cambria" w:hAnsi="Cambria"/>
                    <w:sz w:val="22"/>
                  </w:rPr>
                </w:rPrChange>
              </w:rPr>
            </w:pPr>
            <w:del w:id="4613" w:author="Tri Le" w:date="2021-07-08T17:46:00Z">
              <w:r w:rsidRPr="00E53B18" w:rsidDel="00101438">
                <w:rPr>
                  <w:rFonts w:ascii="Times New Roman" w:hAnsi="Times New Roman" w:cs="Times New Roman"/>
                  <w:rPrChange w:id="4614" w:author="Tri Le" w:date="2021-07-13T20:26:00Z">
                    <w:rPr>
                      <w:rFonts w:ascii="Cambria" w:hAnsi="Cambria"/>
                      <w:sz w:val="22"/>
                    </w:rPr>
                  </w:rPrChange>
                </w:rPr>
                <w:delText>90</w:delText>
              </w:r>
            </w:del>
          </w:p>
        </w:tc>
        <w:tc>
          <w:tcPr>
            <w:tcW w:w="957" w:type="dxa"/>
            <w:tcBorders>
              <w:left w:val="single" w:sz="18" w:space="0" w:color="auto"/>
            </w:tcBorders>
          </w:tcPr>
          <w:p w14:paraId="1F153458" w14:textId="0761241A" w:rsidR="002F5EDA" w:rsidRPr="00E53B18" w:rsidDel="00101438" w:rsidRDefault="00ED49A1" w:rsidP="007E3F36">
            <w:pPr>
              <w:spacing w:line="360" w:lineRule="auto"/>
              <w:jc w:val="center"/>
              <w:rPr>
                <w:del w:id="4615" w:author="Tri Le" w:date="2021-07-08T17:46:00Z"/>
                <w:rFonts w:ascii="Times New Roman" w:hAnsi="Times New Roman" w:cs="Times New Roman"/>
                <w:rPrChange w:id="4616" w:author="Tri Le" w:date="2021-07-13T20:26:00Z">
                  <w:rPr>
                    <w:del w:id="4617" w:author="Tri Le" w:date="2021-07-08T17:46:00Z"/>
                    <w:rFonts w:ascii="Cambria" w:hAnsi="Cambria"/>
                    <w:sz w:val="22"/>
                  </w:rPr>
                </w:rPrChange>
              </w:rPr>
            </w:pPr>
            <w:del w:id="4618" w:author="Tri Le" w:date="2021-07-08T17:46:00Z">
              <w:r w:rsidRPr="00E53B18" w:rsidDel="00101438">
                <w:rPr>
                  <w:rFonts w:ascii="Times New Roman" w:hAnsi="Times New Roman" w:cs="Times New Roman"/>
                  <w:rPrChange w:id="4619" w:author="Tri Le" w:date="2021-07-13T20:26:00Z">
                    <w:rPr>
                      <w:rFonts w:ascii="Cambria" w:hAnsi="Cambria"/>
                      <w:sz w:val="22"/>
                    </w:rPr>
                  </w:rPrChange>
                </w:rPr>
                <w:delText>21</w:delText>
              </w:r>
            </w:del>
          </w:p>
        </w:tc>
      </w:tr>
      <w:tr w:rsidR="00A33724" w:rsidRPr="00E53B18" w:rsidDel="00101438" w14:paraId="7E9C46C2" w14:textId="6C426ED4" w:rsidTr="0020107C">
        <w:trPr>
          <w:trHeight w:val="138"/>
          <w:del w:id="4620" w:author="Tri Le" w:date="2021-07-08T17:46:00Z"/>
        </w:trPr>
        <w:tc>
          <w:tcPr>
            <w:tcW w:w="838" w:type="dxa"/>
            <w:vMerge/>
          </w:tcPr>
          <w:p w14:paraId="4F9FF745" w14:textId="48528C5E" w:rsidR="002F5EDA" w:rsidRPr="00E53B18" w:rsidDel="00101438" w:rsidRDefault="002F5EDA" w:rsidP="007E3F36">
            <w:pPr>
              <w:spacing w:line="360" w:lineRule="auto"/>
              <w:jc w:val="center"/>
              <w:rPr>
                <w:del w:id="4621" w:author="Tri Le" w:date="2021-07-08T17:46:00Z"/>
                <w:rFonts w:ascii="Times New Roman" w:hAnsi="Times New Roman" w:cs="Times New Roman"/>
                <w:b/>
                <w:rPrChange w:id="4622" w:author="Tri Le" w:date="2021-07-13T20:26:00Z">
                  <w:rPr>
                    <w:del w:id="4623" w:author="Tri Le" w:date="2021-07-08T17:46:00Z"/>
                    <w:rFonts w:ascii="Cambria" w:hAnsi="Cambria"/>
                    <w:b/>
                    <w:sz w:val="22"/>
                  </w:rPr>
                </w:rPrChange>
              </w:rPr>
            </w:pPr>
          </w:p>
        </w:tc>
        <w:tc>
          <w:tcPr>
            <w:tcW w:w="1745" w:type="dxa"/>
            <w:tcBorders>
              <w:right w:val="single" w:sz="18" w:space="0" w:color="auto"/>
            </w:tcBorders>
          </w:tcPr>
          <w:p w14:paraId="46DDE251" w14:textId="22D22CE0" w:rsidR="002F5EDA" w:rsidRPr="00E53B18" w:rsidDel="00101438" w:rsidRDefault="002F5EDA" w:rsidP="007E3F36">
            <w:pPr>
              <w:spacing w:line="360" w:lineRule="auto"/>
              <w:jc w:val="center"/>
              <w:rPr>
                <w:del w:id="4624" w:author="Tri Le" w:date="2021-07-08T17:46:00Z"/>
                <w:rFonts w:ascii="Times New Roman" w:hAnsi="Times New Roman" w:cs="Times New Roman"/>
                <w:rPrChange w:id="4625" w:author="Tri Le" w:date="2021-07-13T20:26:00Z">
                  <w:rPr>
                    <w:del w:id="4626" w:author="Tri Le" w:date="2021-07-08T17:46:00Z"/>
                    <w:rFonts w:ascii="Cambria" w:hAnsi="Cambria"/>
                    <w:sz w:val="22"/>
                  </w:rPr>
                </w:rPrChange>
              </w:rPr>
            </w:pPr>
            <w:del w:id="4627" w:author="Tri Le" w:date="2021-07-08T17:46:00Z">
              <w:r w:rsidRPr="00E53B18" w:rsidDel="00101438">
                <w:rPr>
                  <w:rFonts w:ascii="Times New Roman" w:hAnsi="Times New Roman" w:cs="Times New Roman"/>
                  <w:rPrChange w:id="4628" w:author="Tri Le" w:date="2021-07-13T20:26:00Z">
                    <w:rPr>
                      <w:rFonts w:ascii="Cambria" w:hAnsi="Cambria"/>
                      <w:sz w:val="22"/>
                    </w:rPr>
                  </w:rPrChange>
                </w:rPr>
                <w:delText>12/19/2019</w:delText>
              </w:r>
            </w:del>
          </w:p>
        </w:tc>
        <w:tc>
          <w:tcPr>
            <w:tcW w:w="961" w:type="dxa"/>
            <w:tcBorders>
              <w:left w:val="single" w:sz="18" w:space="0" w:color="auto"/>
            </w:tcBorders>
          </w:tcPr>
          <w:p w14:paraId="49400582" w14:textId="320A1509" w:rsidR="002F5EDA" w:rsidRPr="00E53B18" w:rsidDel="00101438" w:rsidRDefault="002F5EDA" w:rsidP="007E3F36">
            <w:pPr>
              <w:spacing w:line="360" w:lineRule="auto"/>
              <w:jc w:val="center"/>
              <w:rPr>
                <w:del w:id="4629" w:author="Tri Le" w:date="2021-07-08T17:46:00Z"/>
                <w:rFonts w:ascii="Times New Roman" w:hAnsi="Times New Roman" w:cs="Times New Roman"/>
                <w:rPrChange w:id="4630" w:author="Tri Le" w:date="2021-07-13T20:26:00Z">
                  <w:rPr>
                    <w:del w:id="4631" w:author="Tri Le" w:date="2021-07-08T17:46:00Z"/>
                    <w:rFonts w:ascii="Cambria" w:hAnsi="Cambria"/>
                    <w:sz w:val="22"/>
                  </w:rPr>
                </w:rPrChange>
              </w:rPr>
            </w:pPr>
            <w:del w:id="4632" w:author="Tri Le" w:date="2021-07-08T17:46:00Z">
              <w:r w:rsidRPr="00E53B18" w:rsidDel="00101438">
                <w:rPr>
                  <w:rFonts w:ascii="Times New Roman" w:hAnsi="Times New Roman" w:cs="Times New Roman"/>
                  <w:rPrChange w:id="4633" w:author="Tri Le" w:date="2021-07-13T20:26:00Z">
                    <w:rPr>
                      <w:rFonts w:ascii="Cambria" w:hAnsi="Cambria"/>
                      <w:sz w:val="22"/>
                    </w:rPr>
                  </w:rPrChange>
                </w:rPr>
                <w:delText>128.42</w:delText>
              </w:r>
            </w:del>
          </w:p>
        </w:tc>
        <w:tc>
          <w:tcPr>
            <w:tcW w:w="851" w:type="dxa"/>
            <w:tcBorders>
              <w:right w:val="single" w:sz="18" w:space="0" w:color="auto"/>
            </w:tcBorders>
          </w:tcPr>
          <w:p w14:paraId="38201C07" w14:textId="70AD0E0C" w:rsidR="002F5EDA" w:rsidRPr="00E53B18" w:rsidDel="00101438" w:rsidRDefault="002F5EDA" w:rsidP="007E3F36">
            <w:pPr>
              <w:spacing w:line="360" w:lineRule="auto"/>
              <w:jc w:val="center"/>
              <w:rPr>
                <w:del w:id="4634" w:author="Tri Le" w:date="2021-07-08T17:46:00Z"/>
                <w:rFonts w:ascii="Times New Roman" w:hAnsi="Times New Roman" w:cs="Times New Roman"/>
                <w:rPrChange w:id="4635" w:author="Tri Le" w:date="2021-07-13T20:26:00Z">
                  <w:rPr>
                    <w:del w:id="4636" w:author="Tri Le" w:date="2021-07-08T17:46:00Z"/>
                    <w:rFonts w:ascii="Cambria" w:hAnsi="Cambria"/>
                    <w:sz w:val="22"/>
                  </w:rPr>
                </w:rPrChange>
              </w:rPr>
            </w:pPr>
            <w:del w:id="4637" w:author="Tri Le" w:date="2021-07-08T17:46:00Z">
              <w:r w:rsidRPr="00E53B18" w:rsidDel="00101438">
                <w:rPr>
                  <w:rFonts w:ascii="Times New Roman" w:hAnsi="Times New Roman" w:cs="Times New Roman"/>
                  <w:rPrChange w:id="4638" w:author="Tri Le" w:date="2021-07-13T20:26:00Z">
                    <w:rPr>
                      <w:rFonts w:ascii="Cambria" w:hAnsi="Cambria"/>
                      <w:sz w:val="22"/>
                    </w:rPr>
                  </w:rPrChange>
                </w:rPr>
                <w:delText>13.3</w:delText>
              </w:r>
            </w:del>
          </w:p>
        </w:tc>
        <w:tc>
          <w:tcPr>
            <w:tcW w:w="1417" w:type="dxa"/>
            <w:tcBorders>
              <w:left w:val="single" w:sz="18" w:space="0" w:color="auto"/>
              <w:right w:val="single" w:sz="18" w:space="0" w:color="auto"/>
            </w:tcBorders>
          </w:tcPr>
          <w:p w14:paraId="42DFFD2D" w14:textId="4FD5367D" w:rsidR="002F5EDA" w:rsidRPr="00E53B18" w:rsidDel="00101438" w:rsidRDefault="00ED49A1" w:rsidP="007E3F36">
            <w:pPr>
              <w:spacing w:line="360" w:lineRule="auto"/>
              <w:jc w:val="center"/>
              <w:rPr>
                <w:del w:id="4639" w:author="Tri Le" w:date="2021-07-08T17:46:00Z"/>
                <w:rFonts w:ascii="Times New Roman" w:hAnsi="Times New Roman" w:cs="Times New Roman"/>
                <w:rPrChange w:id="4640" w:author="Tri Le" w:date="2021-07-13T20:26:00Z">
                  <w:rPr>
                    <w:del w:id="4641" w:author="Tri Le" w:date="2021-07-08T17:46:00Z"/>
                    <w:rFonts w:ascii="Cambria" w:hAnsi="Cambria"/>
                    <w:sz w:val="22"/>
                  </w:rPr>
                </w:rPrChange>
              </w:rPr>
            </w:pPr>
            <w:del w:id="4642" w:author="Tri Le" w:date="2021-07-08T17:46:00Z">
              <w:r w:rsidRPr="00E53B18" w:rsidDel="00101438">
                <w:rPr>
                  <w:rFonts w:ascii="Times New Roman" w:hAnsi="Times New Roman" w:cs="Times New Roman"/>
                  <w:rPrChange w:id="4643" w:author="Tri Le" w:date="2021-07-13T20:26:00Z">
                    <w:rPr>
                      <w:rFonts w:ascii="Cambria" w:hAnsi="Cambria"/>
                      <w:sz w:val="22"/>
                    </w:rPr>
                  </w:rPrChange>
                </w:rPr>
                <w:delText>9,367</w:delText>
              </w:r>
            </w:del>
          </w:p>
        </w:tc>
        <w:tc>
          <w:tcPr>
            <w:tcW w:w="851" w:type="dxa"/>
            <w:tcBorders>
              <w:left w:val="single" w:sz="18" w:space="0" w:color="auto"/>
            </w:tcBorders>
          </w:tcPr>
          <w:p w14:paraId="285F1C8D" w14:textId="0837C150" w:rsidR="002F5EDA" w:rsidRPr="00E53B18" w:rsidDel="00101438" w:rsidRDefault="002F5EDA" w:rsidP="007E3F36">
            <w:pPr>
              <w:spacing w:line="360" w:lineRule="auto"/>
              <w:jc w:val="center"/>
              <w:rPr>
                <w:del w:id="4644" w:author="Tri Le" w:date="2021-07-08T17:46:00Z"/>
                <w:rFonts w:ascii="Times New Roman" w:hAnsi="Times New Roman" w:cs="Times New Roman"/>
                <w:rPrChange w:id="4645" w:author="Tri Le" w:date="2021-07-13T20:26:00Z">
                  <w:rPr>
                    <w:del w:id="4646" w:author="Tri Le" w:date="2021-07-08T17:46:00Z"/>
                    <w:rFonts w:ascii="Cambria" w:hAnsi="Cambria"/>
                    <w:sz w:val="22"/>
                  </w:rPr>
                </w:rPrChange>
              </w:rPr>
            </w:pPr>
            <w:del w:id="4647" w:author="Tri Le" w:date="2021-07-08T17:46:00Z">
              <w:r w:rsidRPr="00E53B18" w:rsidDel="00101438">
                <w:rPr>
                  <w:rFonts w:ascii="Times New Roman" w:hAnsi="Times New Roman" w:cs="Times New Roman"/>
                  <w:rPrChange w:id="4648" w:author="Tri Le" w:date="2021-07-13T20:26:00Z">
                    <w:rPr>
                      <w:rFonts w:ascii="Cambria" w:hAnsi="Cambria"/>
                      <w:sz w:val="22"/>
                    </w:rPr>
                  </w:rPrChange>
                </w:rPr>
                <w:delText>14.2</w:delText>
              </w:r>
            </w:del>
          </w:p>
        </w:tc>
        <w:tc>
          <w:tcPr>
            <w:tcW w:w="1134" w:type="dxa"/>
          </w:tcPr>
          <w:p w14:paraId="63D71261" w14:textId="389FA2C3" w:rsidR="002F5EDA" w:rsidRPr="00E53B18" w:rsidDel="00101438" w:rsidRDefault="002F5EDA" w:rsidP="007E3F36">
            <w:pPr>
              <w:spacing w:line="360" w:lineRule="auto"/>
              <w:jc w:val="center"/>
              <w:rPr>
                <w:del w:id="4649" w:author="Tri Le" w:date="2021-07-08T17:46:00Z"/>
                <w:rFonts w:ascii="Times New Roman" w:hAnsi="Times New Roman" w:cs="Times New Roman"/>
                <w:rPrChange w:id="4650" w:author="Tri Le" w:date="2021-07-13T20:26:00Z">
                  <w:rPr>
                    <w:del w:id="4651" w:author="Tri Le" w:date="2021-07-08T17:46:00Z"/>
                    <w:rFonts w:ascii="Cambria" w:hAnsi="Cambria"/>
                    <w:sz w:val="22"/>
                  </w:rPr>
                </w:rPrChange>
              </w:rPr>
            </w:pPr>
            <w:del w:id="4652" w:author="Tri Le" w:date="2021-07-08T17:46:00Z">
              <w:r w:rsidRPr="00E53B18" w:rsidDel="00101438">
                <w:rPr>
                  <w:rFonts w:ascii="Times New Roman" w:hAnsi="Times New Roman" w:cs="Times New Roman"/>
                  <w:rPrChange w:id="4653" w:author="Tri Le" w:date="2021-07-13T20:26:00Z">
                    <w:rPr>
                      <w:rFonts w:ascii="Cambria" w:hAnsi="Cambria"/>
                      <w:sz w:val="22"/>
                    </w:rPr>
                  </w:rPrChange>
                </w:rPr>
                <w:delText>20</w:delText>
              </w:r>
            </w:del>
          </w:p>
        </w:tc>
        <w:tc>
          <w:tcPr>
            <w:tcW w:w="1134" w:type="dxa"/>
            <w:tcBorders>
              <w:right w:val="single" w:sz="18" w:space="0" w:color="auto"/>
            </w:tcBorders>
          </w:tcPr>
          <w:p w14:paraId="26008FE0" w14:textId="6789EFAE" w:rsidR="002F5EDA" w:rsidRPr="00E53B18" w:rsidDel="00101438" w:rsidRDefault="002F5EDA" w:rsidP="007E3F36">
            <w:pPr>
              <w:spacing w:line="360" w:lineRule="auto"/>
              <w:jc w:val="center"/>
              <w:rPr>
                <w:del w:id="4654" w:author="Tri Le" w:date="2021-07-08T17:46:00Z"/>
                <w:rFonts w:ascii="Times New Roman" w:hAnsi="Times New Roman" w:cs="Times New Roman"/>
                <w:rPrChange w:id="4655" w:author="Tri Le" w:date="2021-07-13T20:26:00Z">
                  <w:rPr>
                    <w:del w:id="4656" w:author="Tri Le" w:date="2021-07-08T17:46:00Z"/>
                    <w:rFonts w:ascii="Cambria" w:hAnsi="Cambria"/>
                    <w:sz w:val="22"/>
                  </w:rPr>
                </w:rPrChange>
              </w:rPr>
            </w:pPr>
            <w:del w:id="4657" w:author="Tri Le" w:date="2021-07-08T17:46:00Z">
              <w:r w:rsidRPr="00E53B18" w:rsidDel="00101438">
                <w:rPr>
                  <w:rFonts w:ascii="Times New Roman" w:hAnsi="Times New Roman" w:cs="Times New Roman"/>
                  <w:rPrChange w:id="4658" w:author="Tri Le" w:date="2021-07-13T20:26:00Z">
                    <w:rPr>
                      <w:rFonts w:ascii="Cambria" w:hAnsi="Cambria"/>
                      <w:sz w:val="22"/>
                    </w:rPr>
                  </w:rPrChange>
                </w:rPr>
                <w:delText>50</w:delText>
              </w:r>
            </w:del>
          </w:p>
        </w:tc>
        <w:tc>
          <w:tcPr>
            <w:tcW w:w="957" w:type="dxa"/>
            <w:tcBorders>
              <w:left w:val="single" w:sz="18" w:space="0" w:color="auto"/>
            </w:tcBorders>
          </w:tcPr>
          <w:p w14:paraId="2B62D6FC" w14:textId="352875F8" w:rsidR="002F5EDA" w:rsidRPr="00E53B18" w:rsidDel="00101438" w:rsidRDefault="00ED49A1" w:rsidP="007E3F36">
            <w:pPr>
              <w:spacing w:line="360" w:lineRule="auto"/>
              <w:jc w:val="center"/>
              <w:rPr>
                <w:del w:id="4659" w:author="Tri Le" w:date="2021-07-08T17:46:00Z"/>
                <w:rFonts w:ascii="Times New Roman" w:hAnsi="Times New Roman" w:cs="Times New Roman"/>
                <w:rPrChange w:id="4660" w:author="Tri Le" w:date="2021-07-13T20:26:00Z">
                  <w:rPr>
                    <w:del w:id="4661" w:author="Tri Le" w:date="2021-07-08T17:46:00Z"/>
                    <w:rFonts w:ascii="Cambria" w:hAnsi="Cambria"/>
                    <w:sz w:val="22"/>
                  </w:rPr>
                </w:rPrChange>
              </w:rPr>
            </w:pPr>
            <w:del w:id="4662" w:author="Tri Le" w:date="2021-07-08T17:46:00Z">
              <w:r w:rsidRPr="00E53B18" w:rsidDel="00101438">
                <w:rPr>
                  <w:rFonts w:ascii="Times New Roman" w:hAnsi="Times New Roman" w:cs="Times New Roman"/>
                  <w:rPrChange w:id="4663" w:author="Tri Le" w:date="2021-07-13T20:26:00Z">
                    <w:rPr>
                      <w:rFonts w:ascii="Cambria" w:hAnsi="Cambria"/>
                      <w:sz w:val="22"/>
                    </w:rPr>
                  </w:rPrChange>
                </w:rPr>
                <w:delText>19</w:delText>
              </w:r>
            </w:del>
          </w:p>
        </w:tc>
      </w:tr>
      <w:tr w:rsidR="00A33724" w:rsidRPr="00E53B18" w:rsidDel="00101438" w14:paraId="7A33A09C" w14:textId="70901DD2" w:rsidTr="0020107C">
        <w:trPr>
          <w:trHeight w:val="535"/>
          <w:del w:id="4664" w:author="Tri Le" w:date="2021-07-08T17:46:00Z"/>
        </w:trPr>
        <w:tc>
          <w:tcPr>
            <w:tcW w:w="838" w:type="dxa"/>
            <w:vMerge w:val="restart"/>
          </w:tcPr>
          <w:p w14:paraId="1D463BAD" w14:textId="4BA29CA6" w:rsidR="002F5EDA" w:rsidRPr="00E53B18" w:rsidDel="00101438" w:rsidRDefault="002F5EDA" w:rsidP="007E3F36">
            <w:pPr>
              <w:spacing w:line="360" w:lineRule="auto"/>
              <w:jc w:val="center"/>
              <w:rPr>
                <w:del w:id="4665" w:author="Tri Le" w:date="2021-07-08T17:46:00Z"/>
                <w:rFonts w:ascii="Times New Roman" w:hAnsi="Times New Roman" w:cs="Times New Roman"/>
                <w:b/>
                <w:rPrChange w:id="4666" w:author="Tri Le" w:date="2021-07-13T20:26:00Z">
                  <w:rPr>
                    <w:del w:id="4667" w:author="Tri Le" w:date="2021-07-08T17:46:00Z"/>
                    <w:rFonts w:ascii="Cambria" w:hAnsi="Cambria"/>
                    <w:b/>
                    <w:sz w:val="22"/>
                  </w:rPr>
                </w:rPrChange>
              </w:rPr>
            </w:pPr>
          </w:p>
          <w:p w14:paraId="6A92B6E4" w14:textId="63640052" w:rsidR="002F5EDA" w:rsidRPr="00E53B18" w:rsidDel="00101438" w:rsidRDefault="002F5EDA" w:rsidP="007E3F36">
            <w:pPr>
              <w:spacing w:line="360" w:lineRule="auto"/>
              <w:jc w:val="center"/>
              <w:rPr>
                <w:del w:id="4668" w:author="Tri Le" w:date="2021-07-08T17:46:00Z"/>
                <w:rFonts w:ascii="Times New Roman" w:hAnsi="Times New Roman" w:cs="Times New Roman"/>
                <w:b/>
                <w:rPrChange w:id="4669" w:author="Tri Le" w:date="2021-07-13T20:26:00Z">
                  <w:rPr>
                    <w:del w:id="4670" w:author="Tri Le" w:date="2021-07-08T17:46:00Z"/>
                    <w:rFonts w:ascii="Cambria" w:hAnsi="Cambria"/>
                    <w:b/>
                    <w:sz w:val="22"/>
                  </w:rPr>
                </w:rPrChange>
              </w:rPr>
            </w:pPr>
            <w:del w:id="4671" w:author="Tri Le" w:date="2021-07-08T17:46:00Z">
              <w:r w:rsidRPr="00E53B18" w:rsidDel="00101438">
                <w:rPr>
                  <w:rFonts w:ascii="Times New Roman" w:hAnsi="Times New Roman" w:cs="Times New Roman"/>
                  <w:b/>
                  <w:rPrChange w:id="4672" w:author="Tri Le" w:date="2021-07-13T20:26:00Z">
                    <w:rPr>
                      <w:rFonts w:ascii="Cambria" w:hAnsi="Cambria"/>
                      <w:b/>
                      <w:sz w:val="22"/>
                    </w:rPr>
                  </w:rPrChange>
                </w:rPr>
                <w:delText xml:space="preserve">Event 4 </w:delText>
              </w:r>
            </w:del>
          </w:p>
        </w:tc>
        <w:tc>
          <w:tcPr>
            <w:tcW w:w="1745" w:type="dxa"/>
            <w:tcBorders>
              <w:right w:val="single" w:sz="18" w:space="0" w:color="auto"/>
            </w:tcBorders>
          </w:tcPr>
          <w:p w14:paraId="197F3673" w14:textId="0F77C113" w:rsidR="002F5EDA" w:rsidRPr="00E53B18" w:rsidDel="00101438" w:rsidRDefault="002F5EDA" w:rsidP="007E3F36">
            <w:pPr>
              <w:spacing w:line="360" w:lineRule="auto"/>
              <w:jc w:val="center"/>
              <w:rPr>
                <w:del w:id="4673" w:author="Tri Le" w:date="2021-07-08T17:46:00Z"/>
                <w:rFonts w:ascii="Times New Roman" w:hAnsi="Times New Roman" w:cs="Times New Roman"/>
                <w:rPrChange w:id="4674" w:author="Tri Le" w:date="2021-07-13T20:26:00Z">
                  <w:rPr>
                    <w:del w:id="4675" w:author="Tri Le" w:date="2021-07-08T17:46:00Z"/>
                    <w:rFonts w:ascii="Cambria" w:hAnsi="Cambria"/>
                    <w:sz w:val="22"/>
                  </w:rPr>
                </w:rPrChange>
              </w:rPr>
            </w:pPr>
            <w:del w:id="4676" w:author="Tri Le" w:date="2021-07-08T17:46:00Z">
              <w:r w:rsidRPr="00E53B18" w:rsidDel="00101438">
                <w:rPr>
                  <w:rFonts w:ascii="Times New Roman" w:hAnsi="Times New Roman" w:cs="Times New Roman"/>
                  <w:rPrChange w:id="4677" w:author="Tri Le" w:date="2021-07-13T20:26:00Z">
                    <w:rPr>
                      <w:rFonts w:ascii="Cambria" w:hAnsi="Cambria"/>
                      <w:sz w:val="22"/>
                    </w:rPr>
                  </w:rPrChange>
                </w:rPr>
                <w:delText>02/05/2020</w:delText>
              </w:r>
            </w:del>
          </w:p>
        </w:tc>
        <w:tc>
          <w:tcPr>
            <w:tcW w:w="961" w:type="dxa"/>
            <w:tcBorders>
              <w:left w:val="single" w:sz="18" w:space="0" w:color="auto"/>
            </w:tcBorders>
          </w:tcPr>
          <w:p w14:paraId="4058A9A7" w14:textId="4A40D49A" w:rsidR="002F5EDA" w:rsidRPr="00E53B18" w:rsidDel="00101438" w:rsidRDefault="002F5EDA" w:rsidP="007E3F36">
            <w:pPr>
              <w:spacing w:line="360" w:lineRule="auto"/>
              <w:jc w:val="center"/>
              <w:rPr>
                <w:del w:id="4678" w:author="Tri Le" w:date="2021-07-08T17:46:00Z"/>
                <w:rFonts w:ascii="Times New Roman" w:hAnsi="Times New Roman" w:cs="Times New Roman"/>
                <w:rPrChange w:id="4679" w:author="Tri Le" w:date="2021-07-13T20:26:00Z">
                  <w:rPr>
                    <w:del w:id="4680" w:author="Tri Le" w:date="2021-07-08T17:46:00Z"/>
                    <w:rFonts w:ascii="Cambria" w:hAnsi="Cambria"/>
                    <w:sz w:val="22"/>
                  </w:rPr>
                </w:rPrChange>
              </w:rPr>
            </w:pPr>
            <w:del w:id="4681" w:author="Tri Le" w:date="2021-07-08T17:46:00Z">
              <w:r w:rsidRPr="00E53B18" w:rsidDel="00101438">
                <w:rPr>
                  <w:rFonts w:ascii="Times New Roman" w:hAnsi="Times New Roman" w:cs="Times New Roman"/>
                  <w:rPrChange w:id="4682" w:author="Tri Le" w:date="2021-07-13T20:26:00Z">
                    <w:rPr>
                      <w:rFonts w:ascii="Cambria" w:hAnsi="Cambria"/>
                      <w:sz w:val="22"/>
                    </w:rPr>
                  </w:rPrChange>
                </w:rPr>
                <w:delText>139.51</w:delText>
              </w:r>
            </w:del>
          </w:p>
        </w:tc>
        <w:tc>
          <w:tcPr>
            <w:tcW w:w="851" w:type="dxa"/>
            <w:tcBorders>
              <w:right w:val="single" w:sz="18" w:space="0" w:color="auto"/>
            </w:tcBorders>
          </w:tcPr>
          <w:p w14:paraId="24713746" w14:textId="22D34071" w:rsidR="002F5EDA" w:rsidRPr="00E53B18" w:rsidDel="00101438" w:rsidRDefault="002F5EDA" w:rsidP="007E3F36">
            <w:pPr>
              <w:spacing w:line="360" w:lineRule="auto"/>
              <w:jc w:val="center"/>
              <w:rPr>
                <w:del w:id="4683" w:author="Tri Le" w:date="2021-07-08T17:46:00Z"/>
                <w:rFonts w:ascii="Times New Roman" w:hAnsi="Times New Roman" w:cs="Times New Roman"/>
                <w:rPrChange w:id="4684" w:author="Tri Le" w:date="2021-07-13T20:26:00Z">
                  <w:rPr>
                    <w:del w:id="4685" w:author="Tri Le" w:date="2021-07-08T17:46:00Z"/>
                    <w:rFonts w:ascii="Cambria" w:hAnsi="Cambria"/>
                    <w:sz w:val="22"/>
                  </w:rPr>
                </w:rPrChange>
              </w:rPr>
            </w:pPr>
            <w:del w:id="4686" w:author="Tri Le" w:date="2021-07-08T17:46:00Z">
              <w:r w:rsidRPr="00E53B18" w:rsidDel="00101438">
                <w:rPr>
                  <w:rFonts w:ascii="Times New Roman" w:hAnsi="Times New Roman" w:cs="Times New Roman"/>
                  <w:rPrChange w:id="4687" w:author="Tri Le" w:date="2021-07-13T20:26:00Z">
                    <w:rPr>
                      <w:rFonts w:ascii="Cambria" w:hAnsi="Cambria"/>
                      <w:sz w:val="22"/>
                    </w:rPr>
                  </w:rPrChange>
                </w:rPr>
                <w:delText>12.3</w:delText>
              </w:r>
            </w:del>
          </w:p>
        </w:tc>
        <w:tc>
          <w:tcPr>
            <w:tcW w:w="1417" w:type="dxa"/>
            <w:tcBorders>
              <w:left w:val="single" w:sz="18" w:space="0" w:color="auto"/>
              <w:right w:val="single" w:sz="18" w:space="0" w:color="auto"/>
            </w:tcBorders>
          </w:tcPr>
          <w:p w14:paraId="26623679" w14:textId="6A2D99C8" w:rsidR="002F5EDA" w:rsidRPr="00E53B18" w:rsidDel="00101438" w:rsidRDefault="00ED49A1" w:rsidP="007E3F36">
            <w:pPr>
              <w:spacing w:line="360" w:lineRule="auto"/>
              <w:jc w:val="center"/>
              <w:rPr>
                <w:del w:id="4688" w:author="Tri Le" w:date="2021-07-08T17:46:00Z"/>
                <w:rFonts w:ascii="Times New Roman" w:hAnsi="Times New Roman" w:cs="Times New Roman"/>
                <w:rPrChange w:id="4689" w:author="Tri Le" w:date="2021-07-13T20:26:00Z">
                  <w:rPr>
                    <w:del w:id="4690" w:author="Tri Le" w:date="2021-07-08T17:46:00Z"/>
                    <w:rFonts w:ascii="Cambria" w:hAnsi="Cambria"/>
                    <w:sz w:val="22"/>
                  </w:rPr>
                </w:rPrChange>
              </w:rPr>
            </w:pPr>
            <w:del w:id="4691" w:author="Tri Le" w:date="2021-07-08T17:46:00Z">
              <w:r w:rsidRPr="00E53B18" w:rsidDel="00101438">
                <w:rPr>
                  <w:rFonts w:ascii="Times New Roman" w:hAnsi="Times New Roman" w:cs="Times New Roman"/>
                  <w:rPrChange w:id="4692" w:author="Tri Le" w:date="2021-07-13T20:26:00Z">
                    <w:rPr>
                      <w:rFonts w:ascii="Cambria" w:hAnsi="Cambria"/>
                      <w:sz w:val="22"/>
                    </w:rPr>
                  </w:rPrChange>
                </w:rPr>
                <w:delText>8,683</w:delText>
              </w:r>
            </w:del>
          </w:p>
        </w:tc>
        <w:tc>
          <w:tcPr>
            <w:tcW w:w="851" w:type="dxa"/>
            <w:tcBorders>
              <w:left w:val="single" w:sz="18" w:space="0" w:color="auto"/>
            </w:tcBorders>
          </w:tcPr>
          <w:p w14:paraId="2A02E0C4" w14:textId="05067484" w:rsidR="002F5EDA" w:rsidRPr="00E53B18" w:rsidDel="00101438" w:rsidRDefault="002F5EDA" w:rsidP="007E3F36">
            <w:pPr>
              <w:spacing w:line="360" w:lineRule="auto"/>
              <w:jc w:val="center"/>
              <w:rPr>
                <w:del w:id="4693" w:author="Tri Le" w:date="2021-07-08T17:46:00Z"/>
                <w:rFonts w:ascii="Times New Roman" w:hAnsi="Times New Roman" w:cs="Times New Roman"/>
                <w:rPrChange w:id="4694" w:author="Tri Le" w:date="2021-07-13T20:26:00Z">
                  <w:rPr>
                    <w:del w:id="4695" w:author="Tri Le" w:date="2021-07-08T17:46:00Z"/>
                    <w:rFonts w:ascii="Cambria" w:hAnsi="Cambria"/>
                    <w:sz w:val="22"/>
                  </w:rPr>
                </w:rPrChange>
              </w:rPr>
            </w:pPr>
            <w:del w:id="4696" w:author="Tri Le" w:date="2021-07-08T17:46:00Z">
              <w:r w:rsidRPr="00E53B18" w:rsidDel="00101438">
                <w:rPr>
                  <w:rFonts w:ascii="Times New Roman" w:hAnsi="Times New Roman" w:cs="Times New Roman"/>
                  <w:rPrChange w:id="4697" w:author="Tri Le" w:date="2021-07-13T20:26:00Z">
                    <w:rPr>
                      <w:rFonts w:ascii="Cambria" w:hAnsi="Cambria"/>
                      <w:sz w:val="22"/>
                    </w:rPr>
                  </w:rPrChange>
                </w:rPr>
                <w:delText>13.1</w:delText>
              </w:r>
            </w:del>
          </w:p>
        </w:tc>
        <w:tc>
          <w:tcPr>
            <w:tcW w:w="1134" w:type="dxa"/>
          </w:tcPr>
          <w:p w14:paraId="4B7587E2" w14:textId="0C7BF2A2" w:rsidR="002F5EDA" w:rsidRPr="00E53B18" w:rsidDel="00101438" w:rsidRDefault="002F5EDA" w:rsidP="007E3F36">
            <w:pPr>
              <w:spacing w:line="360" w:lineRule="auto"/>
              <w:jc w:val="center"/>
              <w:rPr>
                <w:del w:id="4698" w:author="Tri Le" w:date="2021-07-08T17:46:00Z"/>
                <w:rFonts w:ascii="Times New Roman" w:hAnsi="Times New Roman" w:cs="Times New Roman"/>
                <w:rPrChange w:id="4699" w:author="Tri Le" w:date="2021-07-13T20:26:00Z">
                  <w:rPr>
                    <w:del w:id="4700" w:author="Tri Le" w:date="2021-07-08T17:46:00Z"/>
                    <w:rFonts w:ascii="Cambria" w:hAnsi="Cambria"/>
                    <w:sz w:val="22"/>
                  </w:rPr>
                </w:rPrChange>
              </w:rPr>
            </w:pPr>
            <w:del w:id="4701" w:author="Tri Le" w:date="2021-07-08T17:46:00Z">
              <w:r w:rsidRPr="00E53B18" w:rsidDel="00101438">
                <w:rPr>
                  <w:rFonts w:ascii="Times New Roman" w:hAnsi="Times New Roman" w:cs="Times New Roman"/>
                  <w:rPrChange w:id="4702" w:author="Tri Le" w:date="2021-07-13T20:26:00Z">
                    <w:rPr>
                      <w:rFonts w:ascii="Cambria" w:hAnsi="Cambria"/>
                      <w:sz w:val="22"/>
                    </w:rPr>
                  </w:rPrChange>
                </w:rPr>
                <w:delText>80</w:delText>
              </w:r>
            </w:del>
          </w:p>
        </w:tc>
        <w:tc>
          <w:tcPr>
            <w:tcW w:w="1134" w:type="dxa"/>
            <w:tcBorders>
              <w:right w:val="single" w:sz="18" w:space="0" w:color="auto"/>
            </w:tcBorders>
          </w:tcPr>
          <w:p w14:paraId="20D082B8" w14:textId="5200F7CA" w:rsidR="002F5EDA" w:rsidRPr="00E53B18" w:rsidDel="00101438" w:rsidRDefault="002F5EDA" w:rsidP="007E3F36">
            <w:pPr>
              <w:spacing w:line="360" w:lineRule="auto"/>
              <w:jc w:val="center"/>
              <w:rPr>
                <w:del w:id="4703" w:author="Tri Le" w:date="2021-07-08T17:46:00Z"/>
                <w:rFonts w:ascii="Times New Roman" w:hAnsi="Times New Roman" w:cs="Times New Roman"/>
                <w:rPrChange w:id="4704" w:author="Tri Le" w:date="2021-07-13T20:26:00Z">
                  <w:rPr>
                    <w:del w:id="4705" w:author="Tri Le" w:date="2021-07-08T17:46:00Z"/>
                    <w:rFonts w:ascii="Cambria" w:hAnsi="Cambria"/>
                    <w:sz w:val="22"/>
                  </w:rPr>
                </w:rPrChange>
              </w:rPr>
            </w:pPr>
            <w:del w:id="4706" w:author="Tri Le" w:date="2021-07-08T17:46:00Z">
              <w:r w:rsidRPr="00E53B18" w:rsidDel="00101438">
                <w:rPr>
                  <w:rFonts w:ascii="Times New Roman" w:hAnsi="Times New Roman" w:cs="Times New Roman"/>
                  <w:rPrChange w:id="4707" w:author="Tri Le" w:date="2021-07-13T20:26:00Z">
                    <w:rPr>
                      <w:rFonts w:ascii="Cambria" w:hAnsi="Cambria"/>
                      <w:sz w:val="22"/>
                    </w:rPr>
                  </w:rPrChange>
                </w:rPr>
                <w:delText>50</w:delText>
              </w:r>
            </w:del>
          </w:p>
        </w:tc>
        <w:tc>
          <w:tcPr>
            <w:tcW w:w="957" w:type="dxa"/>
            <w:tcBorders>
              <w:left w:val="single" w:sz="18" w:space="0" w:color="auto"/>
            </w:tcBorders>
          </w:tcPr>
          <w:p w14:paraId="31CC5D7E" w14:textId="4464F823" w:rsidR="002F5EDA" w:rsidRPr="00E53B18" w:rsidDel="00101438" w:rsidRDefault="00ED49A1" w:rsidP="007E3F36">
            <w:pPr>
              <w:spacing w:line="360" w:lineRule="auto"/>
              <w:jc w:val="center"/>
              <w:rPr>
                <w:del w:id="4708" w:author="Tri Le" w:date="2021-07-08T17:46:00Z"/>
                <w:rFonts w:ascii="Times New Roman" w:hAnsi="Times New Roman" w:cs="Times New Roman"/>
                <w:rPrChange w:id="4709" w:author="Tri Le" w:date="2021-07-13T20:26:00Z">
                  <w:rPr>
                    <w:del w:id="4710" w:author="Tri Le" w:date="2021-07-08T17:46:00Z"/>
                    <w:rFonts w:ascii="Cambria" w:hAnsi="Cambria"/>
                    <w:sz w:val="22"/>
                  </w:rPr>
                </w:rPrChange>
              </w:rPr>
            </w:pPr>
            <w:del w:id="4711" w:author="Tri Le" w:date="2021-07-08T17:46:00Z">
              <w:r w:rsidRPr="00E53B18" w:rsidDel="00101438">
                <w:rPr>
                  <w:rFonts w:ascii="Times New Roman" w:hAnsi="Times New Roman" w:cs="Times New Roman"/>
                  <w:rPrChange w:id="4712" w:author="Tri Le" w:date="2021-07-13T20:26:00Z">
                    <w:rPr>
                      <w:rFonts w:ascii="Cambria" w:hAnsi="Cambria"/>
                      <w:sz w:val="22"/>
                    </w:rPr>
                  </w:rPrChange>
                </w:rPr>
                <w:delText>16</w:delText>
              </w:r>
            </w:del>
          </w:p>
        </w:tc>
      </w:tr>
      <w:tr w:rsidR="00A33724" w:rsidRPr="00E53B18" w:rsidDel="00101438" w14:paraId="209E5AF5" w14:textId="7D8B76CF" w:rsidTr="0020107C">
        <w:trPr>
          <w:trHeight w:val="138"/>
          <w:del w:id="4713" w:author="Tri Le" w:date="2021-07-08T17:46:00Z"/>
        </w:trPr>
        <w:tc>
          <w:tcPr>
            <w:tcW w:w="838" w:type="dxa"/>
            <w:vMerge/>
          </w:tcPr>
          <w:p w14:paraId="378D66E6" w14:textId="63D4E996" w:rsidR="002F5EDA" w:rsidRPr="00E53B18" w:rsidDel="00101438" w:rsidRDefault="002F5EDA" w:rsidP="007E3F36">
            <w:pPr>
              <w:spacing w:line="360" w:lineRule="auto"/>
              <w:rPr>
                <w:del w:id="4714" w:author="Tri Le" w:date="2021-07-08T17:46:00Z"/>
                <w:rFonts w:ascii="Times New Roman" w:hAnsi="Times New Roman" w:cs="Times New Roman"/>
                <w:b/>
                <w:rPrChange w:id="4715" w:author="Tri Le" w:date="2021-07-13T20:26:00Z">
                  <w:rPr>
                    <w:del w:id="4716" w:author="Tri Le" w:date="2021-07-08T17:46:00Z"/>
                    <w:rFonts w:ascii="Cambria" w:hAnsi="Cambria"/>
                    <w:b/>
                    <w:sz w:val="22"/>
                  </w:rPr>
                </w:rPrChange>
              </w:rPr>
            </w:pPr>
          </w:p>
        </w:tc>
        <w:tc>
          <w:tcPr>
            <w:tcW w:w="1745" w:type="dxa"/>
            <w:tcBorders>
              <w:right w:val="single" w:sz="18" w:space="0" w:color="auto"/>
            </w:tcBorders>
          </w:tcPr>
          <w:p w14:paraId="46B14B03" w14:textId="2370CBAF" w:rsidR="002F5EDA" w:rsidRPr="00E53B18" w:rsidDel="00101438" w:rsidRDefault="002F5EDA" w:rsidP="007E3F36">
            <w:pPr>
              <w:spacing w:line="360" w:lineRule="auto"/>
              <w:jc w:val="center"/>
              <w:rPr>
                <w:del w:id="4717" w:author="Tri Le" w:date="2021-07-08T17:46:00Z"/>
                <w:rFonts w:ascii="Times New Roman" w:hAnsi="Times New Roman" w:cs="Times New Roman"/>
                <w:b/>
                <w:rPrChange w:id="4718" w:author="Tri Le" w:date="2021-07-13T20:26:00Z">
                  <w:rPr>
                    <w:del w:id="4719" w:author="Tri Le" w:date="2021-07-08T17:46:00Z"/>
                    <w:rFonts w:ascii="Cambria" w:hAnsi="Cambria"/>
                    <w:b/>
                    <w:sz w:val="22"/>
                  </w:rPr>
                </w:rPrChange>
              </w:rPr>
            </w:pPr>
            <w:del w:id="4720" w:author="Tri Le" w:date="2021-07-08T17:46:00Z">
              <w:r w:rsidRPr="00E53B18" w:rsidDel="00101438">
                <w:rPr>
                  <w:rFonts w:ascii="Times New Roman" w:hAnsi="Times New Roman" w:cs="Times New Roman"/>
                  <w:b/>
                  <w:rPrChange w:id="4721" w:author="Tri Le" w:date="2021-07-13T20:26:00Z">
                    <w:rPr>
                      <w:rFonts w:ascii="Cambria" w:hAnsi="Cambria"/>
                      <w:b/>
                      <w:sz w:val="22"/>
                    </w:rPr>
                  </w:rPrChange>
                </w:rPr>
                <w:delText>02/06/2020</w:delText>
              </w:r>
            </w:del>
          </w:p>
        </w:tc>
        <w:tc>
          <w:tcPr>
            <w:tcW w:w="961" w:type="dxa"/>
            <w:tcBorders>
              <w:left w:val="single" w:sz="18" w:space="0" w:color="auto"/>
            </w:tcBorders>
          </w:tcPr>
          <w:p w14:paraId="1A979A8B" w14:textId="512D9999" w:rsidR="002F5EDA" w:rsidRPr="00E53B18" w:rsidDel="00101438" w:rsidRDefault="002F5EDA" w:rsidP="007E3F36">
            <w:pPr>
              <w:spacing w:line="360" w:lineRule="auto"/>
              <w:jc w:val="center"/>
              <w:rPr>
                <w:del w:id="4722" w:author="Tri Le" w:date="2021-07-08T17:46:00Z"/>
                <w:rFonts w:ascii="Times New Roman" w:hAnsi="Times New Roman" w:cs="Times New Roman"/>
                <w:rPrChange w:id="4723" w:author="Tri Le" w:date="2021-07-13T20:26:00Z">
                  <w:rPr>
                    <w:del w:id="4724" w:author="Tri Le" w:date="2021-07-08T17:46:00Z"/>
                    <w:rFonts w:ascii="Cambria" w:hAnsi="Cambria"/>
                    <w:sz w:val="22"/>
                  </w:rPr>
                </w:rPrChange>
              </w:rPr>
            </w:pPr>
            <w:del w:id="4725" w:author="Tri Le" w:date="2021-07-08T17:46:00Z">
              <w:r w:rsidRPr="00E53B18" w:rsidDel="00101438">
                <w:rPr>
                  <w:rFonts w:ascii="Times New Roman" w:hAnsi="Times New Roman" w:cs="Times New Roman"/>
                  <w:rPrChange w:id="4726" w:author="Tri Le" w:date="2021-07-13T20:26:00Z">
                    <w:rPr>
                      <w:rFonts w:ascii="Cambria" w:hAnsi="Cambria"/>
                      <w:sz w:val="22"/>
                    </w:rPr>
                  </w:rPrChange>
                </w:rPr>
                <w:delText>135.85</w:delText>
              </w:r>
            </w:del>
          </w:p>
        </w:tc>
        <w:tc>
          <w:tcPr>
            <w:tcW w:w="851" w:type="dxa"/>
            <w:tcBorders>
              <w:right w:val="single" w:sz="18" w:space="0" w:color="auto"/>
            </w:tcBorders>
          </w:tcPr>
          <w:p w14:paraId="451081EA" w14:textId="5309BCAF" w:rsidR="002F5EDA" w:rsidRPr="00E53B18" w:rsidDel="00101438" w:rsidRDefault="002F5EDA" w:rsidP="007E3F36">
            <w:pPr>
              <w:spacing w:line="360" w:lineRule="auto"/>
              <w:jc w:val="center"/>
              <w:rPr>
                <w:del w:id="4727" w:author="Tri Le" w:date="2021-07-08T17:46:00Z"/>
                <w:rFonts w:ascii="Times New Roman" w:hAnsi="Times New Roman" w:cs="Times New Roman"/>
                <w:rPrChange w:id="4728" w:author="Tri Le" w:date="2021-07-13T20:26:00Z">
                  <w:rPr>
                    <w:del w:id="4729" w:author="Tri Le" w:date="2021-07-08T17:46:00Z"/>
                    <w:rFonts w:ascii="Cambria" w:hAnsi="Cambria"/>
                    <w:sz w:val="22"/>
                  </w:rPr>
                </w:rPrChange>
              </w:rPr>
            </w:pPr>
            <w:del w:id="4730" w:author="Tri Le" w:date="2021-07-08T17:46:00Z">
              <w:r w:rsidRPr="00E53B18" w:rsidDel="00101438">
                <w:rPr>
                  <w:rFonts w:ascii="Times New Roman" w:hAnsi="Times New Roman" w:cs="Times New Roman"/>
                  <w:rPrChange w:id="4731" w:author="Tri Le" w:date="2021-07-13T20:26:00Z">
                    <w:rPr>
                      <w:rFonts w:ascii="Cambria" w:hAnsi="Cambria"/>
                      <w:sz w:val="22"/>
                    </w:rPr>
                  </w:rPrChange>
                </w:rPr>
                <w:delText>12.3</w:delText>
              </w:r>
            </w:del>
          </w:p>
        </w:tc>
        <w:tc>
          <w:tcPr>
            <w:tcW w:w="1417" w:type="dxa"/>
            <w:tcBorders>
              <w:left w:val="single" w:sz="18" w:space="0" w:color="auto"/>
              <w:right w:val="single" w:sz="18" w:space="0" w:color="auto"/>
            </w:tcBorders>
          </w:tcPr>
          <w:p w14:paraId="2554C96C" w14:textId="6C1B30F8" w:rsidR="002F5EDA" w:rsidRPr="00E53B18" w:rsidDel="00101438" w:rsidRDefault="00ED49A1" w:rsidP="007E3F36">
            <w:pPr>
              <w:spacing w:line="360" w:lineRule="auto"/>
              <w:jc w:val="center"/>
              <w:rPr>
                <w:del w:id="4732" w:author="Tri Le" w:date="2021-07-08T17:46:00Z"/>
                <w:rFonts w:ascii="Times New Roman" w:hAnsi="Times New Roman" w:cs="Times New Roman"/>
                <w:rPrChange w:id="4733" w:author="Tri Le" w:date="2021-07-13T20:26:00Z">
                  <w:rPr>
                    <w:del w:id="4734" w:author="Tri Le" w:date="2021-07-08T17:46:00Z"/>
                    <w:rFonts w:ascii="Cambria" w:hAnsi="Cambria"/>
                    <w:sz w:val="22"/>
                  </w:rPr>
                </w:rPrChange>
              </w:rPr>
            </w:pPr>
            <w:del w:id="4735" w:author="Tri Le" w:date="2021-07-08T17:46:00Z">
              <w:r w:rsidRPr="00E53B18" w:rsidDel="00101438">
                <w:rPr>
                  <w:rFonts w:ascii="Times New Roman" w:hAnsi="Times New Roman" w:cs="Times New Roman"/>
                  <w:rPrChange w:id="4736" w:author="Tri Le" w:date="2021-07-13T20:26:00Z">
                    <w:rPr>
                      <w:rFonts w:ascii="Cambria" w:hAnsi="Cambria"/>
                      <w:sz w:val="22"/>
                    </w:rPr>
                  </w:rPrChange>
                </w:rPr>
                <w:delText>9,167</w:delText>
              </w:r>
            </w:del>
          </w:p>
        </w:tc>
        <w:tc>
          <w:tcPr>
            <w:tcW w:w="851" w:type="dxa"/>
            <w:tcBorders>
              <w:left w:val="single" w:sz="18" w:space="0" w:color="auto"/>
            </w:tcBorders>
          </w:tcPr>
          <w:p w14:paraId="11102660" w14:textId="315EF27B" w:rsidR="002F5EDA" w:rsidRPr="00E53B18" w:rsidDel="00101438" w:rsidRDefault="002F5EDA" w:rsidP="007E3F36">
            <w:pPr>
              <w:spacing w:line="360" w:lineRule="auto"/>
              <w:jc w:val="center"/>
              <w:rPr>
                <w:del w:id="4737" w:author="Tri Le" w:date="2021-07-08T17:46:00Z"/>
                <w:rFonts w:ascii="Times New Roman" w:hAnsi="Times New Roman" w:cs="Times New Roman"/>
                <w:rPrChange w:id="4738" w:author="Tri Le" w:date="2021-07-13T20:26:00Z">
                  <w:rPr>
                    <w:del w:id="4739" w:author="Tri Le" w:date="2021-07-08T17:46:00Z"/>
                    <w:rFonts w:ascii="Cambria" w:hAnsi="Cambria"/>
                    <w:sz w:val="22"/>
                  </w:rPr>
                </w:rPrChange>
              </w:rPr>
            </w:pPr>
            <w:del w:id="4740" w:author="Tri Le" w:date="2021-07-08T17:46:00Z">
              <w:r w:rsidRPr="00E53B18" w:rsidDel="00101438">
                <w:rPr>
                  <w:rFonts w:ascii="Times New Roman" w:hAnsi="Times New Roman" w:cs="Times New Roman"/>
                  <w:rPrChange w:id="4741" w:author="Tri Le" w:date="2021-07-13T20:26:00Z">
                    <w:rPr>
                      <w:rFonts w:ascii="Cambria" w:hAnsi="Cambria"/>
                      <w:sz w:val="22"/>
                    </w:rPr>
                  </w:rPrChange>
                </w:rPr>
                <w:delText>12.7</w:delText>
              </w:r>
            </w:del>
          </w:p>
        </w:tc>
        <w:tc>
          <w:tcPr>
            <w:tcW w:w="1134" w:type="dxa"/>
          </w:tcPr>
          <w:p w14:paraId="339CF297" w14:textId="00FD178B" w:rsidR="002F5EDA" w:rsidRPr="00E53B18" w:rsidDel="00101438" w:rsidRDefault="002F5EDA" w:rsidP="007E3F36">
            <w:pPr>
              <w:spacing w:line="360" w:lineRule="auto"/>
              <w:jc w:val="center"/>
              <w:rPr>
                <w:del w:id="4742" w:author="Tri Le" w:date="2021-07-08T17:46:00Z"/>
                <w:rFonts w:ascii="Times New Roman" w:hAnsi="Times New Roman" w:cs="Times New Roman"/>
                <w:rPrChange w:id="4743" w:author="Tri Le" w:date="2021-07-13T20:26:00Z">
                  <w:rPr>
                    <w:del w:id="4744" w:author="Tri Le" w:date="2021-07-08T17:46:00Z"/>
                    <w:rFonts w:ascii="Cambria" w:hAnsi="Cambria"/>
                    <w:sz w:val="22"/>
                  </w:rPr>
                </w:rPrChange>
              </w:rPr>
            </w:pPr>
            <w:del w:id="4745" w:author="Tri Le" w:date="2021-07-08T17:46:00Z">
              <w:r w:rsidRPr="00E53B18" w:rsidDel="00101438">
                <w:rPr>
                  <w:rFonts w:ascii="Times New Roman" w:hAnsi="Times New Roman" w:cs="Times New Roman"/>
                  <w:rPrChange w:id="4746" w:author="Tri Le" w:date="2021-07-13T20:26:00Z">
                    <w:rPr>
                      <w:rFonts w:ascii="Cambria" w:hAnsi="Cambria"/>
                      <w:sz w:val="22"/>
                    </w:rPr>
                  </w:rPrChange>
                </w:rPr>
                <w:delText>640</w:delText>
              </w:r>
            </w:del>
          </w:p>
        </w:tc>
        <w:tc>
          <w:tcPr>
            <w:tcW w:w="1134" w:type="dxa"/>
            <w:tcBorders>
              <w:right w:val="single" w:sz="18" w:space="0" w:color="auto"/>
            </w:tcBorders>
          </w:tcPr>
          <w:p w14:paraId="40BFFECA" w14:textId="3772FAC8" w:rsidR="002F5EDA" w:rsidRPr="00E53B18" w:rsidDel="00101438" w:rsidRDefault="002F5EDA" w:rsidP="007E3F36">
            <w:pPr>
              <w:spacing w:line="360" w:lineRule="auto"/>
              <w:jc w:val="center"/>
              <w:rPr>
                <w:del w:id="4747" w:author="Tri Le" w:date="2021-07-08T17:46:00Z"/>
                <w:rFonts w:ascii="Times New Roman" w:hAnsi="Times New Roman" w:cs="Times New Roman"/>
                <w:rPrChange w:id="4748" w:author="Tri Le" w:date="2021-07-13T20:26:00Z">
                  <w:rPr>
                    <w:del w:id="4749" w:author="Tri Le" w:date="2021-07-08T17:46:00Z"/>
                    <w:rFonts w:ascii="Cambria" w:hAnsi="Cambria"/>
                    <w:sz w:val="22"/>
                  </w:rPr>
                </w:rPrChange>
              </w:rPr>
            </w:pPr>
            <w:del w:id="4750" w:author="Tri Le" w:date="2021-07-08T17:46:00Z">
              <w:r w:rsidRPr="00E53B18" w:rsidDel="00101438">
                <w:rPr>
                  <w:rFonts w:ascii="Times New Roman" w:hAnsi="Times New Roman" w:cs="Times New Roman"/>
                  <w:rPrChange w:id="4751" w:author="Tri Le" w:date="2021-07-13T20:26:00Z">
                    <w:rPr>
                      <w:rFonts w:ascii="Cambria" w:hAnsi="Cambria"/>
                      <w:sz w:val="22"/>
                    </w:rPr>
                  </w:rPrChange>
                </w:rPr>
                <w:delText>1,080</w:delText>
              </w:r>
            </w:del>
          </w:p>
        </w:tc>
        <w:tc>
          <w:tcPr>
            <w:tcW w:w="957" w:type="dxa"/>
            <w:tcBorders>
              <w:left w:val="single" w:sz="18" w:space="0" w:color="auto"/>
            </w:tcBorders>
          </w:tcPr>
          <w:p w14:paraId="06B6C1CA" w14:textId="453E2E85" w:rsidR="002F5EDA" w:rsidRPr="00E53B18" w:rsidDel="00101438" w:rsidRDefault="00ED49A1" w:rsidP="007E3F36">
            <w:pPr>
              <w:spacing w:line="360" w:lineRule="auto"/>
              <w:jc w:val="center"/>
              <w:rPr>
                <w:del w:id="4752" w:author="Tri Le" w:date="2021-07-08T17:46:00Z"/>
                <w:rFonts w:ascii="Times New Roman" w:hAnsi="Times New Roman" w:cs="Times New Roman"/>
                <w:rPrChange w:id="4753" w:author="Tri Le" w:date="2021-07-13T20:26:00Z">
                  <w:rPr>
                    <w:del w:id="4754" w:author="Tri Le" w:date="2021-07-08T17:46:00Z"/>
                    <w:rFonts w:ascii="Cambria" w:hAnsi="Cambria"/>
                    <w:sz w:val="22"/>
                  </w:rPr>
                </w:rPrChange>
              </w:rPr>
            </w:pPr>
            <w:del w:id="4755" w:author="Tri Le" w:date="2021-07-08T17:46:00Z">
              <w:r w:rsidRPr="00E53B18" w:rsidDel="00101438">
                <w:rPr>
                  <w:rFonts w:ascii="Times New Roman" w:hAnsi="Times New Roman" w:cs="Times New Roman"/>
                  <w:rPrChange w:id="4756" w:author="Tri Le" w:date="2021-07-13T20:26:00Z">
                    <w:rPr>
                      <w:rFonts w:ascii="Cambria" w:hAnsi="Cambria"/>
                      <w:sz w:val="22"/>
                    </w:rPr>
                  </w:rPrChange>
                </w:rPr>
                <w:delText>15</w:delText>
              </w:r>
            </w:del>
          </w:p>
        </w:tc>
      </w:tr>
      <w:tr w:rsidR="00A33724" w:rsidRPr="00E53B18" w:rsidDel="00101438" w14:paraId="34485D7D" w14:textId="359BDF81" w:rsidTr="0020107C">
        <w:trPr>
          <w:trHeight w:val="540"/>
          <w:del w:id="4757" w:author="Tri Le" w:date="2021-07-08T17:46:00Z"/>
        </w:trPr>
        <w:tc>
          <w:tcPr>
            <w:tcW w:w="838" w:type="dxa"/>
            <w:vMerge/>
          </w:tcPr>
          <w:p w14:paraId="38B8840D" w14:textId="6A59E2E0" w:rsidR="002F5EDA" w:rsidRPr="00E53B18" w:rsidDel="00101438" w:rsidRDefault="002F5EDA" w:rsidP="007E3F36">
            <w:pPr>
              <w:spacing w:line="360" w:lineRule="auto"/>
              <w:rPr>
                <w:del w:id="4758" w:author="Tri Le" w:date="2021-07-08T17:46:00Z"/>
                <w:rFonts w:ascii="Times New Roman" w:hAnsi="Times New Roman" w:cs="Times New Roman"/>
                <w:b/>
                <w:rPrChange w:id="4759" w:author="Tri Le" w:date="2021-07-13T20:26:00Z">
                  <w:rPr>
                    <w:del w:id="4760" w:author="Tri Le" w:date="2021-07-08T17:46:00Z"/>
                    <w:rFonts w:ascii="Cambria" w:hAnsi="Cambria"/>
                    <w:b/>
                    <w:sz w:val="22"/>
                  </w:rPr>
                </w:rPrChange>
              </w:rPr>
            </w:pPr>
          </w:p>
        </w:tc>
        <w:tc>
          <w:tcPr>
            <w:tcW w:w="1745" w:type="dxa"/>
            <w:tcBorders>
              <w:right w:val="single" w:sz="18" w:space="0" w:color="auto"/>
            </w:tcBorders>
          </w:tcPr>
          <w:p w14:paraId="19AEB939" w14:textId="5C373E82" w:rsidR="002F5EDA" w:rsidRPr="00E53B18" w:rsidDel="00101438" w:rsidRDefault="002F5EDA" w:rsidP="007E3F36">
            <w:pPr>
              <w:spacing w:line="360" w:lineRule="auto"/>
              <w:jc w:val="center"/>
              <w:rPr>
                <w:del w:id="4761" w:author="Tri Le" w:date="2021-07-08T17:46:00Z"/>
                <w:rFonts w:ascii="Times New Roman" w:hAnsi="Times New Roman" w:cs="Times New Roman"/>
                <w:rPrChange w:id="4762" w:author="Tri Le" w:date="2021-07-13T20:26:00Z">
                  <w:rPr>
                    <w:del w:id="4763" w:author="Tri Le" w:date="2021-07-08T17:46:00Z"/>
                    <w:rFonts w:ascii="Cambria" w:hAnsi="Cambria"/>
                    <w:sz w:val="22"/>
                  </w:rPr>
                </w:rPrChange>
              </w:rPr>
            </w:pPr>
            <w:del w:id="4764" w:author="Tri Le" w:date="2021-07-08T17:46:00Z">
              <w:r w:rsidRPr="00E53B18" w:rsidDel="00101438">
                <w:rPr>
                  <w:rFonts w:ascii="Times New Roman" w:hAnsi="Times New Roman" w:cs="Times New Roman"/>
                  <w:rPrChange w:id="4765" w:author="Tri Le" w:date="2021-07-13T20:26:00Z">
                    <w:rPr>
                      <w:rFonts w:ascii="Cambria" w:hAnsi="Cambria"/>
                      <w:sz w:val="22"/>
                    </w:rPr>
                  </w:rPrChange>
                </w:rPr>
                <w:delText>02/07/2020</w:delText>
              </w:r>
            </w:del>
          </w:p>
        </w:tc>
        <w:tc>
          <w:tcPr>
            <w:tcW w:w="961" w:type="dxa"/>
            <w:tcBorders>
              <w:left w:val="single" w:sz="18" w:space="0" w:color="auto"/>
            </w:tcBorders>
          </w:tcPr>
          <w:p w14:paraId="5F0472A8" w14:textId="382F8335" w:rsidR="002F5EDA" w:rsidRPr="00E53B18" w:rsidDel="00101438" w:rsidRDefault="002F5EDA" w:rsidP="007E3F36">
            <w:pPr>
              <w:spacing w:line="360" w:lineRule="auto"/>
              <w:jc w:val="center"/>
              <w:rPr>
                <w:del w:id="4766" w:author="Tri Le" w:date="2021-07-08T17:46:00Z"/>
                <w:rFonts w:ascii="Times New Roman" w:hAnsi="Times New Roman" w:cs="Times New Roman"/>
                <w:rPrChange w:id="4767" w:author="Tri Le" w:date="2021-07-13T20:26:00Z">
                  <w:rPr>
                    <w:del w:id="4768" w:author="Tri Le" w:date="2021-07-08T17:46:00Z"/>
                    <w:rFonts w:ascii="Cambria" w:hAnsi="Cambria"/>
                    <w:sz w:val="22"/>
                  </w:rPr>
                </w:rPrChange>
              </w:rPr>
            </w:pPr>
            <w:del w:id="4769" w:author="Tri Le" w:date="2021-07-08T17:46:00Z">
              <w:r w:rsidRPr="00E53B18" w:rsidDel="00101438">
                <w:rPr>
                  <w:rFonts w:ascii="Times New Roman" w:hAnsi="Times New Roman" w:cs="Times New Roman"/>
                  <w:rPrChange w:id="4770" w:author="Tri Le" w:date="2021-07-13T20:26:00Z">
                    <w:rPr>
                      <w:rFonts w:ascii="Cambria" w:hAnsi="Cambria"/>
                      <w:sz w:val="22"/>
                    </w:rPr>
                  </w:rPrChange>
                </w:rPr>
                <w:delText>129.90</w:delText>
              </w:r>
            </w:del>
          </w:p>
        </w:tc>
        <w:tc>
          <w:tcPr>
            <w:tcW w:w="851" w:type="dxa"/>
            <w:tcBorders>
              <w:right w:val="single" w:sz="18" w:space="0" w:color="auto"/>
            </w:tcBorders>
          </w:tcPr>
          <w:p w14:paraId="48AF84A7" w14:textId="724FAC38" w:rsidR="002F5EDA" w:rsidRPr="00E53B18" w:rsidDel="00101438" w:rsidRDefault="002F5EDA" w:rsidP="007E3F36">
            <w:pPr>
              <w:spacing w:line="360" w:lineRule="auto"/>
              <w:jc w:val="center"/>
              <w:rPr>
                <w:del w:id="4771" w:author="Tri Le" w:date="2021-07-08T17:46:00Z"/>
                <w:rFonts w:ascii="Times New Roman" w:hAnsi="Times New Roman" w:cs="Times New Roman"/>
                <w:rPrChange w:id="4772" w:author="Tri Le" w:date="2021-07-13T20:26:00Z">
                  <w:rPr>
                    <w:del w:id="4773" w:author="Tri Le" w:date="2021-07-08T17:46:00Z"/>
                    <w:rFonts w:ascii="Cambria" w:hAnsi="Cambria"/>
                    <w:sz w:val="22"/>
                  </w:rPr>
                </w:rPrChange>
              </w:rPr>
            </w:pPr>
            <w:del w:id="4774" w:author="Tri Le" w:date="2021-07-08T17:46:00Z">
              <w:r w:rsidRPr="00E53B18" w:rsidDel="00101438">
                <w:rPr>
                  <w:rFonts w:ascii="Times New Roman" w:hAnsi="Times New Roman" w:cs="Times New Roman"/>
                  <w:rPrChange w:id="4775" w:author="Tri Le" w:date="2021-07-13T20:26:00Z">
                    <w:rPr>
                      <w:rFonts w:ascii="Cambria" w:hAnsi="Cambria"/>
                      <w:sz w:val="22"/>
                    </w:rPr>
                  </w:rPrChange>
                </w:rPr>
                <w:delText>12.7</w:delText>
              </w:r>
            </w:del>
          </w:p>
        </w:tc>
        <w:tc>
          <w:tcPr>
            <w:tcW w:w="1417" w:type="dxa"/>
            <w:tcBorders>
              <w:left w:val="single" w:sz="18" w:space="0" w:color="auto"/>
              <w:right w:val="single" w:sz="18" w:space="0" w:color="auto"/>
            </w:tcBorders>
          </w:tcPr>
          <w:p w14:paraId="1080CA8B" w14:textId="05B667B2" w:rsidR="002F5EDA" w:rsidRPr="00E53B18" w:rsidDel="00101438" w:rsidRDefault="00ED49A1" w:rsidP="007E3F36">
            <w:pPr>
              <w:spacing w:line="360" w:lineRule="auto"/>
              <w:jc w:val="center"/>
              <w:rPr>
                <w:del w:id="4776" w:author="Tri Le" w:date="2021-07-08T17:46:00Z"/>
                <w:rFonts w:ascii="Times New Roman" w:hAnsi="Times New Roman" w:cs="Times New Roman"/>
                <w:rPrChange w:id="4777" w:author="Tri Le" w:date="2021-07-13T20:26:00Z">
                  <w:rPr>
                    <w:del w:id="4778" w:author="Tri Le" w:date="2021-07-08T17:46:00Z"/>
                    <w:rFonts w:ascii="Cambria" w:hAnsi="Cambria"/>
                    <w:sz w:val="22"/>
                  </w:rPr>
                </w:rPrChange>
              </w:rPr>
            </w:pPr>
            <w:del w:id="4779" w:author="Tri Le" w:date="2021-07-08T17:46:00Z">
              <w:r w:rsidRPr="00E53B18" w:rsidDel="00101438">
                <w:rPr>
                  <w:rFonts w:ascii="Times New Roman" w:hAnsi="Times New Roman" w:cs="Times New Roman"/>
                  <w:rPrChange w:id="4780" w:author="Tri Le" w:date="2021-07-13T20:26:00Z">
                    <w:rPr>
                      <w:rFonts w:ascii="Cambria" w:hAnsi="Cambria"/>
                      <w:sz w:val="22"/>
                    </w:rPr>
                  </w:rPrChange>
                </w:rPr>
                <w:delText>8,883</w:delText>
              </w:r>
            </w:del>
          </w:p>
        </w:tc>
        <w:tc>
          <w:tcPr>
            <w:tcW w:w="851" w:type="dxa"/>
            <w:tcBorders>
              <w:left w:val="single" w:sz="18" w:space="0" w:color="auto"/>
            </w:tcBorders>
          </w:tcPr>
          <w:p w14:paraId="3D16620C" w14:textId="50662FCD" w:rsidR="002F5EDA" w:rsidRPr="00E53B18" w:rsidDel="00101438" w:rsidRDefault="002F5EDA" w:rsidP="007E3F36">
            <w:pPr>
              <w:spacing w:line="360" w:lineRule="auto"/>
              <w:jc w:val="center"/>
              <w:rPr>
                <w:del w:id="4781" w:author="Tri Le" w:date="2021-07-08T17:46:00Z"/>
                <w:rFonts w:ascii="Times New Roman" w:hAnsi="Times New Roman" w:cs="Times New Roman"/>
                <w:rPrChange w:id="4782" w:author="Tri Le" w:date="2021-07-13T20:26:00Z">
                  <w:rPr>
                    <w:del w:id="4783" w:author="Tri Le" w:date="2021-07-08T17:46:00Z"/>
                    <w:rFonts w:ascii="Cambria" w:hAnsi="Cambria"/>
                    <w:sz w:val="22"/>
                  </w:rPr>
                </w:rPrChange>
              </w:rPr>
            </w:pPr>
            <w:del w:id="4784" w:author="Tri Le" w:date="2021-07-08T17:46:00Z">
              <w:r w:rsidRPr="00E53B18" w:rsidDel="00101438">
                <w:rPr>
                  <w:rFonts w:ascii="Times New Roman" w:hAnsi="Times New Roman" w:cs="Times New Roman"/>
                  <w:rPrChange w:id="4785" w:author="Tri Le" w:date="2021-07-13T20:26:00Z">
                    <w:rPr>
                      <w:rFonts w:ascii="Cambria" w:hAnsi="Cambria"/>
                      <w:sz w:val="22"/>
                    </w:rPr>
                  </w:rPrChange>
                </w:rPr>
                <w:delText>13.0</w:delText>
              </w:r>
            </w:del>
          </w:p>
        </w:tc>
        <w:tc>
          <w:tcPr>
            <w:tcW w:w="1134" w:type="dxa"/>
          </w:tcPr>
          <w:p w14:paraId="1EBC455F" w14:textId="13CBBCA2" w:rsidR="002F5EDA" w:rsidRPr="00E53B18" w:rsidDel="00101438" w:rsidRDefault="002F5EDA" w:rsidP="007E3F36">
            <w:pPr>
              <w:spacing w:line="360" w:lineRule="auto"/>
              <w:jc w:val="center"/>
              <w:rPr>
                <w:del w:id="4786" w:author="Tri Le" w:date="2021-07-08T17:46:00Z"/>
                <w:rFonts w:ascii="Times New Roman" w:hAnsi="Times New Roman" w:cs="Times New Roman"/>
                <w:rPrChange w:id="4787" w:author="Tri Le" w:date="2021-07-13T20:26:00Z">
                  <w:rPr>
                    <w:del w:id="4788" w:author="Tri Le" w:date="2021-07-08T17:46:00Z"/>
                    <w:rFonts w:ascii="Cambria" w:hAnsi="Cambria"/>
                    <w:sz w:val="22"/>
                  </w:rPr>
                </w:rPrChange>
              </w:rPr>
            </w:pPr>
            <w:del w:id="4789" w:author="Tri Le" w:date="2021-07-08T17:46:00Z">
              <w:r w:rsidRPr="00E53B18" w:rsidDel="00101438">
                <w:rPr>
                  <w:rFonts w:ascii="Times New Roman" w:hAnsi="Times New Roman" w:cs="Times New Roman"/>
                  <w:rPrChange w:id="4790" w:author="Tri Le" w:date="2021-07-13T20:26:00Z">
                    <w:rPr>
                      <w:rFonts w:ascii="Cambria" w:hAnsi="Cambria"/>
                      <w:sz w:val="22"/>
                    </w:rPr>
                  </w:rPrChange>
                </w:rPr>
                <w:delText>1,620</w:delText>
              </w:r>
            </w:del>
          </w:p>
        </w:tc>
        <w:tc>
          <w:tcPr>
            <w:tcW w:w="1134" w:type="dxa"/>
            <w:tcBorders>
              <w:right w:val="single" w:sz="18" w:space="0" w:color="auto"/>
            </w:tcBorders>
          </w:tcPr>
          <w:p w14:paraId="37E70219" w14:textId="2FC83AC6" w:rsidR="002F5EDA" w:rsidRPr="00E53B18" w:rsidDel="00101438" w:rsidRDefault="002F5EDA" w:rsidP="007E3F36">
            <w:pPr>
              <w:spacing w:line="360" w:lineRule="auto"/>
              <w:jc w:val="center"/>
              <w:rPr>
                <w:del w:id="4791" w:author="Tri Le" w:date="2021-07-08T17:46:00Z"/>
                <w:rFonts w:ascii="Times New Roman" w:hAnsi="Times New Roman" w:cs="Times New Roman"/>
                <w:rPrChange w:id="4792" w:author="Tri Le" w:date="2021-07-13T20:26:00Z">
                  <w:rPr>
                    <w:del w:id="4793" w:author="Tri Le" w:date="2021-07-08T17:46:00Z"/>
                    <w:rFonts w:ascii="Cambria" w:hAnsi="Cambria"/>
                    <w:sz w:val="22"/>
                  </w:rPr>
                </w:rPrChange>
              </w:rPr>
            </w:pPr>
            <w:del w:id="4794" w:author="Tri Le" w:date="2021-07-08T17:46:00Z">
              <w:r w:rsidRPr="00E53B18" w:rsidDel="00101438">
                <w:rPr>
                  <w:rFonts w:ascii="Times New Roman" w:hAnsi="Times New Roman" w:cs="Times New Roman"/>
                  <w:rPrChange w:id="4795" w:author="Tri Le" w:date="2021-07-13T20:26:00Z">
                    <w:rPr>
                      <w:rFonts w:ascii="Cambria" w:hAnsi="Cambria"/>
                      <w:sz w:val="22"/>
                    </w:rPr>
                  </w:rPrChange>
                </w:rPr>
                <w:delText>1,210</w:delText>
              </w:r>
            </w:del>
          </w:p>
        </w:tc>
        <w:tc>
          <w:tcPr>
            <w:tcW w:w="957" w:type="dxa"/>
            <w:tcBorders>
              <w:left w:val="single" w:sz="18" w:space="0" w:color="auto"/>
            </w:tcBorders>
          </w:tcPr>
          <w:p w14:paraId="0E71699E" w14:textId="61DEA63A" w:rsidR="002F5EDA" w:rsidRPr="00E53B18" w:rsidDel="00101438" w:rsidRDefault="00ED49A1" w:rsidP="007E3F36">
            <w:pPr>
              <w:spacing w:line="360" w:lineRule="auto"/>
              <w:jc w:val="center"/>
              <w:rPr>
                <w:del w:id="4796" w:author="Tri Le" w:date="2021-07-08T17:46:00Z"/>
                <w:rFonts w:ascii="Times New Roman" w:hAnsi="Times New Roman" w:cs="Times New Roman"/>
                <w:rPrChange w:id="4797" w:author="Tri Le" w:date="2021-07-13T20:26:00Z">
                  <w:rPr>
                    <w:del w:id="4798" w:author="Tri Le" w:date="2021-07-08T17:46:00Z"/>
                    <w:rFonts w:ascii="Cambria" w:hAnsi="Cambria"/>
                    <w:sz w:val="22"/>
                  </w:rPr>
                </w:rPrChange>
              </w:rPr>
            </w:pPr>
            <w:del w:id="4799" w:author="Tri Le" w:date="2021-07-08T17:46:00Z">
              <w:r w:rsidRPr="00E53B18" w:rsidDel="00101438">
                <w:rPr>
                  <w:rFonts w:ascii="Times New Roman" w:hAnsi="Times New Roman" w:cs="Times New Roman"/>
                  <w:rPrChange w:id="4800" w:author="Tri Le" w:date="2021-07-13T20:26:00Z">
                    <w:rPr>
                      <w:rFonts w:ascii="Cambria" w:hAnsi="Cambria"/>
                      <w:sz w:val="22"/>
                    </w:rPr>
                  </w:rPrChange>
                </w:rPr>
                <w:delText>15</w:delText>
              </w:r>
            </w:del>
          </w:p>
        </w:tc>
      </w:tr>
    </w:tbl>
    <w:p w14:paraId="599F44D2" w14:textId="5229FF1D" w:rsidR="00D8262E" w:rsidRPr="00E53B18" w:rsidDel="00101438" w:rsidRDefault="00A540A6" w:rsidP="00A33724">
      <w:pPr>
        <w:spacing w:line="480" w:lineRule="auto"/>
        <w:rPr>
          <w:del w:id="4801" w:author="Tri Le" w:date="2021-07-08T17:46:00Z"/>
          <w:rFonts w:ascii="Times New Roman" w:hAnsi="Times New Roman" w:cs="Times New Roman"/>
          <w:rPrChange w:id="4802" w:author="Tri Le" w:date="2021-07-13T20:26:00Z">
            <w:rPr>
              <w:del w:id="4803" w:author="Tri Le" w:date="2021-07-08T17:46:00Z"/>
              <w:rFonts w:ascii="Cambria" w:hAnsi="Cambria"/>
            </w:rPr>
          </w:rPrChange>
        </w:rPr>
      </w:pPr>
      <w:del w:id="4804" w:author="Tri Le" w:date="2021-07-08T17:46:00Z">
        <w:r w:rsidRPr="00E53B18" w:rsidDel="00101438">
          <w:rPr>
            <w:rFonts w:ascii="Times New Roman" w:hAnsi="Times New Roman" w:cs="Times New Roman"/>
            <w:vertAlign w:val="superscript"/>
            <w:rPrChange w:id="4805" w:author="Tri Le" w:date="2021-07-13T20:26:00Z">
              <w:rPr>
                <w:rFonts w:ascii="Cambria" w:hAnsi="Cambria"/>
                <w:vertAlign w:val="superscript"/>
              </w:rPr>
            </w:rPrChange>
          </w:rPr>
          <w:delText>a</w:delText>
        </w:r>
        <w:r w:rsidR="00046A77" w:rsidRPr="00E53B18" w:rsidDel="00101438">
          <w:rPr>
            <w:rFonts w:ascii="Times New Roman" w:hAnsi="Times New Roman" w:cs="Times New Roman"/>
            <w:rPrChange w:id="4806" w:author="Tri Le" w:date="2021-07-13T20:26:00Z">
              <w:rPr>
                <w:rFonts w:ascii="Cambria" w:hAnsi="Cambria"/>
              </w:rPr>
            </w:rPrChange>
          </w:rPr>
          <w:delText>not recorded or no result</w:delText>
        </w:r>
      </w:del>
    </w:p>
    <w:p w14:paraId="68CAF08B" w14:textId="0E48B7A1" w:rsidR="00CA6469" w:rsidRPr="00E53B18" w:rsidDel="00101438" w:rsidRDefault="004403C3" w:rsidP="004403C3">
      <w:pPr>
        <w:rPr>
          <w:del w:id="4807" w:author="Tri Le" w:date="2021-07-08T17:46:00Z"/>
          <w:rFonts w:ascii="Times New Roman" w:hAnsi="Times New Roman" w:cs="Times New Roman"/>
          <w:vertAlign w:val="superscript"/>
          <w:rPrChange w:id="4808" w:author="Tri Le" w:date="2021-07-13T20:26:00Z">
            <w:rPr>
              <w:del w:id="4809" w:author="Tri Le" w:date="2021-07-08T17:46:00Z"/>
              <w:rFonts w:ascii="Cambria" w:hAnsi="Cambria"/>
              <w:vertAlign w:val="superscript"/>
            </w:rPr>
          </w:rPrChange>
        </w:rPr>
      </w:pPr>
      <w:del w:id="4810" w:author="Tri Le" w:date="2021-07-08T17:46:00Z">
        <w:r w:rsidRPr="00E53B18" w:rsidDel="00101438">
          <w:rPr>
            <w:rFonts w:ascii="Times New Roman" w:hAnsi="Times New Roman" w:cs="Times New Roman"/>
            <w:b/>
            <w:rPrChange w:id="4811" w:author="Tri Le" w:date="2021-07-13T20:26:00Z">
              <w:rPr>
                <w:rFonts w:ascii="Cambria" w:hAnsi="Cambria"/>
                <w:b/>
              </w:rPr>
            </w:rPrChange>
          </w:rPr>
          <w:delText>Table 3.</w:delText>
        </w:r>
        <w:r w:rsidRPr="00E53B18" w:rsidDel="00101438">
          <w:rPr>
            <w:rFonts w:ascii="Times New Roman" w:hAnsi="Times New Roman" w:cs="Times New Roman"/>
            <w:rPrChange w:id="4812" w:author="Tri Le" w:date="2021-07-13T20:26:00Z">
              <w:rPr>
                <w:rFonts w:ascii="Cambria" w:hAnsi="Cambria"/>
              </w:rPr>
            </w:rPrChange>
          </w:rPr>
          <w:delText xml:space="preserve"> </w:delText>
        </w:r>
        <w:r w:rsidR="00A33724" w:rsidRPr="00E53B18" w:rsidDel="00101438">
          <w:rPr>
            <w:rFonts w:ascii="Times New Roman" w:hAnsi="Times New Roman" w:cs="Times New Roman"/>
            <w:rPrChange w:id="4813" w:author="Tri Le" w:date="2021-07-13T20:26:00Z">
              <w:rPr>
                <w:rFonts w:ascii="Cambria" w:hAnsi="Cambria"/>
              </w:rPr>
            </w:rPrChange>
          </w:rPr>
          <w:delText>Weather and climate d</w:delText>
        </w:r>
        <w:r w:rsidRPr="00E53B18" w:rsidDel="00101438">
          <w:rPr>
            <w:rFonts w:ascii="Times New Roman" w:hAnsi="Times New Roman" w:cs="Times New Roman"/>
            <w:rPrChange w:id="4814" w:author="Tri Le" w:date="2021-07-13T20:26:00Z">
              <w:rPr>
                <w:rFonts w:ascii="Cambria" w:hAnsi="Cambria"/>
              </w:rPr>
            </w:rPrChange>
          </w:rPr>
          <w:delText>ata</w:delText>
        </w:r>
        <w:r w:rsidR="00A540A6" w:rsidRPr="00E53B18" w:rsidDel="00101438">
          <w:rPr>
            <w:rFonts w:ascii="Times New Roman" w:hAnsi="Times New Roman" w:cs="Times New Roman"/>
            <w:vertAlign w:val="superscript"/>
            <w:rPrChange w:id="4815" w:author="Tri Le" w:date="2021-07-13T20:26:00Z">
              <w:rPr>
                <w:rFonts w:ascii="Cambria" w:hAnsi="Cambria"/>
                <w:vertAlign w:val="superscript"/>
              </w:rPr>
            </w:rPrChange>
          </w:rPr>
          <w:delText>a</w:delText>
        </w:r>
      </w:del>
    </w:p>
    <w:tbl>
      <w:tblPr>
        <w:tblStyle w:val="TableGrid"/>
        <w:tblW w:w="8647" w:type="dxa"/>
        <w:tblInd w:w="108" w:type="dxa"/>
        <w:tblLayout w:type="fixed"/>
        <w:tblLook w:val="04A0" w:firstRow="1" w:lastRow="0" w:firstColumn="1" w:lastColumn="0" w:noHBand="0" w:noVBand="1"/>
      </w:tblPr>
      <w:tblGrid>
        <w:gridCol w:w="1024"/>
        <w:gridCol w:w="2378"/>
        <w:gridCol w:w="1843"/>
        <w:gridCol w:w="3402"/>
      </w:tblGrid>
      <w:tr w:rsidR="00A33724" w:rsidRPr="00E53B18" w:rsidDel="00101438" w14:paraId="57CE3091" w14:textId="2F0E4AD7" w:rsidTr="00272084">
        <w:trPr>
          <w:trHeight w:val="293"/>
          <w:del w:id="4816" w:author="Tri Le" w:date="2021-07-08T17:46:00Z"/>
        </w:trPr>
        <w:tc>
          <w:tcPr>
            <w:tcW w:w="1024" w:type="dxa"/>
            <w:tcBorders>
              <w:top w:val="single" w:sz="4" w:space="0" w:color="auto"/>
              <w:bottom w:val="single" w:sz="18" w:space="0" w:color="auto"/>
              <w:right w:val="single" w:sz="18" w:space="0" w:color="auto"/>
            </w:tcBorders>
          </w:tcPr>
          <w:p w14:paraId="77199A34" w14:textId="47614732" w:rsidR="00A33724" w:rsidRPr="00E53B18" w:rsidDel="00101438" w:rsidRDefault="00A33724" w:rsidP="007E3F36">
            <w:pPr>
              <w:jc w:val="center"/>
              <w:rPr>
                <w:del w:id="4817" w:author="Tri Le" w:date="2021-07-08T17:46:00Z"/>
                <w:rFonts w:ascii="Times New Roman" w:hAnsi="Times New Roman" w:cs="Times New Roman"/>
                <w:b/>
                <w:rPrChange w:id="4818" w:author="Tri Le" w:date="2021-07-13T20:26:00Z">
                  <w:rPr>
                    <w:del w:id="4819" w:author="Tri Le" w:date="2021-07-08T17:46:00Z"/>
                    <w:rFonts w:ascii="Cambria" w:hAnsi="Cambria"/>
                    <w:b/>
                    <w:sz w:val="22"/>
                  </w:rPr>
                </w:rPrChange>
              </w:rPr>
            </w:pPr>
            <w:del w:id="4820" w:author="Tri Le" w:date="2021-07-08T17:46:00Z">
              <w:r w:rsidRPr="00E53B18" w:rsidDel="00101438">
                <w:rPr>
                  <w:rFonts w:ascii="Times New Roman" w:hAnsi="Times New Roman" w:cs="Times New Roman"/>
                  <w:b/>
                  <w:rPrChange w:id="4821" w:author="Tri Le" w:date="2021-07-13T20:26:00Z">
                    <w:rPr>
                      <w:rFonts w:ascii="Cambria" w:hAnsi="Cambria"/>
                      <w:b/>
                      <w:sz w:val="22"/>
                    </w:rPr>
                  </w:rPrChange>
                </w:rPr>
                <w:delText>Event #</w:delText>
              </w:r>
            </w:del>
          </w:p>
        </w:tc>
        <w:tc>
          <w:tcPr>
            <w:tcW w:w="2378" w:type="dxa"/>
            <w:tcBorders>
              <w:top w:val="single" w:sz="4" w:space="0" w:color="auto"/>
              <w:left w:val="single" w:sz="18" w:space="0" w:color="auto"/>
              <w:bottom w:val="single" w:sz="18" w:space="0" w:color="auto"/>
              <w:right w:val="single" w:sz="18" w:space="0" w:color="auto"/>
            </w:tcBorders>
          </w:tcPr>
          <w:p w14:paraId="2C3DBED1" w14:textId="49C02C64" w:rsidR="00A33724" w:rsidRPr="00E53B18" w:rsidDel="00101438" w:rsidRDefault="00A33724" w:rsidP="007E3F36">
            <w:pPr>
              <w:jc w:val="center"/>
              <w:rPr>
                <w:del w:id="4822" w:author="Tri Le" w:date="2021-07-08T17:46:00Z"/>
                <w:rFonts w:ascii="Times New Roman" w:hAnsi="Times New Roman" w:cs="Times New Roman"/>
                <w:b/>
                <w:rPrChange w:id="4823" w:author="Tri Le" w:date="2021-07-13T20:26:00Z">
                  <w:rPr>
                    <w:del w:id="4824" w:author="Tri Le" w:date="2021-07-08T17:46:00Z"/>
                    <w:rFonts w:ascii="Cambria" w:hAnsi="Cambria"/>
                    <w:b/>
                    <w:sz w:val="22"/>
                  </w:rPr>
                </w:rPrChange>
              </w:rPr>
            </w:pPr>
            <w:del w:id="4825" w:author="Tri Le" w:date="2021-07-08T17:46:00Z">
              <w:r w:rsidRPr="00E53B18" w:rsidDel="00101438">
                <w:rPr>
                  <w:rFonts w:ascii="Times New Roman" w:hAnsi="Times New Roman" w:cs="Times New Roman"/>
                  <w:b/>
                  <w:rPrChange w:id="4826" w:author="Tri Le" w:date="2021-07-13T20:26:00Z">
                    <w:rPr>
                      <w:rFonts w:ascii="Cambria" w:hAnsi="Cambria"/>
                      <w:b/>
                      <w:sz w:val="22"/>
                    </w:rPr>
                  </w:rPrChange>
                </w:rPr>
                <w:delText>Date</w:delText>
              </w:r>
            </w:del>
          </w:p>
        </w:tc>
        <w:tc>
          <w:tcPr>
            <w:tcW w:w="1843" w:type="dxa"/>
            <w:tcBorders>
              <w:top w:val="single" w:sz="4" w:space="0" w:color="auto"/>
              <w:bottom w:val="single" w:sz="18" w:space="0" w:color="auto"/>
              <w:right w:val="single" w:sz="18" w:space="0" w:color="auto"/>
            </w:tcBorders>
          </w:tcPr>
          <w:p w14:paraId="4C15B945" w14:textId="2754D51D" w:rsidR="00A33724" w:rsidRPr="00E53B18" w:rsidDel="00101438" w:rsidRDefault="00A33724" w:rsidP="007E3F36">
            <w:pPr>
              <w:jc w:val="center"/>
              <w:rPr>
                <w:del w:id="4827" w:author="Tri Le" w:date="2021-07-08T17:46:00Z"/>
                <w:rFonts w:ascii="Times New Roman" w:hAnsi="Times New Roman" w:cs="Times New Roman"/>
                <w:b/>
                <w:rPrChange w:id="4828" w:author="Tri Le" w:date="2021-07-13T20:26:00Z">
                  <w:rPr>
                    <w:del w:id="4829" w:author="Tri Le" w:date="2021-07-08T17:46:00Z"/>
                    <w:rFonts w:ascii="Cambria" w:hAnsi="Cambria"/>
                    <w:b/>
                    <w:sz w:val="22"/>
                  </w:rPr>
                </w:rPrChange>
              </w:rPr>
            </w:pPr>
            <w:del w:id="4830" w:author="Tri Le" w:date="2021-07-08T17:46:00Z">
              <w:r w:rsidRPr="00E53B18" w:rsidDel="00101438">
                <w:rPr>
                  <w:rFonts w:ascii="Times New Roman" w:hAnsi="Times New Roman" w:cs="Times New Roman"/>
                  <w:b/>
                  <w:rPrChange w:id="4831" w:author="Tri Le" w:date="2021-07-13T20:26:00Z">
                    <w:rPr>
                      <w:b/>
                      <w:sz w:val="22"/>
                    </w:rPr>
                  </w:rPrChange>
                </w:rPr>
                <w:delText>Mean Temp (°C)</w:delText>
              </w:r>
            </w:del>
          </w:p>
        </w:tc>
        <w:tc>
          <w:tcPr>
            <w:tcW w:w="3402" w:type="dxa"/>
            <w:tcBorders>
              <w:top w:val="single" w:sz="4" w:space="0" w:color="auto"/>
              <w:bottom w:val="single" w:sz="18" w:space="0" w:color="auto"/>
              <w:right w:val="single" w:sz="4" w:space="0" w:color="auto"/>
            </w:tcBorders>
          </w:tcPr>
          <w:p w14:paraId="7C371A80" w14:textId="6A71E941" w:rsidR="00A33724" w:rsidRPr="00E53B18" w:rsidDel="00101438" w:rsidRDefault="00A33724" w:rsidP="007E3F36">
            <w:pPr>
              <w:jc w:val="center"/>
              <w:rPr>
                <w:del w:id="4832" w:author="Tri Le" w:date="2021-07-08T17:46:00Z"/>
                <w:rFonts w:ascii="Times New Roman" w:hAnsi="Times New Roman" w:cs="Times New Roman"/>
                <w:b/>
                <w:rPrChange w:id="4833" w:author="Tri Le" w:date="2021-07-13T20:26:00Z">
                  <w:rPr>
                    <w:del w:id="4834" w:author="Tri Le" w:date="2021-07-08T17:46:00Z"/>
                    <w:rFonts w:ascii="Cambria" w:hAnsi="Cambria"/>
                    <w:b/>
                    <w:sz w:val="22"/>
                  </w:rPr>
                </w:rPrChange>
              </w:rPr>
            </w:pPr>
            <w:del w:id="4835" w:author="Tri Le" w:date="2021-07-08T17:46:00Z">
              <w:r w:rsidRPr="00E53B18" w:rsidDel="00101438">
                <w:rPr>
                  <w:rFonts w:ascii="Times New Roman" w:hAnsi="Times New Roman" w:cs="Times New Roman"/>
                  <w:b/>
                  <w:rPrChange w:id="4836" w:author="Tri Le" w:date="2021-07-13T20:26:00Z">
                    <w:rPr>
                      <w:rFonts w:ascii="Cambria" w:hAnsi="Cambria"/>
                      <w:b/>
                      <w:sz w:val="22"/>
                    </w:rPr>
                  </w:rPrChange>
                </w:rPr>
                <w:delText>Total Precipitation (mm)</w:delText>
              </w:r>
            </w:del>
          </w:p>
        </w:tc>
      </w:tr>
      <w:tr w:rsidR="00A33724" w:rsidRPr="00E53B18" w:rsidDel="00101438" w14:paraId="249FC8F5" w14:textId="643EF398" w:rsidTr="00272084">
        <w:trPr>
          <w:trHeight w:val="57"/>
          <w:del w:id="4837" w:author="Tri Le" w:date="2021-07-08T17:46:00Z"/>
        </w:trPr>
        <w:tc>
          <w:tcPr>
            <w:tcW w:w="1024" w:type="dxa"/>
            <w:vMerge w:val="restart"/>
            <w:tcBorders>
              <w:top w:val="single" w:sz="18" w:space="0" w:color="auto"/>
              <w:right w:val="single" w:sz="18" w:space="0" w:color="auto"/>
            </w:tcBorders>
          </w:tcPr>
          <w:p w14:paraId="124CB584" w14:textId="5259E6FB" w:rsidR="00A33724" w:rsidRPr="00E53B18" w:rsidDel="00101438" w:rsidRDefault="00A33724" w:rsidP="007E3F36">
            <w:pPr>
              <w:spacing w:line="276" w:lineRule="auto"/>
              <w:jc w:val="center"/>
              <w:rPr>
                <w:del w:id="4838" w:author="Tri Le" w:date="2021-07-08T17:46:00Z"/>
                <w:rFonts w:ascii="Times New Roman" w:hAnsi="Times New Roman" w:cs="Times New Roman"/>
                <w:b/>
                <w:rPrChange w:id="4839" w:author="Tri Le" w:date="2021-07-13T20:26:00Z">
                  <w:rPr>
                    <w:del w:id="4840" w:author="Tri Le" w:date="2021-07-08T17:46:00Z"/>
                    <w:rFonts w:ascii="Cambria" w:hAnsi="Cambria"/>
                    <w:b/>
                    <w:sz w:val="22"/>
                    <w:szCs w:val="22"/>
                  </w:rPr>
                </w:rPrChange>
              </w:rPr>
            </w:pPr>
          </w:p>
          <w:p w14:paraId="23DC5130" w14:textId="1D8730CD" w:rsidR="00A33724" w:rsidRPr="00E53B18" w:rsidDel="00101438" w:rsidRDefault="00A33724" w:rsidP="007E3F36">
            <w:pPr>
              <w:spacing w:line="276" w:lineRule="auto"/>
              <w:jc w:val="center"/>
              <w:rPr>
                <w:del w:id="4841" w:author="Tri Le" w:date="2021-07-08T17:46:00Z"/>
                <w:rFonts w:ascii="Times New Roman" w:hAnsi="Times New Roman" w:cs="Times New Roman"/>
                <w:b/>
                <w:rPrChange w:id="4842" w:author="Tri Le" w:date="2021-07-13T20:26:00Z">
                  <w:rPr>
                    <w:del w:id="4843" w:author="Tri Le" w:date="2021-07-08T17:46:00Z"/>
                    <w:rFonts w:ascii="Cambria" w:hAnsi="Cambria"/>
                    <w:b/>
                    <w:sz w:val="22"/>
                    <w:szCs w:val="22"/>
                  </w:rPr>
                </w:rPrChange>
              </w:rPr>
            </w:pPr>
            <w:del w:id="4844" w:author="Tri Le" w:date="2021-07-08T17:46:00Z">
              <w:r w:rsidRPr="00E53B18" w:rsidDel="00101438">
                <w:rPr>
                  <w:rFonts w:ascii="Times New Roman" w:hAnsi="Times New Roman" w:cs="Times New Roman"/>
                  <w:b/>
                  <w:rPrChange w:id="4845" w:author="Tri Le" w:date="2021-07-13T20:26:00Z">
                    <w:rPr>
                      <w:rFonts w:ascii="Cambria" w:hAnsi="Cambria"/>
                      <w:b/>
                      <w:sz w:val="22"/>
                      <w:szCs w:val="22"/>
                    </w:rPr>
                  </w:rPrChange>
                </w:rPr>
                <w:delText>Event 1</w:delText>
              </w:r>
            </w:del>
          </w:p>
        </w:tc>
        <w:tc>
          <w:tcPr>
            <w:tcW w:w="2378" w:type="dxa"/>
            <w:tcBorders>
              <w:top w:val="single" w:sz="18" w:space="0" w:color="auto"/>
              <w:left w:val="single" w:sz="18" w:space="0" w:color="auto"/>
              <w:right w:val="single" w:sz="18" w:space="0" w:color="auto"/>
            </w:tcBorders>
          </w:tcPr>
          <w:p w14:paraId="562355CF" w14:textId="39794A6F" w:rsidR="00A33724" w:rsidRPr="00E53B18" w:rsidDel="00101438" w:rsidRDefault="00A33724" w:rsidP="007E3F36">
            <w:pPr>
              <w:spacing w:line="276" w:lineRule="auto"/>
              <w:jc w:val="center"/>
              <w:rPr>
                <w:del w:id="4846" w:author="Tri Le" w:date="2021-07-08T17:46:00Z"/>
                <w:rFonts w:ascii="Times New Roman" w:hAnsi="Times New Roman" w:cs="Times New Roman"/>
                <w:rPrChange w:id="4847" w:author="Tri Le" w:date="2021-07-13T20:26:00Z">
                  <w:rPr>
                    <w:del w:id="4848" w:author="Tri Le" w:date="2021-07-08T17:46:00Z"/>
                    <w:rFonts w:ascii="Cambria" w:hAnsi="Cambria"/>
                    <w:sz w:val="22"/>
                  </w:rPr>
                </w:rPrChange>
              </w:rPr>
            </w:pPr>
            <w:del w:id="4849" w:author="Tri Le" w:date="2021-07-08T17:46:00Z">
              <w:r w:rsidRPr="00E53B18" w:rsidDel="00101438">
                <w:rPr>
                  <w:rFonts w:ascii="Times New Roman" w:hAnsi="Times New Roman" w:cs="Times New Roman"/>
                  <w:rPrChange w:id="4850" w:author="Tri Le" w:date="2021-07-13T20:26:00Z">
                    <w:rPr>
                      <w:rFonts w:ascii="Cambria" w:hAnsi="Cambria"/>
                      <w:sz w:val="22"/>
                    </w:rPr>
                  </w:rPrChange>
                </w:rPr>
                <w:delText>10/21/2019</w:delText>
              </w:r>
            </w:del>
          </w:p>
        </w:tc>
        <w:tc>
          <w:tcPr>
            <w:tcW w:w="1843" w:type="dxa"/>
            <w:tcBorders>
              <w:top w:val="single" w:sz="18" w:space="0" w:color="auto"/>
              <w:right w:val="single" w:sz="18" w:space="0" w:color="auto"/>
            </w:tcBorders>
          </w:tcPr>
          <w:p w14:paraId="308360E3" w14:textId="3484A029" w:rsidR="00A33724" w:rsidRPr="00E53B18" w:rsidDel="00101438" w:rsidRDefault="00A33724" w:rsidP="007E3F36">
            <w:pPr>
              <w:spacing w:line="276" w:lineRule="auto"/>
              <w:jc w:val="center"/>
              <w:rPr>
                <w:del w:id="4851" w:author="Tri Le" w:date="2021-07-08T17:46:00Z"/>
                <w:rFonts w:ascii="Times New Roman" w:hAnsi="Times New Roman" w:cs="Times New Roman"/>
                <w:rPrChange w:id="4852" w:author="Tri Le" w:date="2021-07-13T20:26:00Z">
                  <w:rPr>
                    <w:del w:id="4853" w:author="Tri Le" w:date="2021-07-08T17:46:00Z"/>
                    <w:rFonts w:ascii="Cambria" w:hAnsi="Cambria"/>
                    <w:sz w:val="22"/>
                  </w:rPr>
                </w:rPrChange>
              </w:rPr>
            </w:pPr>
            <w:del w:id="4854" w:author="Tri Le" w:date="2021-07-08T17:46:00Z">
              <w:r w:rsidRPr="00E53B18" w:rsidDel="00101438">
                <w:rPr>
                  <w:rFonts w:ascii="Times New Roman" w:hAnsi="Times New Roman" w:cs="Times New Roman"/>
                  <w:rPrChange w:id="4855" w:author="Tri Le" w:date="2021-07-13T20:26:00Z">
                    <w:rPr>
                      <w:rFonts w:ascii="Cambria" w:hAnsi="Cambria"/>
                      <w:sz w:val="22"/>
                    </w:rPr>
                  </w:rPrChange>
                </w:rPr>
                <w:delText>6.0</w:delText>
              </w:r>
            </w:del>
          </w:p>
        </w:tc>
        <w:tc>
          <w:tcPr>
            <w:tcW w:w="3402" w:type="dxa"/>
            <w:tcBorders>
              <w:top w:val="single" w:sz="18" w:space="0" w:color="auto"/>
              <w:right w:val="single" w:sz="4" w:space="0" w:color="auto"/>
            </w:tcBorders>
          </w:tcPr>
          <w:p w14:paraId="583BC9E6" w14:textId="44CC1498" w:rsidR="00A33724" w:rsidRPr="00E53B18" w:rsidDel="00101438" w:rsidRDefault="00907A64" w:rsidP="007E3F36">
            <w:pPr>
              <w:spacing w:line="276" w:lineRule="auto"/>
              <w:jc w:val="center"/>
              <w:rPr>
                <w:del w:id="4856" w:author="Tri Le" w:date="2021-07-08T17:46:00Z"/>
                <w:rFonts w:ascii="Times New Roman" w:hAnsi="Times New Roman" w:cs="Times New Roman"/>
                <w:rPrChange w:id="4857" w:author="Tri Le" w:date="2021-07-13T20:26:00Z">
                  <w:rPr>
                    <w:del w:id="4858" w:author="Tri Le" w:date="2021-07-08T17:46:00Z"/>
                    <w:rFonts w:ascii="Cambria" w:hAnsi="Cambria"/>
                    <w:sz w:val="22"/>
                  </w:rPr>
                </w:rPrChange>
              </w:rPr>
            </w:pPr>
            <w:del w:id="4859" w:author="Tri Le" w:date="2021-07-08T17:46:00Z">
              <w:r w:rsidRPr="00E53B18" w:rsidDel="00101438">
                <w:rPr>
                  <w:rFonts w:ascii="Times New Roman" w:hAnsi="Times New Roman" w:cs="Times New Roman"/>
                  <w:rPrChange w:id="4860" w:author="Tri Le" w:date="2021-07-13T20:26:00Z">
                    <w:rPr>
                      <w:rFonts w:ascii="Cambria" w:hAnsi="Cambria"/>
                      <w:sz w:val="22"/>
                    </w:rPr>
                  </w:rPrChange>
                </w:rPr>
                <w:delText>4.6</w:delText>
              </w:r>
            </w:del>
          </w:p>
        </w:tc>
      </w:tr>
      <w:tr w:rsidR="00A33724" w:rsidRPr="00E53B18" w:rsidDel="00101438" w14:paraId="240B13ED" w14:textId="77C6EFD6" w:rsidTr="00272084">
        <w:trPr>
          <w:trHeight w:val="57"/>
          <w:del w:id="4861" w:author="Tri Le" w:date="2021-07-08T17:46:00Z"/>
        </w:trPr>
        <w:tc>
          <w:tcPr>
            <w:tcW w:w="1024" w:type="dxa"/>
            <w:vMerge/>
            <w:tcBorders>
              <w:right w:val="single" w:sz="18" w:space="0" w:color="auto"/>
            </w:tcBorders>
          </w:tcPr>
          <w:p w14:paraId="20ED21EB" w14:textId="5E13E908" w:rsidR="00A33724" w:rsidRPr="00E53B18" w:rsidDel="00101438" w:rsidRDefault="00A33724" w:rsidP="007E3F36">
            <w:pPr>
              <w:spacing w:line="276" w:lineRule="auto"/>
              <w:jc w:val="center"/>
              <w:rPr>
                <w:del w:id="4862" w:author="Tri Le" w:date="2021-07-08T17:46:00Z"/>
                <w:rFonts w:ascii="Times New Roman" w:hAnsi="Times New Roman" w:cs="Times New Roman"/>
                <w:b/>
                <w:rPrChange w:id="4863" w:author="Tri Le" w:date="2021-07-13T20:26:00Z">
                  <w:rPr>
                    <w:del w:id="4864"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443AEFB7" w14:textId="6D8D343A" w:rsidR="00A33724" w:rsidRPr="00E53B18" w:rsidDel="00101438" w:rsidRDefault="00A33724" w:rsidP="007E3F36">
            <w:pPr>
              <w:spacing w:line="276" w:lineRule="auto"/>
              <w:jc w:val="center"/>
              <w:rPr>
                <w:del w:id="4865" w:author="Tri Le" w:date="2021-07-08T17:46:00Z"/>
                <w:rFonts w:ascii="Times New Roman" w:hAnsi="Times New Roman" w:cs="Times New Roman"/>
                <w:b/>
                <w:rPrChange w:id="4866" w:author="Tri Le" w:date="2021-07-13T20:26:00Z">
                  <w:rPr>
                    <w:del w:id="4867" w:author="Tri Le" w:date="2021-07-08T17:46:00Z"/>
                    <w:rFonts w:ascii="Cambria" w:hAnsi="Cambria"/>
                    <w:b/>
                    <w:sz w:val="22"/>
                  </w:rPr>
                </w:rPrChange>
              </w:rPr>
            </w:pPr>
            <w:del w:id="4868" w:author="Tri Le" w:date="2021-07-08T17:46:00Z">
              <w:r w:rsidRPr="00E53B18" w:rsidDel="00101438">
                <w:rPr>
                  <w:rFonts w:ascii="Times New Roman" w:hAnsi="Times New Roman" w:cs="Times New Roman"/>
                  <w:b/>
                  <w:rPrChange w:id="4869" w:author="Tri Le" w:date="2021-07-13T20:26:00Z">
                    <w:rPr>
                      <w:rFonts w:ascii="Cambria" w:hAnsi="Cambria"/>
                      <w:b/>
                      <w:sz w:val="22"/>
                    </w:rPr>
                  </w:rPrChange>
                </w:rPr>
                <w:delText>10/22/2019</w:delText>
              </w:r>
            </w:del>
          </w:p>
        </w:tc>
        <w:tc>
          <w:tcPr>
            <w:tcW w:w="1843" w:type="dxa"/>
            <w:tcBorders>
              <w:right w:val="single" w:sz="18" w:space="0" w:color="auto"/>
            </w:tcBorders>
          </w:tcPr>
          <w:p w14:paraId="210EB691" w14:textId="387DBBD1" w:rsidR="00A33724" w:rsidRPr="00E53B18" w:rsidDel="00101438" w:rsidRDefault="00907A64" w:rsidP="007E3F36">
            <w:pPr>
              <w:spacing w:line="276" w:lineRule="auto"/>
              <w:jc w:val="center"/>
              <w:rPr>
                <w:del w:id="4870" w:author="Tri Le" w:date="2021-07-08T17:46:00Z"/>
                <w:rFonts w:ascii="Times New Roman" w:hAnsi="Times New Roman" w:cs="Times New Roman"/>
                <w:rPrChange w:id="4871" w:author="Tri Le" w:date="2021-07-13T20:26:00Z">
                  <w:rPr>
                    <w:del w:id="4872" w:author="Tri Le" w:date="2021-07-08T17:46:00Z"/>
                    <w:rFonts w:ascii="Cambria" w:hAnsi="Cambria"/>
                    <w:sz w:val="22"/>
                  </w:rPr>
                </w:rPrChange>
              </w:rPr>
            </w:pPr>
            <w:del w:id="4873" w:author="Tri Le" w:date="2021-07-08T17:46:00Z">
              <w:r w:rsidRPr="00E53B18" w:rsidDel="00101438">
                <w:rPr>
                  <w:rFonts w:ascii="Times New Roman" w:hAnsi="Times New Roman" w:cs="Times New Roman"/>
                  <w:rPrChange w:id="4874" w:author="Tri Le" w:date="2021-07-13T20:26:00Z">
                    <w:rPr>
                      <w:rFonts w:ascii="Cambria" w:hAnsi="Cambria"/>
                      <w:sz w:val="22"/>
                    </w:rPr>
                  </w:rPrChange>
                </w:rPr>
                <w:delText>2.7</w:delText>
              </w:r>
            </w:del>
          </w:p>
        </w:tc>
        <w:tc>
          <w:tcPr>
            <w:tcW w:w="3402" w:type="dxa"/>
            <w:tcBorders>
              <w:right w:val="single" w:sz="4" w:space="0" w:color="auto"/>
            </w:tcBorders>
          </w:tcPr>
          <w:p w14:paraId="62C7D0F0" w14:textId="3A700D9C" w:rsidR="00A33724" w:rsidRPr="00E53B18" w:rsidDel="00101438" w:rsidRDefault="00907A64" w:rsidP="007E3F36">
            <w:pPr>
              <w:spacing w:line="276" w:lineRule="auto"/>
              <w:jc w:val="center"/>
              <w:rPr>
                <w:del w:id="4875" w:author="Tri Le" w:date="2021-07-08T17:46:00Z"/>
                <w:rFonts w:ascii="Times New Roman" w:hAnsi="Times New Roman" w:cs="Times New Roman"/>
                <w:rPrChange w:id="4876" w:author="Tri Le" w:date="2021-07-13T20:26:00Z">
                  <w:rPr>
                    <w:del w:id="4877" w:author="Tri Le" w:date="2021-07-08T17:46:00Z"/>
                    <w:rFonts w:ascii="Cambria" w:hAnsi="Cambria"/>
                    <w:sz w:val="22"/>
                  </w:rPr>
                </w:rPrChange>
              </w:rPr>
            </w:pPr>
            <w:del w:id="4878" w:author="Tri Le" w:date="2021-07-08T17:46:00Z">
              <w:r w:rsidRPr="00E53B18" w:rsidDel="00101438">
                <w:rPr>
                  <w:rFonts w:ascii="Times New Roman" w:hAnsi="Times New Roman" w:cs="Times New Roman"/>
                  <w:rPrChange w:id="4879" w:author="Tri Le" w:date="2021-07-13T20:26:00Z">
                    <w:rPr>
                      <w:rFonts w:ascii="Cambria" w:hAnsi="Cambria"/>
                      <w:sz w:val="22"/>
                    </w:rPr>
                  </w:rPrChange>
                </w:rPr>
                <w:delText>0.8</w:delText>
              </w:r>
            </w:del>
          </w:p>
        </w:tc>
      </w:tr>
      <w:tr w:rsidR="00A33724" w:rsidRPr="00E53B18" w:rsidDel="00101438" w14:paraId="7F4C3B99" w14:textId="767835DE" w:rsidTr="00272084">
        <w:trPr>
          <w:trHeight w:val="57"/>
          <w:del w:id="4880" w:author="Tri Le" w:date="2021-07-08T17:46:00Z"/>
        </w:trPr>
        <w:tc>
          <w:tcPr>
            <w:tcW w:w="1024" w:type="dxa"/>
            <w:vMerge/>
            <w:tcBorders>
              <w:right w:val="single" w:sz="18" w:space="0" w:color="auto"/>
            </w:tcBorders>
          </w:tcPr>
          <w:p w14:paraId="580839C5" w14:textId="25EBE09A" w:rsidR="00A33724" w:rsidRPr="00E53B18" w:rsidDel="00101438" w:rsidRDefault="00A33724" w:rsidP="007E3F36">
            <w:pPr>
              <w:spacing w:line="276" w:lineRule="auto"/>
              <w:jc w:val="center"/>
              <w:rPr>
                <w:del w:id="4881" w:author="Tri Le" w:date="2021-07-08T17:46:00Z"/>
                <w:rFonts w:ascii="Times New Roman" w:hAnsi="Times New Roman" w:cs="Times New Roman"/>
                <w:b/>
                <w:rPrChange w:id="4882" w:author="Tri Le" w:date="2021-07-13T20:26:00Z">
                  <w:rPr>
                    <w:del w:id="4883"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4E9D3021" w14:textId="52AEDB18" w:rsidR="00A33724" w:rsidRPr="00E53B18" w:rsidDel="00101438" w:rsidRDefault="00A33724" w:rsidP="007E3F36">
            <w:pPr>
              <w:spacing w:line="276" w:lineRule="auto"/>
              <w:jc w:val="center"/>
              <w:rPr>
                <w:del w:id="4884" w:author="Tri Le" w:date="2021-07-08T17:46:00Z"/>
                <w:rFonts w:ascii="Times New Roman" w:hAnsi="Times New Roman" w:cs="Times New Roman"/>
                <w:b/>
                <w:rPrChange w:id="4885" w:author="Tri Le" w:date="2021-07-13T20:26:00Z">
                  <w:rPr>
                    <w:del w:id="4886" w:author="Tri Le" w:date="2021-07-08T17:46:00Z"/>
                    <w:rFonts w:ascii="Cambria" w:hAnsi="Cambria"/>
                    <w:b/>
                    <w:sz w:val="22"/>
                  </w:rPr>
                </w:rPrChange>
              </w:rPr>
            </w:pPr>
            <w:del w:id="4887" w:author="Tri Le" w:date="2021-07-08T17:46:00Z">
              <w:r w:rsidRPr="00E53B18" w:rsidDel="00101438">
                <w:rPr>
                  <w:rFonts w:ascii="Times New Roman" w:hAnsi="Times New Roman" w:cs="Times New Roman"/>
                  <w:rPrChange w:id="4888" w:author="Tri Le" w:date="2021-07-13T20:26:00Z">
                    <w:rPr>
                      <w:rFonts w:ascii="Cambria" w:hAnsi="Cambria"/>
                      <w:sz w:val="22"/>
                    </w:rPr>
                  </w:rPrChange>
                </w:rPr>
                <w:delText>10/23/2019</w:delText>
              </w:r>
            </w:del>
          </w:p>
        </w:tc>
        <w:tc>
          <w:tcPr>
            <w:tcW w:w="1843" w:type="dxa"/>
            <w:tcBorders>
              <w:right w:val="single" w:sz="18" w:space="0" w:color="auto"/>
            </w:tcBorders>
          </w:tcPr>
          <w:p w14:paraId="319F1A21" w14:textId="49231B12" w:rsidR="00A33724" w:rsidRPr="00E53B18" w:rsidDel="00101438" w:rsidRDefault="00907A64" w:rsidP="007E3F36">
            <w:pPr>
              <w:spacing w:line="276" w:lineRule="auto"/>
              <w:jc w:val="center"/>
              <w:rPr>
                <w:del w:id="4889" w:author="Tri Le" w:date="2021-07-08T17:46:00Z"/>
                <w:rFonts w:ascii="Times New Roman" w:hAnsi="Times New Roman" w:cs="Times New Roman"/>
                <w:rPrChange w:id="4890" w:author="Tri Le" w:date="2021-07-13T20:26:00Z">
                  <w:rPr>
                    <w:del w:id="4891" w:author="Tri Le" w:date="2021-07-08T17:46:00Z"/>
                    <w:rFonts w:ascii="Cambria" w:hAnsi="Cambria"/>
                    <w:sz w:val="22"/>
                  </w:rPr>
                </w:rPrChange>
              </w:rPr>
            </w:pPr>
            <w:del w:id="4892" w:author="Tri Le" w:date="2021-07-08T17:46:00Z">
              <w:r w:rsidRPr="00E53B18" w:rsidDel="00101438">
                <w:rPr>
                  <w:rFonts w:ascii="Times New Roman" w:hAnsi="Times New Roman" w:cs="Times New Roman"/>
                  <w:rPrChange w:id="4893" w:author="Tri Le" w:date="2021-07-13T20:26:00Z">
                    <w:rPr>
                      <w:rFonts w:ascii="Cambria" w:hAnsi="Cambria"/>
                      <w:sz w:val="22"/>
                    </w:rPr>
                  </w:rPrChange>
                </w:rPr>
                <w:delText>2.0</w:delText>
              </w:r>
            </w:del>
          </w:p>
        </w:tc>
        <w:tc>
          <w:tcPr>
            <w:tcW w:w="3402" w:type="dxa"/>
            <w:tcBorders>
              <w:right w:val="single" w:sz="4" w:space="0" w:color="auto"/>
            </w:tcBorders>
          </w:tcPr>
          <w:p w14:paraId="02E545CF" w14:textId="394DBDD4" w:rsidR="00A33724" w:rsidRPr="00E53B18" w:rsidDel="00101438" w:rsidRDefault="00907A64" w:rsidP="007E3F36">
            <w:pPr>
              <w:spacing w:line="276" w:lineRule="auto"/>
              <w:jc w:val="center"/>
              <w:rPr>
                <w:del w:id="4894" w:author="Tri Le" w:date="2021-07-08T17:46:00Z"/>
                <w:rFonts w:ascii="Times New Roman" w:hAnsi="Times New Roman" w:cs="Times New Roman"/>
                <w:rPrChange w:id="4895" w:author="Tri Le" w:date="2021-07-13T20:26:00Z">
                  <w:rPr>
                    <w:del w:id="4896" w:author="Tri Le" w:date="2021-07-08T17:46:00Z"/>
                    <w:rFonts w:ascii="Cambria" w:hAnsi="Cambria"/>
                    <w:sz w:val="22"/>
                  </w:rPr>
                </w:rPrChange>
              </w:rPr>
            </w:pPr>
            <w:del w:id="4897" w:author="Tri Le" w:date="2021-07-08T17:46:00Z">
              <w:r w:rsidRPr="00E53B18" w:rsidDel="00101438">
                <w:rPr>
                  <w:rFonts w:ascii="Times New Roman" w:hAnsi="Times New Roman" w:cs="Times New Roman"/>
                  <w:rPrChange w:id="4898" w:author="Tri Le" w:date="2021-07-13T20:26:00Z">
                    <w:rPr>
                      <w:rFonts w:ascii="Cambria" w:hAnsi="Cambria"/>
                      <w:sz w:val="22"/>
                    </w:rPr>
                  </w:rPrChange>
                </w:rPr>
                <w:delText>0.0</w:delText>
              </w:r>
            </w:del>
          </w:p>
        </w:tc>
      </w:tr>
      <w:tr w:rsidR="00A33724" w:rsidRPr="00E53B18" w:rsidDel="00101438" w14:paraId="5B108FC1" w14:textId="0122159A" w:rsidTr="00272084">
        <w:trPr>
          <w:trHeight w:val="159"/>
          <w:del w:id="4899" w:author="Tri Le" w:date="2021-07-08T17:46:00Z"/>
        </w:trPr>
        <w:tc>
          <w:tcPr>
            <w:tcW w:w="1024" w:type="dxa"/>
            <w:vMerge w:val="restart"/>
            <w:tcBorders>
              <w:right w:val="single" w:sz="18" w:space="0" w:color="auto"/>
            </w:tcBorders>
          </w:tcPr>
          <w:p w14:paraId="0D33CCBC" w14:textId="7CB78D44" w:rsidR="00A33724" w:rsidRPr="00E53B18" w:rsidDel="00101438" w:rsidRDefault="00A33724" w:rsidP="007E3F36">
            <w:pPr>
              <w:spacing w:line="276" w:lineRule="auto"/>
              <w:jc w:val="center"/>
              <w:rPr>
                <w:del w:id="4900" w:author="Tri Le" w:date="2021-07-08T17:46:00Z"/>
                <w:rFonts w:ascii="Times New Roman" w:hAnsi="Times New Roman" w:cs="Times New Roman"/>
                <w:b/>
                <w:rPrChange w:id="4901" w:author="Tri Le" w:date="2021-07-13T20:26:00Z">
                  <w:rPr>
                    <w:del w:id="4902" w:author="Tri Le" w:date="2021-07-08T17:46:00Z"/>
                    <w:rFonts w:ascii="Cambria" w:hAnsi="Cambria"/>
                    <w:b/>
                    <w:sz w:val="22"/>
                    <w:szCs w:val="22"/>
                  </w:rPr>
                </w:rPrChange>
              </w:rPr>
            </w:pPr>
          </w:p>
          <w:p w14:paraId="1741F602" w14:textId="04A54A09" w:rsidR="00A33724" w:rsidRPr="00E53B18" w:rsidDel="00101438" w:rsidRDefault="00A33724" w:rsidP="007E3F36">
            <w:pPr>
              <w:spacing w:line="276" w:lineRule="auto"/>
              <w:jc w:val="center"/>
              <w:rPr>
                <w:del w:id="4903" w:author="Tri Le" w:date="2021-07-08T17:46:00Z"/>
                <w:rFonts w:ascii="Times New Roman" w:hAnsi="Times New Roman" w:cs="Times New Roman"/>
                <w:b/>
                <w:rPrChange w:id="4904" w:author="Tri Le" w:date="2021-07-13T20:26:00Z">
                  <w:rPr>
                    <w:del w:id="4905" w:author="Tri Le" w:date="2021-07-08T17:46:00Z"/>
                    <w:rFonts w:ascii="Cambria" w:hAnsi="Cambria"/>
                    <w:b/>
                    <w:sz w:val="22"/>
                    <w:szCs w:val="22"/>
                  </w:rPr>
                </w:rPrChange>
              </w:rPr>
            </w:pPr>
            <w:del w:id="4906" w:author="Tri Le" w:date="2021-07-08T17:46:00Z">
              <w:r w:rsidRPr="00E53B18" w:rsidDel="00101438">
                <w:rPr>
                  <w:rFonts w:ascii="Times New Roman" w:hAnsi="Times New Roman" w:cs="Times New Roman"/>
                  <w:b/>
                  <w:rPrChange w:id="4907" w:author="Tri Le" w:date="2021-07-13T20:26:00Z">
                    <w:rPr>
                      <w:rFonts w:ascii="Cambria" w:hAnsi="Cambria"/>
                      <w:b/>
                      <w:sz w:val="22"/>
                      <w:szCs w:val="22"/>
                    </w:rPr>
                  </w:rPrChange>
                </w:rPr>
                <w:delText>Event 2</w:delText>
              </w:r>
            </w:del>
          </w:p>
        </w:tc>
        <w:tc>
          <w:tcPr>
            <w:tcW w:w="2378" w:type="dxa"/>
            <w:tcBorders>
              <w:left w:val="single" w:sz="18" w:space="0" w:color="auto"/>
              <w:right w:val="single" w:sz="18" w:space="0" w:color="auto"/>
            </w:tcBorders>
          </w:tcPr>
          <w:p w14:paraId="5887568F" w14:textId="66559F80" w:rsidR="00A33724" w:rsidRPr="00E53B18" w:rsidDel="00101438" w:rsidRDefault="00A33724" w:rsidP="007E3F36">
            <w:pPr>
              <w:spacing w:line="276" w:lineRule="auto"/>
              <w:jc w:val="center"/>
              <w:rPr>
                <w:del w:id="4908" w:author="Tri Le" w:date="2021-07-08T17:46:00Z"/>
                <w:rFonts w:ascii="Times New Roman" w:hAnsi="Times New Roman" w:cs="Times New Roman"/>
                <w:rPrChange w:id="4909" w:author="Tri Le" w:date="2021-07-13T20:26:00Z">
                  <w:rPr>
                    <w:del w:id="4910" w:author="Tri Le" w:date="2021-07-08T17:46:00Z"/>
                    <w:rFonts w:ascii="Cambria" w:hAnsi="Cambria"/>
                    <w:sz w:val="22"/>
                  </w:rPr>
                </w:rPrChange>
              </w:rPr>
            </w:pPr>
            <w:del w:id="4911" w:author="Tri Le" w:date="2021-07-08T17:46:00Z">
              <w:r w:rsidRPr="00E53B18" w:rsidDel="00101438">
                <w:rPr>
                  <w:rFonts w:ascii="Times New Roman" w:hAnsi="Times New Roman" w:cs="Times New Roman"/>
                  <w:rPrChange w:id="4912" w:author="Tri Le" w:date="2021-07-13T20:26:00Z">
                    <w:rPr>
                      <w:rFonts w:ascii="Cambria" w:hAnsi="Cambria"/>
                      <w:sz w:val="22"/>
                    </w:rPr>
                  </w:rPrChange>
                </w:rPr>
                <w:delText>11/27/2019</w:delText>
              </w:r>
            </w:del>
          </w:p>
        </w:tc>
        <w:tc>
          <w:tcPr>
            <w:tcW w:w="1843" w:type="dxa"/>
            <w:tcBorders>
              <w:right w:val="single" w:sz="18" w:space="0" w:color="auto"/>
            </w:tcBorders>
          </w:tcPr>
          <w:p w14:paraId="650B54E5" w14:textId="6935E701" w:rsidR="00A33724" w:rsidRPr="00E53B18" w:rsidDel="00101438" w:rsidRDefault="00907A64" w:rsidP="007E3F36">
            <w:pPr>
              <w:spacing w:line="276" w:lineRule="auto"/>
              <w:jc w:val="center"/>
              <w:rPr>
                <w:del w:id="4913" w:author="Tri Le" w:date="2021-07-08T17:46:00Z"/>
                <w:rFonts w:ascii="Times New Roman" w:hAnsi="Times New Roman" w:cs="Times New Roman"/>
                <w:rPrChange w:id="4914" w:author="Tri Le" w:date="2021-07-13T20:26:00Z">
                  <w:rPr>
                    <w:del w:id="4915" w:author="Tri Le" w:date="2021-07-08T17:46:00Z"/>
                    <w:rFonts w:ascii="Cambria" w:hAnsi="Cambria"/>
                    <w:sz w:val="22"/>
                  </w:rPr>
                </w:rPrChange>
              </w:rPr>
            </w:pPr>
            <w:del w:id="4916" w:author="Tri Le" w:date="2021-07-08T17:46:00Z">
              <w:r w:rsidRPr="00E53B18" w:rsidDel="00101438">
                <w:rPr>
                  <w:rFonts w:ascii="Times New Roman" w:hAnsi="Times New Roman" w:cs="Times New Roman"/>
                  <w:rPrChange w:id="4917" w:author="Tri Le" w:date="2021-07-13T20:26:00Z">
                    <w:rPr>
                      <w:rFonts w:ascii="Cambria" w:hAnsi="Cambria"/>
                      <w:sz w:val="22"/>
                    </w:rPr>
                  </w:rPrChange>
                </w:rPr>
                <w:delText>-5.0</w:delText>
              </w:r>
            </w:del>
          </w:p>
        </w:tc>
        <w:tc>
          <w:tcPr>
            <w:tcW w:w="3402" w:type="dxa"/>
            <w:tcBorders>
              <w:right w:val="single" w:sz="4" w:space="0" w:color="auto"/>
            </w:tcBorders>
          </w:tcPr>
          <w:p w14:paraId="7A21FC7A" w14:textId="2253BA62" w:rsidR="00A33724" w:rsidRPr="00E53B18" w:rsidDel="00101438" w:rsidRDefault="00907A64" w:rsidP="007E3F36">
            <w:pPr>
              <w:spacing w:line="276" w:lineRule="auto"/>
              <w:jc w:val="center"/>
              <w:rPr>
                <w:del w:id="4918" w:author="Tri Le" w:date="2021-07-08T17:46:00Z"/>
                <w:rFonts w:ascii="Times New Roman" w:hAnsi="Times New Roman" w:cs="Times New Roman"/>
                <w:rPrChange w:id="4919" w:author="Tri Le" w:date="2021-07-13T20:26:00Z">
                  <w:rPr>
                    <w:del w:id="4920" w:author="Tri Le" w:date="2021-07-08T17:46:00Z"/>
                    <w:rFonts w:ascii="Cambria" w:hAnsi="Cambria"/>
                    <w:sz w:val="22"/>
                  </w:rPr>
                </w:rPrChange>
              </w:rPr>
            </w:pPr>
            <w:del w:id="4921" w:author="Tri Le" w:date="2021-07-08T17:46:00Z">
              <w:r w:rsidRPr="00E53B18" w:rsidDel="00101438">
                <w:rPr>
                  <w:rFonts w:ascii="Times New Roman" w:hAnsi="Times New Roman" w:cs="Times New Roman"/>
                  <w:rPrChange w:id="4922" w:author="Tri Le" w:date="2021-07-13T20:26:00Z">
                    <w:rPr>
                      <w:rFonts w:ascii="Cambria" w:hAnsi="Cambria"/>
                      <w:sz w:val="22"/>
                    </w:rPr>
                  </w:rPrChange>
                </w:rPr>
                <w:delText>0.0</w:delText>
              </w:r>
            </w:del>
          </w:p>
        </w:tc>
      </w:tr>
      <w:tr w:rsidR="00A33724" w:rsidRPr="00E53B18" w:rsidDel="00101438" w14:paraId="7A295383" w14:textId="26F9B04C" w:rsidTr="00272084">
        <w:trPr>
          <w:trHeight w:val="41"/>
          <w:del w:id="4923" w:author="Tri Le" w:date="2021-07-08T17:46:00Z"/>
        </w:trPr>
        <w:tc>
          <w:tcPr>
            <w:tcW w:w="1024" w:type="dxa"/>
            <w:vMerge/>
            <w:tcBorders>
              <w:right w:val="single" w:sz="18" w:space="0" w:color="auto"/>
            </w:tcBorders>
          </w:tcPr>
          <w:p w14:paraId="2567B6DB" w14:textId="13A359D0" w:rsidR="00A33724" w:rsidRPr="00E53B18" w:rsidDel="00101438" w:rsidRDefault="00A33724" w:rsidP="007E3F36">
            <w:pPr>
              <w:spacing w:line="276" w:lineRule="auto"/>
              <w:jc w:val="center"/>
              <w:rPr>
                <w:del w:id="4924" w:author="Tri Le" w:date="2021-07-08T17:46:00Z"/>
                <w:rFonts w:ascii="Times New Roman" w:hAnsi="Times New Roman" w:cs="Times New Roman"/>
                <w:b/>
                <w:rPrChange w:id="4925" w:author="Tri Le" w:date="2021-07-13T20:26:00Z">
                  <w:rPr>
                    <w:del w:id="4926"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16DEBDF0" w14:textId="6A2AA87E" w:rsidR="00A33724" w:rsidRPr="00E53B18" w:rsidDel="00101438" w:rsidRDefault="00A33724" w:rsidP="007E3F36">
            <w:pPr>
              <w:spacing w:line="276" w:lineRule="auto"/>
              <w:jc w:val="center"/>
              <w:rPr>
                <w:del w:id="4927" w:author="Tri Le" w:date="2021-07-08T17:46:00Z"/>
                <w:rFonts w:ascii="Times New Roman" w:hAnsi="Times New Roman" w:cs="Times New Roman"/>
                <w:b/>
                <w:rPrChange w:id="4928" w:author="Tri Le" w:date="2021-07-13T20:26:00Z">
                  <w:rPr>
                    <w:del w:id="4929" w:author="Tri Le" w:date="2021-07-08T17:46:00Z"/>
                    <w:rFonts w:ascii="Cambria" w:hAnsi="Cambria"/>
                    <w:b/>
                    <w:sz w:val="22"/>
                  </w:rPr>
                </w:rPrChange>
              </w:rPr>
            </w:pPr>
            <w:del w:id="4930" w:author="Tri Le" w:date="2021-07-08T17:46:00Z">
              <w:r w:rsidRPr="00E53B18" w:rsidDel="00101438">
                <w:rPr>
                  <w:rFonts w:ascii="Times New Roman" w:hAnsi="Times New Roman" w:cs="Times New Roman"/>
                  <w:b/>
                  <w:rPrChange w:id="4931" w:author="Tri Le" w:date="2021-07-13T20:26:00Z">
                    <w:rPr>
                      <w:rFonts w:ascii="Cambria" w:hAnsi="Cambria"/>
                      <w:b/>
                      <w:sz w:val="22"/>
                    </w:rPr>
                  </w:rPrChange>
                </w:rPr>
                <w:delText>11/28/2019</w:delText>
              </w:r>
            </w:del>
          </w:p>
        </w:tc>
        <w:tc>
          <w:tcPr>
            <w:tcW w:w="1843" w:type="dxa"/>
            <w:tcBorders>
              <w:right w:val="single" w:sz="18" w:space="0" w:color="auto"/>
            </w:tcBorders>
          </w:tcPr>
          <w:p w14:paraId="5DF6AF7C" w14:textId="5DF5E411" w:rsidR="00A33724" w:rsidRPr="00E53B18" w:rsidDel="00101438" w:rsidRDefault="00907A64" w:rsidP="007E3F36">
            <w:pPr>
              <w:spacing w:line="276" w:lineRule="auto"/>
              <w:jc w:val="center"/>
              <w:rPr>
                <w:del w:id="4932" w:author="Tri Le" w:date="2021-07-08T17:46:00Z"/>
                <w:rFonts w:ascii="Times New Roman" w:hAnsi="Times New Roman" w:cs="Times New Roman"/>
                <w:rPrChange w:id="4933" w:author="Tri Le" w:date="2021-07-13T20:26:00Z">
                  <w:rPr>
                    <w:del w:id="4934" w:author="Tri Le" w:date="2021-07-08T17:46:00Z"/>
                    <w:rFonts w:ascii="Cambria" w:hAnsi="Cambria"/>
                    <w:sz w:val="22"/>
                  </w:rPr>
                </w:rPrChange>
              </w:rPr>
            </w:pPr>
            <w:del w:id="4935" w:author="Tri Le" w:date="2021-07-08T17:46:00Z">
              <w:r w:rsidRPr="00E53B18" w:rsidDel="00101438">
                <w:rPr>
                  <w:rFonts w:ascii="Times New Roman" w:hAnsi="Times New Roman" w:cs="Times New Roman"/>
                  <w:rPrChange w:id="4936" w:author="Tri Le" w:date="2021-07-13T20:26:00Z">
                    <w:rPr>
                      <w:rFonts w:ascii="Cambria" w:hAnsi="Cambria"/>
                      <w:sz w:val="22"/>
                    </w:rPr>
                  </w:rPrChange>
                </w:rPr>
                <w:delText>-6.6</w:delText>
              </w:r>
            </w:del>
          </w:p>
        </w:tc>
        <w:tc>
          <w:tcPr>
            <w:tcW w:w="3402" w:type="dxa"/>
            <w:tcBorders>
              <w:right w:val="single" w:sz="4" w:space="0" w:color="auto"/>
            </w:tcBorders>
          </w:tcPr>
          <w:p w14:paraId="1BC05538" w14:textId="2604F362" w:rsidR="00A33724" w:rsidRPr="00E53B18" w:rsidDel="00101438" w:rsidRDefault="00907A64" w:rsidP="007E3F36">
            <w:pPr>
              <w:spacing w:line="276" w:lineRule="auto"/>
              <w:jc w:val="center"/>
              <w:rPr>
                <w:del w:id="4937" w:author="Tri Le" w:date="2021-07-08T17:46:00Z"/>
                <w:rFonts w:ascii="Times New Roman" w:hAnsi="Times New Roman" w:cs="Times New Roman"/>
                <w:rPrChange w:id="4938" w:author="Tri Le" w:date="2021-07-13T20:26:00Z">
                  <w:rPr>
                    <w:del w:id="4939" w:author="Tri Le" w:date="2021-07-08T17:46:00Z"/>
                    <w:rFonts w:ascii="Cambria" w:hAnsi="Cambria"/>
                    <w:sz w:val="22"/>
                  </w:rPr>
                </w:rPrChange>
              </w:rPr>
            </w:pPr>
            <w:del w:id="4940" w:author="Tri Le" w:date="2021-07-08T17:46:00Z">
              <w:r w:rsidRPr="00E53B18" w:rsidDel="00101438">
                <w:rPr>
                  <w:rFonts w:ascii="Times New Roman" w:hAnsi="Times New Roman" w:cs="Times New Roman"/>
                  <w:rPrChange w:id="4941" w:author="Tri Le" w:date="2021-07-13T20:26:00Z">
                    <w:rPr>
                      <w:rFonts w:ascii="Cambria" w:hAnsi="Cambria"/>
                      <w:sz w:val="22"/>
                    </w:rPr>
                  </w:rPrChange>
                </w:rPr>
                <w:delText>0.0</w:delText>
              </w:r>
            </w:del>
          </w:p>
        </w:tc>
      </w:tr>
      <w:tr w:rsidR="00A33724" w:rsidRPr="00E53B18" w:rsidDel="00101438" w14:paraId="68DE0D83" w14:textId="0BA21C3A" w:rsidTr="00272084">
        <w:trPr>
          <w:trHeight w:val="41"/>
          <w:del w:id="4942" w:author="Tri Le" w:date="2021-07-08T17:46:00Z"/>
        </w:trPr>
        <w:tc>
          <w:tcPr>
            <w:tcW w:w="1024" w:type="dxa"/>
            <w:vMerge/>
            <w:tcBorders>
              <w:right w:val="single" w:sz="18" w:space="0" w:color="auto"/>
            </w:tcBorders>
          </w:tcPr>
          <w:p w14:paraId="1E75B2B1" w14:textId="53ED2834" w:rsidR="00A33724" w:rsidRPr="00E53B18" w:rsidDel="00101438" w:rsidRDefault="00A33724" w:rsidP="007E3F36">
            <w:pPr>
              <w:spacing w:line="276" w:lineRule="auto"/>
              <w:jc w:val="center"/>
              <w:rPr>
                <w:del w:id="4943" w:author="Tri Le" w:date="2021-07-08T17:46:00Z"/>
                <w:rFonts w:ascii="Times New Roman" w:hAnsi="Times New Roman" w:cs="Times New Roman"/>
                <w:b/>
                <w:rPrChange w:id="4944" w:author="Tri Le" w:date="2021-07-13T20:26:00Z">
                  <w:rPr>
                    <w:del w:id="4945"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2454EB92" w14:textId="56272ED2" w:rsidR="00A33724" w:rsidRPr="00E53B18" w:rsidDel="00101438" w:rsidRDefault="00A33724" w:rsidP="007E3F36">
            <w:pPr>
              <w:spacing w:line="276" w:lineRule="auto"/>
              <w:jc w:val="center"/>
              <w:rPr>
                <w:del w:id="4946" w:author="Tri Le" w:date="2021-07-08T17:46:00Z"/>
                <w:rFonts w:ascii="Times New Roman" w:hAnsi="Times New Roman" w:cs="Times New Roman"/>
                <w:b/>
                <w:rPrChange w:id="4947" w:author="Tri Le" w:date="2021-07-13T20:26:00Z">
                  <w:rPr>
                    <w:del w:id="4948" w:author="Tri Le" w:date="2021-07-08T17:46:00Z"/>
                    <w:rFonts w:ascii="Cambria" w:hAnsi="Cambria"/>
                    <w:b/>
                    <w:sz w:val="22"/>
                  </w:rPr>
                </w:rPrChange>
              </w:rPr>
            </w:pPr>
            <w:del w:id="4949" w:author="Tri Le" w:date="2021-07-08T17:46:00Z">
              <w:r w:rsidRPr="00E53B18" w:rsidDel="00101438">
                <w:rPr>
                  <w:rFonts w:ascii="Times New Roman" w:hAnsi="Times New Roman" w:cs="Times New Roman"/>
                  <w:rPrChange w:id="4950" w:author="Tri Le" w:date="2021-07-13T20:26:00Z">
                    <w:rPr>
                      <w:rFonts w:ascii="Cambria" w:hAnsi="Cambria"/>
                      <w:sz w:val="22"/>
                    </w:rPr>
                  </w:rPrChange>
                </w:rPr>
                <w:delText>11/29/2019</w:delText>
              </w:r>
            </w:del>
          </w:p>
        </w:tc>
        <w:tc>
          <w:tcPr>
            <w:tcW w:w="1843" w:type="dxa"/>
            <w:tcBorders>
              <w:right w:val="single" w:sz="18" w:space="0" w:color="auto"/>
            </w:tcBorders>
          </w:tcPr>
          <w:p w14:paraId="1AC4059E" w14:textId="7224CAC1" w:rsidR="00A33724" w:rsidRPr="00E53B18" w:rsidDel="00101438" w:rsidRDefault="00907A64" w:rsidP="007E3F36">
            <w:pPr>
              <w:spacing w:line="276" w:lineRule="auto"/>
              <w:jc w:val="center"/>
              <w:rPr>
                <w:del w:id="4951" w:author="Tri Le" w:date="2021-07-08T17:46:00Z"/>
                <w:rFonts w:ascii="Times New Roman" w:hAnsi="Times New Roman" w:cs="Times New Roman"/>
                <w:rPrChange w:id="4952" w:author="Tri Le" w:date="2021-07-13T20:26:00Z">
                  <w:rPr>
                    <w:del w:id="4953" w:author="Tri Le" w:date="2021-07-08T17:46:00Z"/>
                    <w:rFonts w:ascii="Cambria" w:hAnsi="Cambria"/>
                    <w:sz w:val="22"/>
                  </w:rPr>
                </w:rPrChange>
              </w:rPr>
            </w:pPr>
            <w:del w:id="4954" w:author="Tri Le" w:date="2021-07-08T17:46:00Z">
              <w:r w:rsidRPr="00E53B18" w:rsidDel="00101438">
                <w:rPr>
                  <w:rFonts w:ascii="Times New Roman" w:hAnsi="Times New Roman" w:cs="Times New Roman"/>
                  <w:rPrChange w:id="4955" w:author="Tri Le" w:date="2021-07-13T20:26:00Z">
                    <w:rPr>
                      <w:rFonts w:ascii="Cambria" w:hAnsi="Cambria"/>
                      <w:sz w:val="22"/>
                    </w:rPr>
                  </w:rPrChange>
                </w:rPr>
                <w:delText>-4.2</w:delText>
              </w:r>
            </w:del>
          </w:p>
        </w:tc>
        <w:tc>
          <w:tcPr>
            <w:tcW w:w="3402" w:type="dxa"/>
            <w:tcBorders>
              <w:right w:val="single" w:sz="4" w:space="0" w:color="auto"/>
            </w:tcBorders>
          </w:tcPr>
          <w:p w14:paraId="4A30DD5D" w14:textId="2BFC5DAA" w:rsidR="00A33724" w:rsidRPr="00E53B18" w:rsidDel="00101438" w:rsidRDefault="00907A64" w:rsidP="007E3F36">
            <w:pPr>
              <w:spacing w:line="276" w:lineRule="auto"/>
              <w:jc w:val="center"/>
              <w:rPr>
                <w:del w:id="4956" w:author="Tri Le" w:date="2021-07-08T17:46:00Z"/>
                <w:rFonts w:ascii="Times New Roman" w:hAnsi="Times New Roman" w:cs="Times New Roman"/>
                <w:rPrChange w:id="4957" w:author="Tri Le" w:date="2021-07-13T20:26:00Z">
                  <w:rPr>
                    <w:del w:id="4958" w:author="Tri Le" w:date="2021-07-08T17:46:00Z"/>
                    <w:rFonts w:ascii="Cambria" w:hAnsi="Cambria"/>
                    <w:sz w:val="22"/>
                  </w:rPr>
                </w:rPrChange>
              </w:rPr>
            </w:pPr>
            <w:del w:id="4959" w:author="Tri Le" w:date="2021-07-08T17:46:00Z">
              <w:r w:rsidRPr="00E53B18" w:rsidDel="00101438">
                <w:rPr>
                  <w:rFonts w:ascii="Times New Roman" w:hAnsi="Times New Roman" w:cs="Times New Roman"/>
                  <w:rPrChange w:id="4960" w:author="Tri Le" w:date="2021-07-13T20:26:00Z">
                    <w:rPr>
                      <w:rFonts w:ascii="Cambria" w:hAnsi="Cambria"/>
                      <w:sz w:val="22"/>
                    </w:rPr>
                  </w:rPrChange>
                </w:rPr>
                <w:delText>0.1</w:delText>
              </w:r>
            </w:del>
          </w:p>
        </w:tc>
      </w:tr>
      <w:tr w:rsidR="00A33724" w:rsidRPr="00E53B18" w:rsidDel="00101438" w14:paraId="1C0006BF" w14:textId="1FBE5B15" w:rsidTr="00272084">
        <w:trPr>
          <w:trHeight w:val="159"/>
          <w:del w:id="4961" w:author="Tri Le" w:date="2021-07-08T17:46:00Z"/>
        </w:trPr>
        <w:tc>
          <w:tcPr>
            <w:tcW w:w="1024" w:type="dxa"/>
            <w:vMerge w:val="restart"/>
            <w:tcBorders>
              <w:right w:val="single" w:sz="18" w:space="0" w:color="auto"/>
            </w:tcBorders>
          </w:tcPr>
          <w:p w14:paraId="74649C99" w14:textId="65218BE6" w:rsidR="00A33724" w:rsidRPr="00E53B18" w:rsidDel="00101438" w:rsidRDefault="00A33724" w:rsidP="007E3F36">
            <w:pPr>
              <w:spacing w:line="276" w:lineRule="auto"/>
              <w:jc w:val="center"/>
              <w:rPr>
                <w:del w:id="4962" w:author="Tri Le" w:date="2021-07-08T17:46:00Z"/>
                <w:rFonts w:ascii="Times New Roman" w:hAnsi="Times New Roman" w:cs="Times New Roman"/>
                <w:b/>
                <w:rPrChange w:id="4963" w:author="Tri Le" w:date="2021-07-13T20:26:00Z">
                  <w:rPr>
                    <w:del w:id="4964" w:author="Tri Le" w:date="2021-07-08T17:46:00Z"/>
                    <w:rFonts w:ascii="Cambria" w:hAnsi="Cambria"/>
                    <w:b/>
                    <w:sz w:val="22"/>
                    <w:szCs w:val="22"/>
                  </w:rPr>
                </w:rPrChange>
              </w:rPr>
            </w:pPr>
          </w:p>
          <w:p w14:paraId="26FED38A" w14:textId="644CC193" w:rsidR="00A33724" w:rsidRPr="00E53B18" w:rsidDel="00101438" w:rsidRDefault="00A33724" w:rsidP="007E3F36">
            <w:pPr>
              <w:spacing w:line="276" w:lineRule="auto"/>
              <w:jc w:val="center"/>
              <w:rPr>
                <w:del w:id="4965" w:author="Tri Le" w:date="2021-07-08T17:46:00Z"/>
                <w:rFonts w:ascii="Times New Roman" w:hAnsi="Times New Roman" w:cs="Times New Roman"/>
                <w:b/>
                <w:rPrChange w:id="4966" w:author="Tri Le" w:date="2021-07-13T20:26:00Z">
                  <w:rPr>
                    <w:del w:id="4967" w:author="Tri Le" w:date="2021-07-08T17:46:00Z"/>
                    <w:rFonts w:ascii="Cambria" w:hAnsi="Cambria"/>
                    <w:b/>
                    <w:sz w:val="22"/>
                    <w:szCs w:val="22"/>
                  </w:rPr>
                </w:rPrChange>
              </w:rPr>
            </w:pPr>
            <w:del w:id="4968" w:author="Tri Le" w:date="2021-07-08T17:46:00Z">
              <w:r w:rsidRPr="00E53B18" w:rsidDel="00101438">
                <w:rPr>
                  <w:rFonts w:ascii="Times New Roman" w:hAnsi="Times New Roman" w:cs="Times New Roman"/>
                  <w:b/>
                  <w:rPrChange w:id="4969" w:author="Tri Le" w:date="2021-07-13T20:26:00Z">
                    <w:rPr>
                      <w:rFonts w:ascii="Cambria" w:hAnsi="Cambria"/>
                      <w:b/>
                      <w:sz w:val="22"/>
                      <w:szCs w:val="22"/>
                    </w:rPr>
                  </w:rPrChange>
                </w:rPr>
                <w:delText>Event 3</w:delText>
              </w:r>
            </w:del>
          </w:p>
        </w:tc>
        <w:tc>
          <w:tcPr>
            <w:tcW w:w="2378" w:type="dxa"/>
            <w:tcBorders>
              <w:left w:val="single" w:sz="18" w:space="0" w:color="auto"/>
              <w:right w:val="single" w:sz="18" w:space="0" w:color="auto"/>
            </w:tcBorders>
          </w:tcPr>
          <w:p w14:paraId="19062682" w14:textId="0E6F7C1F" w:rsidR="00A33724" w:rsidRPr="00E53B18" w:rsidDel="00101438" w:rsidRDefault="00A33724" w:rsidP="007E3F36">
            <w:pPr>
              <w:spacing w:line="276" w:lineRule="auto"/>
              <w:jc w:val="center"/>
              <w:rPr>
                <w:del w:id="4970" w:author="Tri Le" w:date="2021-07-08T17:46:00Z"/>
                <w:rFonts w:ascii="Times New Roman" w:hAnsi="Times New Roman" w:cs="Times New Roman"/>
                <w:rPrChange w:id="4971" w:author="Tri Le" w:date="2021-07-13T20:26:00Z">
                  <w:rPr>
                    <w:del w:id="4972" w:author="Tri Le" w:date="2021-07-08T17:46:00Z"/>
                    <w:rFonts w:ascii="Cambria" w:hAnsi="Cambria"/>
                    <w:sz w:val="22"/>
                  </w:rPr>
                </w:rPrChange>
              </w:rPr>
            </w:pPr>
            <w:del w:id="4973" w:author="Tri Le" w:date="2021-07-08T17:46:00Z">
              <w:r w:rsidRPr="00E53B18" w:rsidDel="00101438">
                <w:rPr>
                  <w:rFonts w:ascii="Times New Roman" w:hAnsi="Times New Roman" w:cs="Times New Roman"/>
                  <w:rPrChange w:id="4974" w:author="Tri Le" w:date="2021-07-13T20:26:00Z">
                    <w:rPr>
                      <w:rFonts w:ascii="Cambria" w:hAnsi="Cambria"/>
                      <w:sz w:val="22"/>
                    </w:rPr>
                  </w:rPrChange>
                </w:rPr>
                <w:delText>12/17/2019</w:delText>
              </w:r>
            </w:del>
          </w:p>
        </w:tc>
        <w:tc>
          <w:tcPr>
            <w:tcW w:w="1843" w:type="dxa"/>
            <w:tcBorders>
              <w:right w:val="single" w:sz="18" w:space="0" w:color="auto"/>
            </w:tcBorders>
          </w:tcPr>
          <w:p w14:paraId="5540E468" w14:textId="2B443C37" w:rsidR="00A33724" w:rsidRPr="00E53B18" w:rsidDel="00101438" w:rsidRDefault="00907A64" w:rsidP="007E3F36">
            <w:pPr>
              <w:spacing w:line="276" w:lineRule="auto"/>
              <w:jc w:val="center"/>
              <w:rPr>
                <w:del w:id="4975" w:author="Tri Le" w:date="2021-07-08T17:46:00Z"/>
                <w:rFonts w:ascii="Times New Roman" w:hAnsi="Times New Roman" w:cs="Times New Roman"/>
                <w:rPrChange w:id="4976" w:author="Tri Le" w:date="2021-07-13T20:26:00Z">
                  <w:rPr>
                    <w:del w:id="4977" w:author="Tri Le" w:date="2021-07-08T17:46:00Z"/>
                    <w:rFonts w:ascii="Cambria" w:hAnsi="Cambria"/>
                    <w:sz w:val="22"/>
                  </w:rPr>
                </w:rPrChange>
              </w:rPr>
            </w:pPr>
            <w:del w:id="4978" w:author="Tri Le" w:date="2021-07-08T17:46:00Z">
              <w:r w:rsidRPr="00E53B18" w:rsidDel="00101438">
                <w:rPr>
                  <w:rFonts w:ascii="Times New Roman" w:hAnsi="Times New Roman" w:cs="Times New Roman"/>
                  <w:rPrChange w:id="4979" w:author="Tri Le" w:date="2021-07-13T20:26:00Z">
                    <w:rPr>
                      <w:rFonts w:ascii="Cambria" w:hAnsi="Cambria"/>
                      <w:sz w:val="22"/>
                    </w:rPr>
                  </w:rPrChange>
                </w:rPr>
                <w:delText>-18.3</w:delText>
              </w:r>
            </w:del>
          </w:p>
        </w:tc>
        <w:tc>
          <w:tcPr>
            <w:tcW w:w="3402" w:type="dxa"/>
            <w:tcBorders>
              <w:right w:val="single" w:sz="4" w:space="0" w:color="auto"/>
            </w:tcBorders>
          </w:tcPr>
          <w:p w14:paraId="21DDD116" w14:textId="2B957536" w:rsidR="00A33724" w:rsidRPr="00E53B18" w:rsidDel="00101438" w:rsidRDefault="00907A64" w:rsidP="007E3F36">
            <w:pPr>
              <w:spacing w:line="276" w:lineRule="auto"/>
              <w:jc w:val="center"/>
              <w:rPr>
                <w:del w:id="4980" w:author="Tri Le" w:date="2021-07-08T17:46:00Z"/>
                <w:rFonts w:ascii="Times New Roman" w:hAnsi="Times New Roman" w:cs="Times New Roman"/>
                <w:rPrChange w:id="4981" w:author="Tri Le" w:date="2021-07-13T20:26:00Z">
                  <w:rPr>
                    <w:del w:id="4982" w:author="Tri Le" w:date="2021-07-08T17:46:00Z"/>
                    <w:rFonts w:ascii="Cambria" w:hAnsi="Cambria"/>
                    <w:sz w:val="22"/>
                  </w:rPr>
                </w:rPrChange>
              </w:rPr>
            </w:pPr>
            <w:del w:id="4983" w:author="Tri Le" w:date="2021-07-08T17:46:00Z">
              <w:r w:rsidRPr="00E53B18" w:rsidDel="00101438">
                <w:rPr>
                  <w:rFonts w:ascii="Times New Roman" w:hAnsi="Times New Roman" w:cs="Times New Roman"/>
                  <w:rPrChange w:id="4984" w:author="Tri Le" w:date="2021-07-13T20:26:00Z">
                    <w:rPr>
                      <w:rFonts w:ascii="Cambria" w:hAnsi="Cambria"/>
                      <w:sz w:val="22"/>
                    </w:rPr>
                  </w:rPrChange>
                </w:rPr>
                <w:delText>0.0</w:delText>
              </w:r>
            </w:del>
          </w:p>
        </w:tc>
      </w:tr>
      <w:tr w:rsidR="00A33724" w:rsidRPr="00E53B18" w:rsidDel="00101438" w14:paraId="51E7C649" w14:textId="59D86715" w:rsidTr="00272084">
        <w:trPr>
          <w:trHeight w:val="41"/>
          <w:del w:id="4985" w:author="Tri Le" w:date="2021-07-08T17:46:00Z"/>
        </w:trPr>
        <w:tc>
          <w:tcPr>
            <w:tcW w:w="1024" w:type="dxa"/>
            <w:vMerge/>
            <w:tcBorders>
              <w:right w:val="single" w:sz="18" w:space="0" w:color="auto"/>
            </w:tcBorders>
          </w:tcPr>
          <w:p w14:paraId="480F85BC" w14:textId="64B8EC86" w:rsidR="00A33724" w:rsidRPr="00E53B18" w:rsidDel="00101438" w:rsidRDefault="00A33724" w:rsidP="007E3F36">
            <w:pPr>
              <w:spacing w:line="276" w:lineRule="auto"/>
              <w:jc w:val="center"/>
              <w:rPr>
                <w:del w:id="4986" w:author="Tri Le" w:date="2021-07-08T17:46:00Z"/>
                <w:rFonts w:ascii="Times New Roman" w:hAnsi="Times New Roman" w:cs="Times New Roman"/>
                <w:b/>
                <w:rPrChange w:id="4987" w:author="Tri Le" w:date="2021-07-13T20:26:00Z">
                  <w:rPr>
                    <w:del w:id="4988"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168A478E" w14:textId="0BBE20A0" w:rsidR="00A33724" w:rsidRPr="00E53B18" w:rsidDel="00101438" w:rsidRDefault="00A33724" w:rsidP="007E3F36">
            <w:pPr>
              <w:spacing w:line="276" w:lineRule="auto"/>
              <w:jc w:val="center"/>
              <w:rPr>
                <w:del w:id="4989" w:author="Tri Le" w:date="2021-07-08T17:46:00Z"/>
                <w:rFonts w:ascii="Times New Roman" w:hAnsi="Times New Roman" w:cs="Times New Roman"/>
                <w:b/>
                <w:rPrChange w:id="4990" w:author="Tri Le" w:date="2021-07-13T20:26:00Z">
                  <w:rPr>
                    <w:del w:id="4991" w:author="Tri Le" w:date="2021-07-08T17:46:00Z"/>
                    <w:rFonts w:ascii="Cambria" w:hAnsi="Cambria"/>
                    <w:b/>
                    <w:sz w:val="22"/>
                  </w:rPr>
                </w:rPrChange>
              </w:rPr>
            </w:pPr>
            <w:del w:id="4992" w:author="Tri Le" w:date="2021-07-08T17:46:00Z">
              <w:r w:rsidRPr="00E53B18" w:rsidDel="00101438">
                <w:rPr>
                  <w:rFonts w:ascii="Times New Roman" w:hAnsi="Times New Roman" w:cs="Times New Roman"/>
                  <w:b/>
                  <w:rPrChange w:id="4993" w:author="Tri Le" w:date="2021-07-13T20:26:00Z">
                    <w:rPr>
                      <w:rFonts w:ascii="Cambria" w:hAnsi="Cambria"/>
                      <w:b/>
                      <w:sz w:val="22"/>
                    </w:rPr>
                  </w:rPrChange>
                </w:rPr>
                <w:delText>12/18/2019</w:delText>
              </w:r>
            </w:del>
          </w:p>
        </w:tc>
        <w:tc>
          <w:tcPr>
            <w:tcW w:w="1843" w:type="dxa"/>
            <w:tcBorders>
              <w:right w:val="single" w:sz="18" w:space="0" w:color="auto"/>
            </w:tcBorders>
          </w:tcPr>
          <w:p w14:paraId="2311673A" w14:textId="609E4C83" w:rsidR="00A33724" w:rsidRPr="00E53B18" w:rsidDel="00101438" w:rsidRDefault="00907A64" w:rsidP="007E3F36">
            <w:pPr>
              <w:spacing w:line="276" w:lineRule="auto"/>
              <w:jc w:val="center"/>
              <w:rPr>
                <w:del w:id="4994" w:author="Tri Le" w:date="2021-07-08T17:46:00Z"/>
                <w:rFonts w:ascii="Times New Roman" w:hAnsi="Times New Roman" w:cs="Times New Roman"/>
                <w:rPrChange w:id="4995" w:author="Tri Le" w:date="2021-07-13T20:26:00Z">
                  <w:rPr>
                    <w:del w:id="4996" w:author="Tri Le" w:date="2021-07-08T17:46:00Z"/>
                    <w:rFonts w:ascii="Cambria" w:hAnsi="Cambria"/>
                    <w:sz w:val="22"/>
                  </w:rPr>
                </w:rPrChange>
              </w:rPr>
            </w:pPr>
            <w:del w:id="4997" w:author="Tri Le" w:date="2021-07-08T17:46:00Z">
              <w:r w:rsidRPr="00E53B18" w:rsidDel="00101438">
                <w:rPr>
                  <w:rFonts w:ascii="Times New Roman" w:hAnsi="Times New Roman" w:cs="Times New Roman"/>
                  <w:rPrChange w:id="4998" w:author="Tri Le" w:date="2021-07-13T20:26:00Z">
                    <w:rPr>
                      <w:rFonts w:ascii="Cambria" w:hAnsi="Cambria"/>
                      <w:sz w:val="22"/>
                    </w:rPr>
                  </w:rPrChange>
                </w:rPr>
                <w:delText>-17.0</w:delText>
              </w:r>
            </w:del>
          </w:p>
        </w:tc>
        <w:tc>
          <w:tcPr>
            <w:tcW w:w="3402" w:type="dxa"/>
            <w:tcBorders>
              <w:right w:val="single" w:sz="4" w:space="0" w:color="auto"/>
            </w:tcBorders>
          </w:tcPr>
          <w:p w14:paraId="1D017DF2" w14:textId="3646EBFF" w:rsidR="00A33724" w:rsidRPr="00E53B18" w:rsidDel="00101438" w:rsidRDefault="00907A64" w:rsidP="007E3F36">
            <w:pPr>
              <w:spacing w:line="276" w:lineRule="auto"/>
              <w:jc w:val="center"/>
              <w:rPr>
                <w:del w:id="4999" w:author="Tri Le" w:date="2021-07-08T17:46:00Z"/>
                <w:rFonts w:ascii="Times New Roman" w:hAnsi="Times New Roman" w:cs="Times New Roman"/>
                <w:rPrChange w:id="5000" w:author="Tri Le" w:date="2021-07-13T20:26:00Z">
                  <w:rPr>
                    <w:del w:id="5001" w:author="Tri Le" w:date="2021-07-08T17:46:00Z"/>
                    <w:rFonts w:ascii="Cambria" w:hAnsi="Cambria"/>
                    <w:sz w:val="22"/>
                  </w:rPr>
                </w:rPrChange>
              </w:rPr>
            </w:pPr>
            <w:del w:id="5002" w:author="Tri Le" w:date="2021-07-08T17:46:00Z">
              <w:r w:rsidRPr="00E53B18" w:rsidDel="00101438">
                <w:rPr>
                  <w:rFonts w:ascii="Times New Roman" w:hAnsi="Times New Roman" w:cs="Times New Roman"/>
                  <w:rPrChange w:id="5003" w:author="Tri Le" w:date="2021-07-13T20:26:00Z">
                    <w:rPr>
                      <w:rFonts w:ascii="Cambria" w:hAnsi="Cambria"/>
                      <w:sz w:val="22"/>
                    </w:rPr>
                  </w:rPrChange>
                </w:rPr>
                <w:delText>0.0</w:delText>
              </w:r>
            </w:del>
          </w:p>
        </w:tc>
      </w:tr>
      <w:tr w:rsidR="00A33724" w:rsidRPr="00E53B18" w:rsidDel="00101438" w14:paraId="0B858A86" w14:textId="6BFD46CB" w:rsidTr="00272084">
        <w:trPr>
          <w:trHeight w:val="173"/>
          <w:del w:id="5004" w:author="Tri Le" w:date="2021-07-08T17:46:00Z"/>
        </w:trPr>
        <w:tc>
          <w:tcPr>
            <w:tcW w:w="1024" w:type="dxa"/>
            <w:vMerge/>
            <w:tcBorders>
              <w:right w:val="single" w:sz="18" w:space="0" w:color="auto"/>
            </w:tcBorders>
          </w:tcPr>
          <w:p w14:paraId="43AEC519" w14:textId="5DF77B7A" w:rsidR="00A33724" w:rsidRPr="00E53B18" w:rsidDel="00101438" w:rsidRDefault="00A33724" w:rsidP="007E3F36">
            <w:pPr>
              <w:spacing w:line="276" w:lineRule="auto"/>
              <w:jc w:val="center"/>
              <w:rPr>
                <w:del w:id="5005" w:author="Tri Le" w:date="2021-07-08T17:46:00Z"/>
                <w:rFonts w:ascii="Times New Roman" w:hAnsi="Times New Roman" w:cs="Times New Roman"/>
                <w:b/>
                <w:rPrChange w:id="5006" w:author="Tri Le" w:date="2021-07-13T20:26:00Z">
                  <w:rPr>
                    <w:del w:id="5007" w:author="Tri Le" w:date="2021-07-08T17:46:00Z"/>
                    <w:rFonts w:ascii="Cambria" w:hAnsi="Cambria"/>
                    <w:b/>
                    <w:sz w:val="22"/>
                    <w:szCs w:val="22"/>
                  </w:rPr>
                </w:rPrChange>
              </w:rPr>
            </w:pPr>
          </w:p>
        </w:tc>
        <w:tc>
          <w:tcPr>
            <w:tcW w:w="2378" w:type="dxa"/>
            <w:tcBorders>
              <w:left w:val="single" w:sz="18" w:space="0" w:color="auto"/>
              <w:right w:val="single" w:sz="18" w:space="0" w:color="auto"/>
            </w:tcBorders>
          </w:tcPr>
          <w:p w14:paraId="22CC1D1C" w14:textId="56A9A246" w:rsidR="00A33724" w:rsidRPr="00E53B18" w:rsidDel="00101438" w:rsidRDefault="00A33724" w:rsidP="007E3F36">
            <w:pPr>
              <w:spacing w:line="276" w:lineRule="auto"/>
              <w:jc w:val="center"/>
              <w:rPr>
                <w:del w:id="5008" w:author="Tri Le" w:date="2021-07-08T17:46:00Z"/>
                <w:rFonts w:ascii="Times New Roman" w:hAnsi="Times New Roman" w:cs="Times New Roman"/>
                <w:rPrChange w:id="5009" w:author="Tri Le" w:date="2021-07-13T20:26:00Z">
                  <w:rPr>
                    <w:del w:id="5010" w:author="Tri Le" w:date="2021-07-08T17:46:00Z"/>
                    <w:rFonts w:ascii="Cambria" w:hAnsi="Cambria"/>
                    <w:sz w:val="22"/>
                  </w:rPr>
                </w:rPrChange>
              </w:rPr>
            </w:pPr>
            <w:del w:id="5011" w:author="Tri Le" w:date="2021-07-08T17:46:00Z">
              <w:r w:rsidRPr="00E53B18" w:rsidDel="00101438">
                <w:rPr>
                  <w:rFonts w:ascii="Times New Roman" w:hAnsi="Times New Roman" w:cs="Times New Roman"/>
                  <w:rPrChange w:id="5012" w:author="Tri Le" w:date="2021-07-13T20:26:00Z">
                    <w:rPr>
                      <w:rFonts w:ascii="Cambria" w:hAnsi="Cambria"/>
                      <w:sz w:val="22"/>
                    </w:rPr>
                  </w:rPrChange>
                </w:rPr>
                <w:delText>12/19/2019</w:delText>
              </w:r>
            </w:del>
          </w:p>
        </w:tc>
        <w:tc>
          <w:tcPr>
            <w:tcW w:w="1843" w:type="dxa"/>
            <w:tcBorders>
              <w:right w:val="single" w:sz="18" w:space="0" w:color="auto"/>
            </w:tcBorders>
          </w:tcPr>
          <w:p w14:paraId="5B9626F5" w14:textId="0EC77B6F" w:rsidR="00A33724" w:rsidRPr="00E53B18" w:rsidDel="00101438" w:rsidRDefault="00907A64" w:rsidP="007E3F36">
            <w:pPr>
              <w:spacing w:line="276" w:lineRule="auto"/>
              <w:jc w:val="center"/>
              <w:rPr>
                <w:del w:id="5013" w:author="Tri Le" w:date="2021-07-08T17:46:00Z"/>
                <w:rFonts w:ascii="Times New Roman" w:hAnsi="Times New Roman" w:cs="Times New Roman"/>
                <w:rPrChange w:id="5014" w:author="Tri Le" w:date="2021-07-13T20:26:00Z">
                  <w:rPr>
                    <w:del w:id="5015" w:author="Tri Le" w:date="2021-07-08T17:46:00Z"/>
                    <w:rFonts w:ascii="Cambria" w:hAnsi="Cambria"/>
                    <w:sz w:val="22"/>
                  </w:rPr>
                </w:rPrChange>
              </w:rPr>
            </w:pPr>
            <w:del w:id="5016" w:author="Tri Le" w:date="2021-07-08T17:46:00Z">
              <w:r w:rsidRPr="00E53B18" w:rsidDel="00101438">
                <w:rPr>
                  <w:rFonts w:ascii="Times New Roman" w:hAnsi="Times New Roman" w:cs="Times New Roman"/>
                  <w:rPrChange w:id="5017" w:author="Tri Le" w:date="2021-07-13T20:26:00Z">
                    <w:rPr>
                      <w:rFonts w:ascii="Cambria" w:hAnsi="Cambria"/>
                      <w:sz w:val="22"/>
                    </w:rPr>
                  </w:rPrChange>
                </w:rPr>
                <w:delText>-11.0</w:delText>
              </w:r>
            </w:del>
          </w:p>
        </w:tc>
        <w:tc>
          <w:tcPr>
            <w:tcW w:w="3402" w:type="dxa"/>
            <w:tcBorders>
              <w:right w:val="single" w:sz="4" w:space="0" w:color="auto"/>
            </w:tcBorders>
          </w:tcPr>
          <w:p w14:paraId="63068DDE" w14:textId="733C5106" w:rsidR="00A33724" w:rsidRPr="00E53B18" w:rsidDel="00101438" w:rsidRDefault="00907A64" w:rsidP="007E3F36">
            <w:pPr>
              <w:spacing w:line="276" w:lineRule="auto"/>
              <w:jc w:val="center"/>
              <w:rPr>
                <w:del w:id="5018" w:author="Tri Le" w:date="2021-07-08T17:46:00Z"/>
                <w:rFonts w:ascii="Times New Roman" w:hAnsi="Times New Roman" w:cs="Times New Roman"/>
                <w:rPrChange w:id="5019" w:author="Tri Le" w:date="2021-07-13T20:26:00Z">
                  <w:rPr>
                    <w:del w:id="5020" w:author="Tri Le" w:date="2021-07-08T17:46:00Z"/>
                    <w:rFonts w:ascii="Cambria" w:hAnsi="Cambria"/>
                    <w:sz w:val="22"/>
                  </w:rPr>
                </w:rPrChange>
              </w:rPr>
            </w:pPr>
            <w:del w:id="5021" w:author="Tri Le" w:date="2021-07-08T17:46:00Z">
              <w:r w:rsidRPr="00E53B18" w:rsidDel="00101438">
                <w:rPr>
                  <w:rFonts w:ascii="Times New Roman" w:hAnsi="Times New Roman" w:cs="Times New Roman"/>
                  <w:rPrChange w:id="5022" w:author="Tri Le" w:date="2021-07-13T20:26:00Z">
                    <w:rPr>
                      <w:rFonts w:ascii="Cambria" w:hAnsi="Cambria"/>
                      <w:sz w:val="22"/>
                    </w:rPr>
                  </w:rPrChange>
                </w:rPr>
                <w:delText>0.0</w:delText>
              </w:r>
            </w:del>
          </w:p>
        </w:tc>
      </w:tr>
      <w:tr w:rsidR="00A33724" w:rsidRPr="00E53B18" w:rsidDel="00101438" w14:paraId="149285E2" w14:textId="0FB5784F" w:rsidTr="00272084">
        <w:trPr>
          <w:trHeight w:val="159"/>
          <w:del w:id="5023" w:author="Tri Le" w:date="2021-07-08T17:46:00Z"/>
        </w:trPr>
        <w:tc>
          <w:tcPr>
            <w:tcW w:w="1024" w:type="dxa"/>
            <w:vMerge w:val="restart"/>
            <w:tcBorders>
              <w:right w:val="single" w:sz="18" w:space="0" w:color="auto"/>
            </w:tcBorders>
          </w:tcPr>
          <w:p w14:paraId="6E74DA89" w14:textId="6E91BE13" w:rsidR="00A33724" w:rsidRPr="00E53B18" w:rsidDel="00101438" w:rsidRDefault="00A33724" w:rsidP="007E3F36">
            <w:pPr>
              <w:spacing w:line="276" w:lineRule="auto"/>
              <w:jc w:val="center"/>
              <w:rPr>
                <w:del w:id="5024" w:author="Tri Le" w:date="2021-07-08T17:46:00Z"/>
                <w:rFonts w:ascii="Times New Roman" w:hAnsi="Times New Roman" w:cs="Times New Roman"/>
                <w:b/>
                <w:rPrChange w:id="5025" w:author="Tri Le" w:date="2021-07-13T20:26:00Z">
                  <w:rPr>
                    <w:del w:id="5026" w:author="Tri Le" w:date="2021-07-08T17:46:00Z"/>
                    <w:rFonts w:ascii="Cambria" w:hAnsi="Cambria"/>
                    <w:b/>
                    <w:sz w:val="22"/>
                    <w:szCs w:val="22"/>
                  </w:rPr>
                </w:rPrChange>
              </w:rPr>
            </w:pPr>
          </w:p>
          <w:p w14:paraId="13F0A046" w14:textId="713F1448" w:rsidR="00A33724" w:rsidRPr="00E53B18" w:rsidDel="00101438" w:rsidRDefault="00A33724" w:rsidP="007E3F36">
            <w:pPr>
              <w:spacing w:line="276" w:lineRule="auto"/>
              <w:jc w:val="center"/>
              <w:rPr>
                <w:del w:id="5027" w:author="Tri Le" w:date="2021-07-08T17:46:00Z"/>
                <w:rFonts w:ascii="Times New Roman" w:hAnsi="Times New Roman" w:cs="Times New Roman"/>
                <w:b/>
                <w:rPrChange w:id="5028" w:author="Tri Le" w:date="2021-07-13T20:26:00Z">
                  <w:rPr>
                    <w:del w:id="5029" w:author="Tri Le" w:date="2021-07-08T17:46:00Z"/>
                    <w:rFonts w:ascii="Cambria" w:hAnsi="Cambria"/>
                    <w:b/>
                    <w:sz w:val="22"/>
                    <w:szCs w:val="22"/>
                  </w:rPr>
                </w:rPrChange>
              </w:rPr>
            </w:pPr>
            <w:del w:id="5030" w:author="Tri Le" w:date="2021-07-08T17:46:00Z">
              <w:r w:rsidRPr="00E53B18" w:rsidDel="00101438">
                <w:rPr>
                  <w:rFonts w:ascii="Times New Roman" w:hAnsi="Times New Roman" w:cs="Times New Roman"/>
                  <w:b/>
                  <w:rPrChange w:id="5031" w:author="Tri Le" w:date="2021-07-13T20:26:00Z">
                    <w:rPr>
                      <w:rFonts w:ascii="Cambria" w:hAnsi="Cambria"/>
                      <w:b/>
                      <w:sz w:val="22"/>
                      <w:szCs w:val="22"/>
                    </w:rPr>
                  </w:rPrChange>
                </w:rPr>
                <w:delText>Event 4</w:delText>
              </w:r>
            </w:del>
          </w:p>
        </w:tc>
        <w:tc>
          <w:tcPr>
            <w:tcW w:w="2378" w:type="dxa"/>
            <w:tcBorders>
              <w:left w:val="single" w:sz="18" w:space="0" w:color="auto"/>
              <w:right w:val="single" w:sz="18" w:space="0" w:color="auto"/>
            </w:tcBorders>
          </w:tcPr>
          <w:p w14:paraId="1141637E" w14:textId="63D1C80F" w:rsidR="00A33724" w:rsidRPr="00E53B18" w:rsidDel="00101438" w:rsidRDefault="00A33724" w:rsidP="007E3F36">
            <w:pPr>
              <w:spacing w:line="276" w:lineRule="auto"/>
              <w:jc w:val="center"/>
              <w:rPr>
                <w:del w:id="5032" w:author="Tri Le" w:date="2021-07-08T17:46:00Z"/>
                <w:rFonts w:ascii="Times New Roman" w:hAnsi="Times New Roman" w:cs="Times New Roman"/>
                <w:rPrChange w:id="5033" w:author="Tri Le" w:date="2021-07-13T20:26:00Z">
                  <w:rPr>
                    <w:del w:id="5034" w:author="Tri Le" w:date="2021-07-08T17:46:00Z"/>
                    <w:rFonts w:ascii="Cambria" w:hAnsi="Cambria"/>
                    <w:sz w:val="22"/>
                  </w:rPr>
                </w:rPrChange>
              </w:rPr>
            </w:pPr>
            <w:del w:id="5035" w:author="Tri Le" w:date="2021-07-08T17:46:00Z">
              <w:r w:rsidRPr="00E53B18" w:rsidDel="00101438">
                <w:rPr>
                  <w:rFonts w:ascii="Times New Roman" w:hAnsi="Times New Roman" w:cs="Times New Roman"/>
                  <w:rPrChange w:id="5036" w:author="Tri Le" w:date="2021-07-13T20:26:00Z">
                    <w:rPr>
                      <w:rFonts w:ascii="Cambria" w:hAnsi="Cambria"/>
                      <w:sz w:val="22"/>
                    </w:rPr>
                  </w:rPrChange>
                </w:rPr>
                <w:delText>02/05/2020</w:delText>
              </w:r>
            </w:del>
          </w:p>
        </w:tc>
        <w:tc>
          <w:tcPr>
            <w:tcW w:w="1843" w:type="dxa"/>
            <w:tcBorders>
              <w:right w:val="single" w:sz="18" w:space="0" w:color="auto"/>
            </w:tcBorders>
          </w:tcPr>
          <w:p w14:paraId="77D32FDB" w14:textId="29D27594" w:rsidR="00A33724" w:rsidRPr="00E53B18" w:rsidDel="00101438" w:rsidRDefault="00907A64" w:rsidP="007E3F36">
            <w:pPr>
              <w:spacing w:line="276" w:lineRule="auto"/>
              <w:jc w:val="center"/>
              <w:rPr>
                <w:del w:id="5037" w:author="Tri Le" w:date="2021-07-08T17:46:00Z"/>
                <w:rFonts w:ascii="Times New Roman" w:hAnsi="Times New Roman" w:cs="Times New Roman"/>
                <w:rPrChange w:id="5038" w:author="Tri Le" w:date="2021-07-13T20:26:00Z">
                  <w:rPr>
                    <w:del w:id="5039" w:author="Tri Le" w:date="2021-07-08T17:46:00Z"/>
                    <w:rFonts w:ascii="Cambria" w:hAnsi="Cambria"/>
                    <w:sz w:val="22"/>
                  </w:rPr>
                </w:rPrChange>
              </w:rPr>
            </w:pPr>
            <w:del w:id="5040" w:author="Tri Le" w:date="2021-07-08T17:46:00Z">
              <w:r w:rsidRPr="00E53B18" w:rsidDel="00101438">
                <w:rPr>
                  <w:rFonts w:ascii="Times New Roman" w:hAnsi="Times New Roman" w:cs="Times New Roman"/>
                  <w:rPrChange w:id="5041" w:author="Tri Le" w:date="2021-07-13T20:26:00Z">
                    <w:rPr>
                      <w:rFonts w:ascii="Cambria" w:hAnsi="Cambria"/>
                      <w:sz w:val="22"/>
                    </w:rPr>
                  </w:rPrChange>
                </w:rPr>
                <w:delText>-10.2</w:delText>
              </w:r>
            </w:del>
          </w:p>
        </w:tc>
        <w:tc>
          <w:tcPr>
            <w:tcW w:w="3402" w:type="dxa"/>
            <w:tcBorders>
              <w:right w:val="single" w:sz="4" w:space="0" w:color="auto"/>
            </w:tcBorders>
          </w:tcPr>
          <w:p w14:paraId="21A28DC2" w14:textId="268D2447" w:rsidR="00A33724" w:rsidRPr="00E53B18" w:rsidDel="00101438" w:rsidRDefault="00907A64" w:rsidP="007E3F36">
            <w:pPr>
              <w:spacing w:line="276" w:lineRule="auto"/>
              <w:jc w:val="center"/>
              <w:rPr>
                <w:del w:id="5042" w:author="Tri Le" w:date="2021-07-08T17:46:00Z"/>
                <w:rFonts w:ascii="Times New Roman" w:hAnsi="Times New Roman" w:cs="Times New Roman"/>
                <w:rPrChange w:id="5043" w:author="Tri Le" w:date="2021-07-13T20:26:00Z">
                  <w:rPr>
                    <w:del w:id="5044" w:author="Tri Le" w:date="2021-07-08T17:46:00Z"/>
                    <w:rFonts w:ascii="Cambria" w:hAnsi="Cambria"/>
                    <w:sz w:val="22"/>
                  </w:rPr>
                </w:rPrChange>
              </w:rPr>
            </w:pPr>
            <w:del w:id="5045" w:author="Tri Le" w:date="2021-07-08T17:46:00Z">
              <w:r w:rsidRPr="00E53B18" w:rsidDel="00101438">
                <w:rPr>
                  <w:rFonts w:ascii="Times New Roman" w:hAnsi="Times New Roman" w:cs="Times New Roman"/>
                  <w:rPrChange w:id="5046" w:author="Tri Le" w:date="2021-07-13T20:26:00Z">
                    <w:rPr>
                      <w:rFonts w:ascii="Cambria" w:hAnsi="Cambria"/>
                      <w:sz w:val="22"/>
                    </w:rPr>
                  </w:rPrChange>
                </w:rPr>
                <w:delText>0.0</w:delText>
              </w:r>
            </w:del>
          </w:p>
        </w:tc>
      </w:tr>
      <w:tr w:rsidR="00A33724" w:rsidRPr="00E53B18" w:rsidDel="00101438" w14:paraId="3B05579E" w14:textId="0095262A" w:rsidTr="00272084">
        <w:trPr>
          <w:trHeight w:val="41"/>
          <w:del w:id="5047" w:author="Tri Le" w:date="2021-07-08T17:46:00Z"/>
        </w:trPr>
        <w:tc>
          <w:tcPr>
            <w:tcW w:w="1024" w:type="dxa"/>
            <w:vMerge/>
            <w:tcBorders>
              <w:right w:val="single" w:sz="18" w:space="0" w:color="auto"/>
            </w:tcBorders>
          </w:tcPr>
          <w:p w14:paraId="5426EFEA" w14:textId="3FD5313C" w:rsidR="00A33724" w:rsidRPr="00E53B18" w:rsidDel="00101438" w:rsidRDefault="00A33724" w:rsidP="007E3F36">
            <w:pPr>
              <w:spacing w:line="276" w:lineRule="auto"/>
              <w:rPr>
                <w:del w:id="5048" w:author="Tri Le" w:date="2021-07-08T17:46:00Z"/>
                <w:rFonts w:ascii="Times New Roman" w:hAnsi="Times New Roman" w:cs="Times New Roman"/>
                <w:b/>
                <w:rPrChange w:id="5049" w:author="Tri Le" w:date="2021-07-13T20:26:00Z">
                  <w:rPr>
                    <w:del w:id="5050" w:author="Tri Le" w:date="2021-07-08T17:46:00Z"/>
                    <w:rFonts w:ascii="Cambria" w:hAnsi="Cambria"/>
                    <w:b/>
                    <w:sz w:val="20"/>
                  </w:rPr>
                </w:rPrChange>
              </w:rPr>
            </w:pPr>
          </w:p>
        </w:tc>
        <w:tc>
          <w:tcPr>
            <w:tcW w:w="2378" w:type="dxa"/>
            <w:tcBorders>
              <w:left w:val="single" w:sz="18" w:space="0" w:color="auto"/>
              <w:right w:val="single" w:sz="18" w:space="0" w:color="auto"/>
            </w:tcBorders>
          </w:tcPr>
          <w:p w14:paraId="74CEC26A" w14:textId="4443BF3B" w:rsidR="00A33724" w:rsidRPr="00E53B18" w:rsidDel="00101438" w:rsidRDefault="00A33724" w:rsidP="007E3F36">
            <w:pPr>
              <w:spacing w:line="276" w:lineRule="auto"/>
              <w:jc w:val="center"/>
              <w:rPr>
                <w:del w:id="5051" w:author="Tri Le" w:date="2021-07-08T17:46:00Z"/>
                <w:rFonts w:ascii="Times New Roman" w:hAnsi="Times New Roman" w:cs="Times New Roman"/>
                <w:b/>
                <w:rPrChange w:id="5052" w:author="Tri Le" w:date="2021-07-13T20:26:00Z">
                  <w:rPr>
                    <w:del w:id="5053" w:author="Tri Le" w:date="2021-07-08T17:46:00Z"/>
                    <w:rFonts w:ascii="Cambria" w:hAnsi="Cambria"/>
                    <w:b/>
                    <w:sz w:val="22"/>
                  </w:rPr>
                </w:rPrChange>
              </w:rPr>
            </w:pPr>
            <w:del w:id="5054" w:author="Tri Le" w:date="2021-07-08T17:46:00Z">
              <w:r w:rsidRPr="00E53B18" w:rsidDel="00101438">
                <w:rPr>
                  <w:rFonts w:ascii="Times New Roman" w:hAnsi="Times New Roman" w:cs="Times New Roman"/>
                  <w:b/>
                  <w:rPrChange w:id="5055" w:author="Tri Le" w:date="2021-07-13T20:26:00Z">
                    <w:rPr>
                      <w:rFonts w:ascii="Cambria" w:hAnsi="Cambria"/>
                      <w:b/>
                      <w:sz w:val="22"/>
                    </w:rPr>
                  </w:rPrChange>
                </w:rPr>
                <w:delText>02/06/2020</w:delText>
              </w:r>
            </w:del>
          </w:p>
        </w:tc>
        <w:tc>
          <w:tcPr>
            <w:tcW w:w="1843" w:type="dxa"/>
            <w:tcBorders>
              <w:right w:val="single" w:sz="18" w:space="0" w:color="auto"/>
            </w:tcBorders>
          </w:tcPr>
          <w:p w14:paraId="587191E9" w14:textId="46842958" w:rsidR="00A33724" w:rsidRPr="00E53B18" w:rsidDel="00101438" w:rsidRDefault="00907A64" w:rsidP="007E3F36">
            <w:pPr>
              <w:spacing w:line="276" w:lineRule="auto"/>
              <w:jc w:val="center"/>
              <w:rPr>
                <w:del w:id="5056" w:author="Tri Le" w:date="2021-07-08T17:46:00Z"/>
                <w:rFonts w:ascii="Times New Roman" w:hAnsi="Times New Roman" w:cs="Times New Roman"/>
                <w:rPrChange w:id="5057" w:author="Tri Le" w:date="2021-07-13T20:26:00Z">
                  <w:rPr>
                    <w:del w:id="5058" w:author="Tri Le" w:date="2021-07-08T17:46:00Z"/>
                    <w:rFonts w:ascii="Cambria" w:hAnsi="Cambria"/>
                    <w:sz w:val="22"/>
                  </w:rPr>
                </w:rPrChange>
              </w:rPr>
            </w:pPr>
            <w:del w:id="5059" w:author="Tri Le" w:date="2021-07-08T17:46:00Z">
              <w:r w:rsidRPr="00E53B18" w:rsidDel="00101438">
                <w:rPr>
                  <w:rFonts w:ascii="Times New Roman" w:hAnsi="Times New Roman" w:cs="Times New Roman"/>
                  <w:rPrChange w:id="5060" w:author="Tri Le" w:date="2021-07-13T20:26:00Z">
                    <w:rPr>
                      <w:rFonts w:ascii="Cambria" w:hAnsi="Cambria"/>
                      <w:sz w:val="22"/>
                    </w:rPr>
                  </w:rPrChange>
                </w:rPr>
                <w:delText>-17.1</w:delText>
              </w:r>
            </w:del>
          </w:p>
        </w:tc>
        <w:tc>
          <w:tcPr>
            <w:tcW w:w="3402" w:type="dxa"/>
            <w:tcBorders>
              <w:right w:val="single" w:sz="4" w:space="0" w:color="auto"/>
            </w:tcBorders>
          </w:tcPr>
          <w:p w14:paraId="4D71E47D" w14:textId="5AB22DD5" w:rsidR="00A33724" w:rsidRPr="00E53B18" w:rsidDel="00101438" w:rsidRDefault="00907A64" w:rsidP="007E3F36">
            <w:pPr>
              <w:spacing w:line="276" w:lineRule="auto"/>
              <w:jc w:val="center"/>
              <w:rPr>
                <w:del w:id="5061" w:author="Tri Le" w:date="2021-07-08T17:46:00Z"/>
                <w:rFonts w:ascii="Times New Roman" w:hAnsi="Times New Roman" w:cs="Times New Roman"/>
                <w:rPrChange w:id="5062" w:author="Tri Le" w:date="2021-07-13T20:26:00Z">
                  <w:rPr>
                    <w:del w:id="5063" w:author="Tri Le" w:date="2021-07-08T17:46:00Z"/>
                    <w:rFonts w:ascii="Cambria" w:hAnsi="Cambria"/>
                    <w:sz w:val="22"/>
                  </w:rPr>
                </w:rPrChange>
              </w:rPr>
            </w:pPr>
            <w:del w:id="5064" w:author="Tri Le" w:date="2021-07-08T17:46:00Z">
              <w:r w:rsidRPr="00E53B18" w:rsidDel="00101438">
                <w:rPr>
                  <w:rFonts w:ascii="Times New Roman" w:hAnsi="Times New Roman" w:cs="Times New Roman"/>
                  <w:rPrChange w:id="5065" w:author="Tri Le" w:date="2021-07-13T20:26:00Z">
                    <w:rPr>
                      <w:rFonts w:ascii="Cambria" w:hAnsi="Cambria"/>
                      <w:sz w:val="22"/>
                    </w:rPr>
                  </w:rPrChange>
                </w:rPr>
                <w:delText>0.8</w:delText>
              </w:r>
            </w:del>
          </w:p>
        </w:tc>
      </w:tr>
      <w:tr w:rsidR="00A33724" w:rsidRPr="00E53B18" w:rsidDel="00101438" w14:paraId="2DB95742" w14:textId="4172189A" w:rsidTr="00272084">
        <w:trPr>
          <w:trHeight w:val="82"/>
          <w:del w:id="5066" w:author="Tri Le" w:date="2021-07-08T17:46:00Z"/>
        </w:trPr>
        <w:tc>
          <w:tcPr>
            <w:tcW w:w="1024" w:type="dxa"/>
            <w:vMerge/>
            <w:tcBorders>
              <w:right w:val="single" w:sz="18" w:space="0" w:color="auto"/>
            </w:tcBorders>
          </w:tcPr>
          <w:p w14:paraId="56FF0CA8" w14:textId="74E5CE4E" w:rsidR="00A33724" w:rsidRPr="00E53B18" w:rsidDel="00101438" w:rsidRDefault="00A33724" w:rsidP="007E3F36">
            <w:pPr>
              <w:spacing w:line="276" w:lineRule="auto"/>
              <w:rPr>
                <w:del w:id="5067" w:author="Tri Le" w:date="2021-07-08T17:46:00Z"/>
                <w:rFonts w:ascii="Times New Roman" w:hAnsi="Times New Roman" w:cs="Times New Roman"/>
                <w:b/>
                <w:rPrChange w:id="5068" w:author="Tri Le" w:date="2021-07-13T20:26:00Z">
                  <w:rPr>
                    <w:del w:id="5069" w:author="Tri Le" w:date="2021-07-08T17:46:00Z"/>
                    <w:rFonts w:ascii="Cambria" w:hAnsi="Cambria"/>
                    <w:b/>
                    <w:sz w:val="20"/>
                  </w:rPr>
                </w:rPrChange>
              </w:rPr>
            </w:pPr>
          </w:p>
        </w:tc>
        <w:tc>
          <w:tcPr>
            <w:tcW w:w="2378" w:type="dxa"/>
            <w:tcBorders>
              <w:left w:val="single" w:sz="18" w:space="0" w:color="auto"/>
              <w:right w:val="single" w:sz="18" w:space="0" w:color="auto"/>
            </w:tcBorders>
          </w:tcPr>
          <w:p w14:paraId="11957515" w14:textId="3E73D3CD" w:rsidR="00A33724" w:rsidRPr="00E53B18" w:rsidDel="00101438" w:rsidRDefault="00A33724" w:rsidP="007E3F36">
            <w:pPr>
              <w:spacing w:line="276" w:lineRule="auto"/>
              <w:jc w:val="center"/>
              <w:rPr>
                <w:del w:id="5070" w:author="Tri Le" w:date="2021-07-08T17:46:00Z"/>
                <w:rFonts w:ascii="Times New Roman" w:hAnsi="Times New Roman" w:cs="Times New Roman"/>
                <w:rPrChange w:id="5071" w:author="Tri Le" w:date="2021-07-13T20:26:00Z">
                  <w:rPr>
                    <w:del w:id="5072" w:author="Tri Le" w:date="2021-07-08T17:46:00Z"/>
                    <w:rFonts w:ascii="Cambria" w:hAnsi="Cambria"/>
                    <w:sz w:val="22"/>
                  </w:rPr>
                </w:rPrChange>
              </w:rPr>
            </w:pPr>
            <w:del w:id="5073" w:author="Tri Le" w:date="2021-07-08T17:46:00Z">
              <w:r w:rsidRPr="00E53B18" w:rsidDel="00101438">
                <w:rPr>
                  <w:rFonts w:ascii="Times New Roman" w:hAnsi="Times New Roman" w:cs="Times New Roman"/>
                  <w:rPrChange w:id="5074" w:author="Tri Le" w:date="2021-07-13T20:26:00Z">
                    <w:rPr>
                      <w:rFonts w:ascii="Cambria" w:hAnsi="Cambria"/>
                      <w:sz w:val="22"/>
                    </w:rPr>
                  </w:rPrChange>
                </w:rPr>
                <w:delText>02/07/2020</w:delText>
              </w:r>
            </w:del>
          </w:p>
        </w:tc>
        <w:tc>
          <w:tcPr>
            <w:tcW w:w="1843" w:type="dxa"/>
            <w:tcBorders>
              <w:right w:val="single" w:sz="18" w:space="0" w:color="auto"/>
            </w:tcBorders>
          </w:tcPr>
          <w:p w14:paraId="0E7E090B" w14:textId="6AA3DFFB" w:rsidR="00A33724" w:rsidRPr="00E53B18" w:rsidDel="00101438" w:rsidRDefault="00907A64" w:rsidP="007E3F36">
            <w:pPr>
              <w:spacing w:line="276" w:lineRule="auto"/>
              <w:jc w:val="center"/>
              <w:rPr>
                <w:del w:id="5075" w:author="Tri Le" w:date="2021-07-08T17:46:00Z"/>
                <w:rFonts w:ascii="Times New Roman" w:hAnsi="Times New Roman" w:cs="Times New Roman"/>
                <w:rPrChange w:id="5076" w:author="Tri Le" w:date="2021-07-13T20:26:00Z">
                  <w:rPr>
                    <w:del w:id="5077" w:author="Tri Le" w:date="2021-07-08T17:46:00Z"/>
                    <w:rFonts w:ascii="Cambria" w:hAnsi="Cambria"/>
                    <w:sz w:val="22"/>
                  </w:rPr>
                </w:rPrChange>
              </w:rPr>
            </w:pPr>
            <w:del w:id="5078" w:author="Tri Le" w:date="2021-07-08T17:46:00Z">
              <w:r w:rsidRPr="00E53B18" w:rsidDel="00101438">
                <w:rPr>
                  <w:rFonts w:ascii="Times New Roman" w:hAnsi="Times New Roman" w:cs="Times New Roman"/>
                  <w:rPrChange w:id="5079" w:author="Tri Le" w:date="2021-07-13T20:26:00Z">
                    <w:rPr>
                      <w:rFonts w:ascii="Cambria" w:hAnsi="Cambria"/>
                      <w:sz w:val="22"/>
                    </w:rPr>
                  </w:rPrChange>
                </w:rPr>
                <w:delText>-21.2</w:delText>
              </w:r>
            </w:del>
          </w:p>
        </w:tc>
        <w:tc>
          <w:tcPr>
            <w:tcW w:w="3402" w:type="dxa"/>
            <w:tcBorders>
              <w:right w:val="single" w:sz="4" w:space="0" w:color="auto"/>
            </w:tcBorders>
          </w:tcPr>
          <w:p w14:paraId="26C67E68" w14:textId="1661CFEB" w:rsidR="00A33724" w:rsidRPr="00E53B18" w:rsidDel="00101438" w:rsidRDefault="00907A64" w:rsidP="007E3F36">
            <w:pPr>
              <w:spacing w:line="276" w:lineRule="auto"/>
              <w:jc w:val="center"/>
              <w:rPr>
                <w:del w:id="5080" w:author="Tri Le" w:date="2021-07-08T17:46:00Z"/>
                <w:rFonts w:ascii="Times New Roman" w:hAnsi="Times New Roman" w:cs="Times New Roman"/>
                <w:rPrChange w:id="5081" w:author="Tri Le" w:date="2021-07-13T20:26:00Z">
                  <w:rPr>
                    <w:del w:id="5082" w:author="Tri Le" w:date="2021-07-08T17:46:00Z"/>
                    <w:rFonts w:ascii="Cambria" w:hAnsi="Cambria"/>
                    <w:sz w:val="22"/>
                  </w:rPr>
                </w:rPrChange>
              </w:rPr>
            </w:pPr>
            <w:del w:id="5083" w:author="Tri Le" w:date="2021-07-08T17:46:00Z">
              <w:r w:rsidRPr="00E53B18" w:rsidDel="00101438">
                <w:rPr>
                  <w:rFonts w:ascii="Times New Roman" w:hAnsi="Times New Roman" w:cs="Times New Roman"/>
                  <w:rPrChange w:id="5084" w:author="Tri Le" w:date="2021-07-13T20:26:00Z">
                    <w:rPr>
                      <w:rFonts w:ascii="Cambria" w:hAnsi="Cambria"/>
                      <w:sz w:val="22"/>
                    </w:rPr>
                  </w:rPrChange>
                </w:rPr>
                <w:delText>0.0</w:delText>
              </w:r>
            </w:del>
          </w:p>
        </w:tc>
      </w:tr>
    </w:tbl>
    <w:p w14:paraId="57D62807" w14:textId="35A267F2" w:rsidR="007E3F36" w:rsidRPr="00E53B18" w:rsidDel="00101438" w:rsidRDefault="00A540A6" w:rsidP="00A540A6">
      <w:pPr>
        <w:rPr>
          <w:del w:id="5085" w:author="Tri Le" w:date="2021-07-08T17:46:00Z"/>
          <w:rFonts w:ascii="Times New Roman" w:hAnsi="Times New Roman" w:cs="Times New Roman"/>
          <w:rPrChange w:id="5086" w:author="Tri Le" w:date="2021-07-13T20:26:00Z">
            <w:rPr>
              <w:del w:id="5087" w:author="Tri Le" w:date="2021-07-08T17:46:00Z"/>
              <w:rFonts w:ascii="Cambria" w:hAnsi="Cambria"/>
              <w:sz w:val="22"/>
            </w:rPr>
          </w:rPrChange>
        </w:rPr>
      </w:pPr>
      <w:commentRangeStart w:id="5088"/>
      <w:del w:id="5089" w:author="Tri Le" w:date="2021-07-08T17:46:00Z">
        <w:r w:rsidRPr="00E53B18" w:rsidDel="00101438">
          <w:rPr>
            <w:rFonts w:ascii="Times New Roman" w:hAnsi="Times New Roman" w:cs="Times New Roman"/>
            <w:vertAlign w:val="superscript"/>
            <w:rPrChange w:id="5090" w:author="Tri Le" w:date="2021-07-13T20:26:00Z">
              <w:rPr>
                <w:rFonts w:ascii="Cambria" w:hAnsi="Cambria"/>
                <w:sz w:val="22"/>
                <w:vertAlign w:val="superscript"/>
              </w:rPr>
            </w:rPrChange>
          </w:rPr>
          <w:delText>a</w:delText>
        </w:r>
        <w:r w:rsidRPr="00E53B18" w:rsidDel="00101438">
          <w:rPr>
            <w:rFonts w:ascii="Times New Roman" w:hAnsi="Times New Roman" w:cs="Times New Roman"/>
            <w:rPrChange w:id="5091" w:author="Tri Le" w:date="2021-07-13T20:26:00Z">
              <w:rPr>
                <w:rFonts w:ascii="Cambria" w:hAnsi="Cambria"/>
                <w:sz w:val="22"/>
              </w:rPr>
            </w:rPrChange>
          </w:rPr>
          <w:delText>Weather and climate data for the Forks, Winnipeg, MB (c</w:delText>
        </w:r>
        <w:r w:rsidR="0020107C" w:rsidRPr="00E53B18" w:rsidDel="00101438">
          <w:rPr>
            <w:rFonts w:ascii="Times New Roman" w:hAnsi="Times New Roman" w:cs="Times New Roman"/>
            <w:rPrChange w:id="5092" w:author="Tri Le" w:date="2021-07-13T20:26:00Z">
              <w:rPr>
                <w:rFonts w:ascii="Cambria" w:hAnsi="Cambria"/>
                <w:sz w:val="22"/>
              </w:rPr>
            </w:rPrChange>
          </w:rPr>
          <w:delText>losest location near the NESTP)</w:delText>
        </w:r>
      </w:del>
    </w:p>
    <w:p w14:paraId="293D28E1" w14:textId="764458C6" w:rsidR="00A540A6" w:rsidRPr="00E53B18" w:rsidDel="00101438" w:rsidRDefault="00D57E88" w:rsidP="00C73B9E">
      <w:pPr>
        <w:spacing w:line="480" w:lineRule="auto"/>
        <w:rPr>
          <w:del w:id="5093" w:author="Tri Le" w:date="2021-07-08T17:46:00Z"/>
          <w:rFonts w:ascii="Times New Roman" w:hAnsi="Times New Roman" w:cs="Times New Roman"/>
          <w:rPrChange w:id="5094" w:author="Tri Le" w:date="2021-07-13T20:26:00Z">
            <w:rPr>
              <w:del w:id="5095" w:author="Tri Le" w:date="2021-07-08T17:46:00Z"/>
              <w:rFonts w:ascii="Cambria" w:hAnsi="Cambria"/>
              <w:sz w:val="22"/>
            </w:rPr>
          </w:rPrChange>
        </w:rPr>
      </w:pPr>
      <w:del w:id="5096" w:author="Tri Le" w:date="2021-07-08T17:46:00Z">
        <w:r w:rsidRPr="00E53B18" w:rsidDel="00101438">
          <w:rPr>
            <w:rFonts w:ascii="Times New Roman" w:hAnsi="Times New Roman" w:cs="Times New Roman"/>
            <w:rPrChange w:id="5097" w:author="Tri Le" w:date="2021-07-13T20:26:00Z">
              <w:rPr>
                <w:rFonts w:ascii="Cambria" w:hAnsi="Cambria"/>
                <w:sz w:val="22"/>
              </w:rPr>
            </w:rPrChange>
          </w:rPr>
          <w:delText xml:space="preserve">(Government of Canada, 2019). </w:delText>
        </w:r>
        <w:commentRangeEnd w:id="5088"/>
        <w:r w:rsidR="00A40070" w:rsidRPr="00E53B18" w:rsidDel="00101438">
          <w:rPr>
            <w:rStyle w:val="CommentReference"/>
            <w:rFonts w:ascii="Times New Roman" w:hAnsi="Times New Roman" w:cs="Times New Roman"/>
            <w:sz w:val="24"/>
            <w:szCs w:val="24"/>
            <w:rPrChange w:id="5098" w:author="Tri Le" w:date="2021-07-13T20:26:00Z">
              <w:rPr>
                <w:rStyle w:val="CommentReference"/>
              </w:rPr>
            </w:rPrChange>
          </w:rPr>
          <w:commentReference w:id="5088"/>
        </w:r>
      </w:del>
    </w:p>
    <w:p w14:paraId="18B69DB0" w14:textId="7276628C" w:rsidR="00C73B9E" w:rsidRPr="00E53B18" w:rsidRDefault="00C73B9E" w:rsidP="00A26807">
      <w:pPr>
        <w:spacing w:line="480" w:lineRule="auto"/>
        <w:jc w:val="both"/>
        <w:rPr>
          <w:rFonts w:ascii="Times New Roman" w:hAnsi="Times New Roman" w:cs="Times New Roman"/>
          <w:b/>
          <w:rPrChange w:id="5099" w:author="Tri Le" w:date="2021-07-13T20:26:00Z">
            <w:rPr>
              <w:rFonts w:ascii="Cambria" w:hAnsi="Cambria"/>
              <w:b/>
            </w:rPr>
          </w:rPrChange>
        </w:rPr>
      </w:pPr>
      <w:r w:rsidRPr="00E53B18">
        <w:rPr>
          <w:rFonts w:ascii="Times New Roman" w:hAnsi="Times New Roman" w:cs="Times New Roman"/>
          <w:b/>
          <w:rPrChange w:id="5100" w:author="Tri Le" w:date="2021-07-13T20:26:00Z">
            <w:rPr>
              <w:rFonts w:ascii="Cambria" w:hAnsi="Cambria"/>
              <w:b/>
            </w:rPr>
          </w:rPrChange>
        </w:rPr>
        <w:t xml:space="preserve">RESULTS </w:t>
      </w:r>
    </w:p>
    <w:p w14:paraId="30CC166C" w14:textId="4EB556AC" w:rsidR="00C73B9E" w:rsidRPr="00E53B18" w:rsidRDefault="00C73B9E" w:rsidP="00A26807">
      <w:pPr>
        <w:spacing w:line="480" w:lineRule="auto"/>
        <w:jc w:val="both"/>
        <w:rPr>
          <w:rFonts w:ascii="Times New Roman" w:hAnsi="Times New Roman" w:cs="Times New Roman"/>
          <w:rPrChange w:id="5101" w:author="Tri Le" w:date="2021-07-13T20:26:00Z">
            <w:rPr/>
          </w:rPrChange>
        </w:rPr>
      </w:pPr>
      <w:r w:rsidRPr="00E53B18">
        <w:rPr>
          <w:rFonts w:ascii="Times New Roman" w:hAnsi="Times New Roman" w:cs="Times New Roman"/>
          <w:rPrChange w:id="5102" w:author="Tri Le" w:date="2021-07-13T20:26:00Z">
            <w:rPr/>
          </w:rPrChange>
        </w:rPr>
        <w:t xml:space="preserve">The </w:t>
      </w:r>
      <w:del w:id="5103" w:author="Tri Le" w:date="2021-07-09T16:08:00Z">
        <w:r w:rsidRPr="00E53B18" w:rsidDel="00BF48BB">
          <w:rPr>
            <w:rFonts w:ascii="Times New Roman" w:hAnsi="Times New Roman" w:cs="Times New Roman"/>
            <w:rPrChange w:id="5104" w:author="Tri Le" w:date="2021-07-13T20:26:00Z">
              <w:rPr/>
            </w:rPrChange>
          </w:rPr>
          <w:delText>gene copy</w:delText>
        </w:r>
      </w:del>
      <w:ins w:id="5105" w:author="Tri Le" w:date="2021-07-09T16:08:00Z">
        <w:r w:rsidR="00BF48BB" w:rsidRPr="00E53B18">
          <w:rPr>
            <w:rFonts w:ascii="Times New Roman" w:hAnsi="Times New Roman" w:cs="Times New Roman"/>
            <w:rPrChange w:id="5106" w:author="Tri Le" w:date="2021-07-13T20:26:00Z">
              <w:rPr/>
            </w:rPrChange>
          </w:rPr>
          <w:t>GCN</w:t>
        </w:r>
      </w:ins>
      <w:r w:rsidRPr="00E53B18">
        <w:rPr>
          <w:rFonts w:ascii="Times New Roman" w:hAnsi="Times New Roman" w:cs="Times New Roman"/>
          <w:rPrChange w:id="5107" w:author="Tri Le" w:date="2021-07-13T20:26:00Z">
            <w:rPr/>
          </w:rPrChange>
        </w:rPr>
        <w:t xml:space="preserve"> values for the DNA and RNA viruses and </w:t>
      </w:r>
      <w:r w:rsidRPr="00E53B18">
        <w:rPr>
          <w:rFonts w:ascii="Times New Roman" w:hAnsi="Times New Roman" w:cs="Times New Roman"/>
          <w:i/>
          <w:rPrChange w:id="5108" w:author="Tri Le" w:date="2021-07-13T20:26:00Z">
            <w:rPr>
              <w:i/>
            </w:rPr>
          </w:rPrChange>
        </w:rPr>
        <w:t xml:space="preserve">uidA </w:t>
      </w:r>
      <w:r w:rsidRPr="00E53B18">
        <w:rPr>
          <w:rFonts w:ascii="Times New Roman" w:hAnsi="Times New Roman" w:cs="Times New Roman"/>
          <w:rPrChange w:id="5109" w:author="Tri Le" w:date="2021-07-13T20:26:00Z">
            <w:rPr/>
          </w:rPrChange>
        </w:rPr>
        <w:t>were transformed into log</w:t>
      </w:r>
      <w:r w:rsidRPr="00E53B18">
        <w:rPr>
          <w:rFonts w:ascii="Times New Roman" w:hAnsi="Times New Roman" w:cs="Times New Roman"/>
          <w:vertAlign w:val="subscript"/>
          <w:rPrChange w:id="5110" w:author="Tri Le" w:date="2021-07-13T20:26:00Z">
            <w:rPr/>
          </w:rPrChange>
        </w:rPr>
        <w:t>10</w:t>
      </w:r>
      <w:r w:rsidRPr="00E53B18">
        <w:rPr>
          <w:rFonts w:ascii="Times New Roman" w:hAnsi="Times New Roman" w:cs="Times New Roman"/>
          <w:rPrChange w:id="5111" w:author="Tri Le" w:date="2021-07-13T20:26:00Z">
            <w:rPr/>
          </w:rPrChange>
        </w:rPr>
        <w:t xml:space="preserve"> form. These values </w:t>
      </w:r>
      <w:ins w:id="5112" w:author="Tri Le" w:date="2021-07-12T18:30:00Z">
        <w:r w:rsidR="00904259" w:rsidRPr="00E53B18">
          <w:rPr>
            <w:rFonts w:ascii="Times New Roman" w:hAnsi="Times New Roman" w:cs="Times New Roman"/>
            <w:rPrChange w:id="5113" w:author="Tri Le" w:date="2021-07-13T20:26:00Z">
              <w:rPr/>
            </w:rPrChange>
          </w:rPr>
          <w:t xml:space="preserve">then </w:t>
        </w:r>
      </w:ins>
      <w:r w:rsidRPr="00E53B18">
        <w:rPr>
          <w:rFonts w:ascii="Times New Roman" w:hAnsi="Times New Roman" w:cs="Times New Roman"/>
          <w:rPrChange w:id="5114" w:author="Tri Le" w:date="2021-07-13T20:26:00Z">
            <w:rPr/>
          </w:rPrChange>
        </w:rPr>
        <w:t xml:space="preserve">ran a </w:t>
      </w:r>
      <w:del w:id="5115" w:author="Tri Le" w:date="2021-07-08T18:26:00Z">
        <w:r w:rsidRPr="00E53B18" w:rsidDel="00395F47">
          <w:rPr>
            <w:rFonts w:ascii="Times New Roman" w:hAnsi="Times New Roman" w:cs="Times New Roman"/>
            <w:rPrChange w:id="5116" w:author="Tri Le" w:date="2021-07-13T20:26:00Z">
              <w:rPr/>
            </w:rPrChange>
          </w:rPr>
          <w:delText xml:space="preserve">Generalized Linear Model </w:delText>
        </w:r>
      </w:del>
      <w:ins w:id="5117" w:author="Tri Le" w:date="2021-07-08T18:28:00Z">
        <w:r w:rsidR="00474859" w:rsidRPr="00E53B18">
          <w:rPr>
            <w:rFonts w:ascii="Times New Roman" w:hAnsi="Times New Roman" w:cs="Times New Roman"/>
            <w:rPrChange w:id="5118" w:author="Tri Le" w:date="2021-07-13T20:26:00Z">
              <w:rPr/>
            </w:rPrChange>
          </w:rPr>
          <w:t>g</w:t>
        </w:r>
        <w:r w:rsidR="00E12118" w:rsidRPr="00E53B18">
          <w:rPr>
            <w:rFonts w:ascii="Times New Roman" w:hAnsi="Times New Roman" w:cs="Times New Roman"/>
            <w:rPrChange w:id="5119" w:author="Tri Le" w:date="2021-07-13T20:26:00Z">
              <w:rPr/>
            </w:rPrChange>
          </w:rPr>
          <w:t xml:space="preserve">eneral </w:t>
        </w:r>
        <w:r w:rsidR="00474859" w:rsidRPr="00E53B18">
          <w:rPr>
            <w:rFonts w:ascii="Times New Roman" w:hAnsi="Times New Roman" w:cs="Times New Roman"/>
            <w:rPrChange w:id="5120" w:author="Tri Le" w:date="2021-07-13T20:26:00Z">
              <w:rPr/>
            </w:rPrChange>
          </w:rPr>
          <w:t>l</w:t>
        </w:r>
        <w:r w:rsidR="00E12118" w:rsidRPr="00E53B18">
          <w:rPr>
            <w:rFonts w:ascii="Times New Roman" w:hAnsi="Times New Roman" w:cs="Times New Roman"/>
            <w:rPrChange w:id="5121" w:author="Tri Le" w:date="2021-07-13T20:26:00Z">
              <w:rPr/>
            </w:rPrChange>
          </w:rPr>
          <w:t xml:space="preserve">inear </w:t>
        </w:r>
        <w:r w:rsidR="00474859" w:rsidRPr="00E53B18">
          <w:rPr>
            <w:rFonts w:ascii="Times New Roman" w:hAnsi="Times New Roman" w:cs="Times New Roman"/>
            <w:rPrChange w:id="5122" w:author="Tri Le" w:date="2021-07-13T20:26:00Z">
              <w:rPr/>
            </w:rPrChange>
          </w:rPr>
          <w:t>m</w:t>
        </w:r>
        <w:r w:rsidR="00E12118" w:rsidRPr="00E53B18">
          <w:rPr>
            <w:rFonts w:ascii="Times New Roman" w:hAnsi="Times New Roman" w:cs="Times New Roman"/>
            <w:rPrChange w:id="5123" w:author="Tri Le" w:date="2021-07-13T20:26:00Z">
              <w:rPr/>
            </w:rPrChange>
          </w:rPr>
          <w:t>odel</w:t>
        </w:r>
      </w:ins>
      <w:ins w:id="5124" w:author="Tri Le" w:date="2021-07-08T18:26:00Z">
        <w:r w:rsidR="00395F47" w:rsidRPr="00E53B18">
          <w:rPr>
            <w:rFonts w:ascii="Times New Roman" w:hAnsi="Times New Roman" w:cs="Times New Roman"/>
            <w:rPrChange w:id="5125" w:author="Tri Le" w:date="2021-07-13T20:26:00Z">
              <w:rPr/>
            </w:rPrChange>
          </w:rPr>
          <w:t xml:space="preserve"> </w:t>
        </w:r>
      </w:ins>
      <w:r w:rsidRPr="00E53B18">
        <w:rPr>
          <w:rFonts w:ascii="Times New Roman" w:hAnsi="Times New Roman" w:cs="Times New Roman"/>
          <w:rPrChange w:id="5126" w:author="Tri Le" w:date="2021-07-13T20:26:00Z">
            <w:rPr/>
          </w:rPrChange>
        </w:rPr>
        <w:t>Tukey-Kramer analysis</w:t>
      </w:r>
      <w:del w:id="5127" w:author="Tri Le" w:date="2021-07-09T16:09:00Z">
        <w:r w:rsidRPr="00E53B18" w:rsidDel="00082466">
          <w:rPr>
            <w:rFonts w:ascii="Times New Roman" w:hAnsi="Times New Roman" w:cs="Times New Roman"/>
            <w:rPrChange w:id="5128" w:author="Tri Le" w:date="2021-07-13T20:26:00Z">
              <w:rPr/>
            </w:rPrChange>
          </w:rPr>
          <w:delText xml:space="preserve"> </w:delText>
        </w:r>
        <w:r w:rsidRPr="00E53B18" w:rsidDel="00356088">
          <w:rPr>
            <w:rFonts w:ascii="Times New Roman" w:hAnsi="Times New Roman" w:cs="Times New Roman"/>
            <w:rPrChange w:id="5129" w:author="Tri Le" w:date="2021-07-13T20:26:00Z">
              <w:rPr/>
            </w:rPrChange>
          </w:rPr>
          <w:delText>with 95% level of confidence (p level = 0.05).</w:delText>
        </w:r>
      </w:del>
      <w:ins w:id="5130" w:author="Tri Le" w:date="2021-07-09T16:09:00Z">
        <w:r w:rsidR="00356088" w:rsidRPr="00E53B18">
          <w:rPr>
            <w:rFonts w:ascii="Times New Roman" w:hAnsi="Times New Roman" w:cs="Times New Roman"/>
            <w:rPrChange w:id="5131" w:author="Tri Le" w:date="2021-07-13T20:26:00Z">
              <w:rPr/>
            </w:rPrChange>
          </w:rPr>
          <w:t>, and t</w:t>
        </w:r>
      </w:ins>
      <w:del w:id="5132" w:author="Tri Le" w:date="2021-07-09T16:09:00Z">
        <w:r w:rsidRPr="00E53B18" w:rsidDel="00356088">
          <w:rPr>
            <w:rFonts w:ascii="Times New Roman" w:hAnsi="Times New Roman" w:cs="Times New Roman"/>
            <w:rPrChange w:id="5133" w:author="Tri Le" w:date="2021-07-13T20:26:00Z">
              <w:rPr/>
            </w:rPrChange>
          </w:rPr>
          <w:delText xml:space="preserve"> T</w:delText>
        </w:r>
      </w:del>
      <w:r w:rsidRPr="00E53B18">
        <w:rPr>
          <w:rFonts w:ascii="Times New Roman" w:hAnsi="Times New Roman" w:cs="Times New Roman"/>
          <w:rPrChange w:id="5134" w:author="Tri Le" w:date="2021-07-13T20:26:00Z">
            <w:rPr/>
          </w:rPrChange>
        </w:rPr>
        <w:t xml:space="preserve">he means of each wastewater </w:t>
      </w:r>
      <w:del w:id="5135" w:author="Tri Le" w:date="2021-07-12T18:31:00Z">
        <w:r w:rsidRPr="00E53B18" w:rsidDel="00BF1BC1">
          <w:rPr>
            <w:rFonts w:ascii="Times New Roman" w:hAnsi="Times New Roman" w:cs="Times New Roman"/>
            <w:rPrChange w:id="5136" w:author="Tri Le" w:date="2021-07-13T20:26:00Z">
              <w:rPr/>
            </w:rPrChange>
          </w:rPr>
          <w:delText xml:space="preserve">sample </w:delText>
        </w:r>
      </w:del>
      <w:ins w:id="5137" w:author="Tri Le" w:date="2021-07-12T18:31:00Z">
        <w:r w:rsidR="00BF1BC1" w:rsidRPr="00E53B18">
          <w:rPr>
            <w:rFonts w:ascii="Times New Roman" w:hAnsi="Times New Roman" w:cs="Times New Roman"/>
            <w:rPrChange w:id="5138" w:author="Tri Le" w:date="2021-07-13T20:26:00Z">
              <w:rPr/>
            </w:rPrChange>
          </w:rPr>
          <w:t xml:space="preserve">processing </w:t>
        </w:r>
      </w:ins>
      <w:r w:rsidRPr="00E53B18">
        <w:rPr>
          <w:rFonts w:ascii="Times New Roman" w:hAnsi="Times New Roman" w:cs="Times New Roman"/>
          <w:rPrChange w:id="5139" w:author="Tri Le" w:date="2021-07-13T20:26:00Z">
            <w:rPr/>
          </w:rPrChange>
        </w:rPr>
        <w:t xml:space="preserve">stage for each </w:t>
      </w:r>
      <w:del w:id="5140" w:author="Tri Le" w:date="2021-07-12T18:31:00Z">
        <w:r w:rsidRPr="00E53B18" w:rsidDel="00294EF3">
          <w:rPr>
            <w:rFonts w:ascii="Times New Roman" w:hAnsi="Times New Roman" w:cs="Times New Roman"/>
            <w:rPrChange w:id="5141" w:author="Tri Le" w:date="2021-07-13T20:26:00Z">
              <w:rPr/>
            </w:rPrChange>
          </w:rPr>
          <w:delText>enteric virus targeted</w:delText>
        </w:r>
      </w:del>
      <w:ins w:id="5142" w:author="Tri Le" w:date="2021-07-12T18:31:00Z">
        <w:r w:rsidR="00294EF3" w:rsidRPr="00E53B18">
          <w:rPr>
            <w:rFonts w:ascii="Times New Roman" w:hAnsi="Times New Roman" w:cs="Times New Roman"/>
            <w:rPrChange w:id="5143" w:author="Tri Le" w:date="2021-07-13T20:26:00Z">
              <w:rPr/>
            </w:rPrChange>
          </w:rPr>
          <w:t>target</w:t>
        </w:r>
      </w:ins>
      <w:r w:rsidRPr="00E53B18">
        <w:rPr>
          <w:rFonts w:ascii="Times New Roman" w:hAnsi="Times New Roman" w:cs="Times New Roman"/>
          <w:rPrChange w:id="5144" w:author="Tri Le" w:date="2021-07-13T20:26:00Z">
            <w:rPr/>
          </w:rPrChange>
        </w:rPr>
        <w:t xml:space="preserve"> were analyzed. The </w:t>
      </w:r>
      <w:del w:id="5145" w:author="Tri Le" w:date="2021-07-09T16:09:00Z">
        <w:r w:rsidRPr="00E53B18" w:rsidDel="00364DCE">
          <w:rPr>
            <w:rFonts w:ascii="Times New Roman" w:hAnsi="Times New Roman" w:cs="Times New Roman"/>
            <w:rPrChange w:id="5146" w:author="Tri Le" w:date="2021-07-13T20:26:00Z">
              <w:rPr/>
            </w:rPrChange>
          </w:rPr>
          <w:delText>gene copy numbers</w:delText>
        </w:r>
      </w:del>
      <w:ins w:id="5147" w:author="Tri Le" w:date="2021-07-09T16:09:00Z">
        <w:r w:rsidR="00364DCE" w:rsidRPr="00E53B18">
          <w:rPr>
            <w:rFonts w:ascii="Times New Roman" w:hAnsi="Times New Roman" w:cs="Times New Roman"/>
            <w:rPrChange w:id="5148" w:author="Tri Le" w:date="2021-07-13T20:26:00Z">
              <w:rPr/>
            </w:rPrChange>
          </w:rPr>
          <w:t>GCNs</w:t>
        </w:r>
      </w:ins>
      <w:r w:rsidRPr="00E53B18">
        <w:rPr>
          <w:rFonts w:ascii="Times New Roman" w:hAnsi="Times New Roman" w:cs="Times New Roman"/>
          <w:rPrChange w:id="5149" w:author="Tri Le" w:date="2021-07-13T20:26:00Z">
            <w:rPr/>
          </w:rPrChange>
        </w:rPr>
        <w:t xml:space="preserve"> were expressed in terms of </w:t>
      </w:r>
      <w:ins w:id="5150" w:author="Miguel Uyaguari" w:date="2021-07-12T23:09:00Z">
        <w:r w:rsidR="00B15473" w:rsidRPr="00E53B18">
          <w:rPr>
            <w:rFonts w:ascii="Times New Roman" w:hAnsi="Times New Roman" w:cs="Times New Roman"/>
            <w:rPrChange w:id="5151" w:author="Tri Le" w:date="2021-07-13T20:26:00Z">
              <w:rPr/>
            </w:rPrChange>
          </w:rPr>
          <w:t xml:space="preserve">volume </w:t>
        </w:r>
      </w:ins>
      <w:del w:id="5152" w:author="Miguel Uyaguari" w:date="2021-07-12T23:10:00Z">
        <w:r w:rsidRPr="00E53B18" w:rsidDel="00B15473">
          <w:rPr>
            <w:rFonts w:ascii="Times New Roman" w:hAnsi="Times New Roman" w:cs="Times New Roman"/>
            <w:rPrChange w:id="5153" w:author="Tri Le" w:date="2021-07-13T20:26:00Z">
              <w:rPr/>
            </w:rPrChange>
          </w:rPr>
          <w:delText>biomass and volume</w:delText>
        </w:r>
      </w:del>
      <w:ins w:id="5154" w:author="Tri Le" w:date="2021-07-12T18:31:00Z">
        <w:del w:id="5155" w:author="Miguel Uyaguari" w:date="2021-07-12T23:10:00Z">
          <w:r w:rsidR="002C7C10" w:rsidRPr="00E53B18" w:rsidDel="00B15473">
            <w:rPr>
              <w:rFonts w:ascii="Times New Roman" w:hAnsi="Times New Roman" w:cs="Times New Roman"/>
              <w:rPrChange w:id="5156" w:author="Tri Le" w:date="2021-07-13T20:26:00Z">
                <w:rPr/>
              </w:rPrChange>
            </w:rPr>
            <w:delText>sample</w:delText>
          </w:r>
        </w:del>
      </w:ins>
      <w:ins w:id="5157" w:author="Miguel Uyaguari" w:date="2021-07-12T23:10:00Z">
        <w:r w:rsidR="00B15473" w:rsidRPr="00E53B18">
          <w:rPr>
            <w:rFonts w:ascii="Times New Roman" w:hAnsi="Times New Roman" w:cs="Times New Roman"/>
            <w:rPrChange w:id="5158" w:author="Tri Le" w:date="2021-07-13T20:26:00Z">
              <w:rPr/>
            </w:rPrChange>
          </w:rPr>
          <w:t>(m</w:t>
        </w:r>
      </w:ins>
      <w:ins w:id="5159" w:author="Tri Le" w:date="2021-07-13T17:21:00Z">
        <w:r w:rsidR="00DD19D3" w:rsidRPr="00E53B18">
          <w:rPr>
            <w:rFonts w:ascii="Times New Roman" w:hAnsi="Times New Roman" w:cs="Times New Roman"/>
            <w:rPrChange w:id="5160" w:author="Tri Le" w:date="2021-07-13T20:26:00Z">
              <w:rPr/>
            </w:rPrChange>
          </w:rPr>
          <w:t>L</w:t>
        </w:r>
      </w:ins>
      <w:ins w:id="5161" w:author="Miguel Uyaguari" w:date="2021-07-12T23:10:00Z">
        <w:del w:id="5162" w:author="Tri Le" w:date="2021-07-13T17:21:00Z">
          <w:r w:rsidR="00B15473" w:rsidRPr="00E53B18" w:rsidDel="00DD19D3">
            <w:rPr>
              <w:rFonts w:ascii="Times New Roman" w:hAnsi="Times New Roman" w:cs="Times New Roman"/>
              <w:rPrChange w:id="5163" w:author="Tri Le" w:date="2021-07-13T20:26:00Z">
                <w:rPr/>
              </w:rPrChange>
            </w:rPr>
            <w:delText>l</w:delText>
          </w:r>
        </w:del>
        <w:r w:rsidR="00B15473" w:rsidRPr="00E53B18">
          <w:rPr>
            <w:rFonts w:ascii="Times New Roman" w:hAnsi="Times New Roman" w:cs="Times New Roman"/>
            <w:rPrChange w:id="5164" w:author="Tri Le" w:date="2021-07-13T20:26:00Z">
              <w:rPr/>
            </w:rPrChange>
          </w:rPr>
          <w:t>)</w:t>
        </w:r>
      </w:ins>
      <w:ins w:id="5165" w:author="Tri Le" w:date="2021-07-12T18:31:00Z">
        <w:r w:rsidR="002C7C10" w:rsidRPr="00E53B18">
          <w:rPr>
            <w:rFonts w:ascii="Times New Roman" w:hAnsi="Times New Roman" w:cs="Times New Roman"/>
            <w:rPrChange w:id="5166" w:author="Tri Le" w:date="2021-07-13T20:26:00Z">
              <w:rPr/>
            </w:rPrChange>
          </w:rPr>
          <w:t xml:space="preserve"> </w:t>
        </w:r>
      </w:ins>
      <w:ins w:id="5167" w:author="Miguel Uyaguari" w:date="2021-07-12T23:10:00Z">
        <w:r w:rsidR="00B15473" w:rsidRPr="00E53B18">
          <w:rPr>
            <w:rFonts w:ascii="Times New Roman" w:hAnsi="Times New Roman" w:cs="Times New Roman"/>
            <w:rPrChange w:id="5168" w:author="Tri Le" w:date="2021-07-13T20:26:00Z">
              <w:rPr/>
            </w:rPrChange>
          </w:rPr>
          <w:t xml:space="preserve">or weight (g) of sample </w:t>
        </w:r>
      </w:ins>
      <w:ins w:id="5169" w:author="Tri Le" w:date="2021-07-12T18:31:00Z">
        <w:r w:rsidR="002C7C10" w:rsidRPr="00E53B18">
          <w:rPr>
            <w:rFonts w:ascii="Times New Roman" w:hAnsi="Times New Roman" w:cs="Times New Roman"/>
            <w:rPrChange w:id="5170" w:author="Tri Le" w:date="2021-07-13T20:26:00Z">
              <w:rPr/>
            </w:rPrChange>
          </w:rPr>
          <w:t>and biomass</w:t>
        </w:r>
      </w:ins>
      <w:ins w:id="5171" w:author="Miguel Uyaguari" w:date="2021-07-12T23:10:00Z">
        <w:r w:rsidR="00B15473" w:rsidRPr="00E53B18">
          <w:rPr>
            <w:rFonts w:ascii="Times New Roman" w:hAnsi="Times New Roman" w:cs="Times New Roman"/>
            <w:rPrChange w:id="5172" w:author="Tri Le" w:date="2021-07-13T20:26:00Z">
              <w:rPr/>
            </w:rPrChange>
          </w:rPr>
          <w:t xml:space="preserve"> (ng of nucleic acids)</w:t>
        </w:r>
      </w:ins>
      <w:ins w:id="5173" w:author="Tri Le" w:date="2021-07-12T18:31:00Z">
        <w:r w:rsidR="00A3715E" w:rsidRPr="00E53B18">
          <w:rPr>
            <w:rFonts w:ascii="Times New Roman" w:hAnsi="Times New Roman" w:cs="Times New Roman"/>
            <w:rPrChange w:id="5174" w:author="Tri Le" w:date="2021-07-13T20:26:00Z">
              <w:rPr/>
            </w:rPrChange>
          </w:rPr>
          <w:t xml:space="preserve">. </w:t>
        </w:r>
      </w:ins>
      <w:del w:id="5175" w:author="Tri Le" w:date="2021-07-12T18:31:00Z">
        <w:r w:rsidRPr="00E53B18" w:rsidDel="00A3715E">
          <w:rPr>
            <w:rFonts w:ascii="Times New Roman" w:hAnsi="Times New Roman" w:cs="Times New Roman"/>
            <w:rPrChange w:id="5176" w:author="Tri Le" w:date="2021-07-13T20:26:00Z">
              <w:rPr/>
            </w:rPrChange>
          </w:rPr>
          <w:delText xml:space="preserve"> (except for </w:delText>
        </w:r>
        <w:r w:rsidRPr="00E53B18" w:rsidDel="00C84119">
          <w:rPr>
            <w:rFonts w:ascii="Times New Roman" w:hAnsi="Times New Roman" w:cs="Times New Roman"/>
            <w:rPrChange w:id="5177" w:author="Tri Le" w:date="2021-07-13T20:26:00Z">
              <w:rPr/>
            </w:rPrChange>
          </w:rPr>
          <w:delText>sludge cake</w:delText>
        </w:r>
      </w:del>
      <w:del w:id="5178" w:author="Tri Le" w:date="2021-07-06T19:01:00Z">
        <w:r w:rsidRPr="00E53B18" w:rsidDel="00633C06">
          <w:rPr>
            <w:rFonts w:ascii="Times New Roman" w:hAnsi="Times New Roman" w:cs="Times New Roman"/>
            <w:rPrChange w:id="5179" w:author="Tri Le" w:date="2021-07-13T20:26:00Z">
              <w:rPr/>
            </w:rPrChange>
          </w:rPr>
          <w:delText xml:space="preserve">; it </w:delText>
        </w:r>
      </w:del>
      <w:del w:id="5180" w:author="Tri Le" w:date="2021-07-12T18:31:00Z">
        <w:r w:rsidRPr="00E53B18" w:rsidDel="00A3715E">
          <w:rPr>
            <w:rFonts w:ascii="Times New Roman" w:hAnsi="Times New Roman" w:cs="Times New Roman"/>
            <w:rPrChange w:id="5181" w:author="Tri Le" w:date="2021-07-13T20:26:00Z">
              <w:rPr/>
            </w:rPrChange>
          </w:rPr>
          <w:delText xml:space="preserve">was expressed in </w:delText>
        </w:r>
      </w:del>
      <w:del w:id="5182" w:author="Tri Le" w:date="2021-07-09T14:21:00Z">
        <w:r w:rsidRPr="00E53B18" w:rsidDel="00502610">
          <w:rPr>
            <w:rFonts w:ascii="Times New Roman" w:hAnsi="Times New Roman" w:cs="Times New Roman"/>
            <w:rPrChange w:id="5183" w:author="Tri Le" w:date="2021-07-13T20:26:00Z">
              <w:rPr/>
            </w:rPrChange>
          </w:rPr>
          <w:delText>grams</w:delText>
        </w:r>
      </w:del>
      <w:del w:id="5184" w:author="Tri Le" w:date="2021-07-12T18:31:00Z">
        <w:r w:rsidRPr="00E53B18" w:rsidDel="00A3715E">
          <w:rPr>
            <w:rFonts w:ascii="Times New Roman" w:hAnsi="Times New Roman" w:cs="Times New Roman"/>
            <w:rPrChange w:id="5185" w:author="Tri Le" w:date="2021-07-13T20:26:00Z">
              <w:rPr/>
            </w:rPrChange>
          </w:rPr>
          <w:delText xml:space="preserve">). </w:delText>
        </w:r>
      </w:del>
      <w:ins w:id="5186" w:author="Tri Le" w:date="2021-07-06T19:03:00Z">
        <w:r w:rsidR="008C2158" w:rsidRPr="00E53B18">
          <w:rPr>
            <w:rFonts w:ascii="Times New Roman" w:hAnsi="Times New Roman" w:cs="Times New Roman"/>
            <w:rPrChange w:id="5187" w:author="Tri Le" w:date="2021-07-13T20:26:00Z">
              <w:rPr/>
            </w:rPrChange>
          </w:rPr>
          <w:t xml:space="preserve">In some cases, these values were </w:t>
        </w:r>
      </w:ins>
      <w:ins w:id="5188" w:author="Tri Le" w:date="2021-07-06T19:04:00Z">
        <w:r w:rsidR="008C2158" w:rsidRPr="00E53B18">
          <w:rPr>
            <w:rFonts w:ascii="Times New Roman" w:hAnsi="Times New Roman" w:cs="Times New Roman"/>
            <w:rPrChange w:id="5189" w:author="Tri Le" w:date="2021-07-13T20:26:00Z">
              <w:rPr/>
            </w:rPrChange>
          </w:rPr>
          <w:t>log</w:t>
        </w:r>
        <w:r w:rsidR="008C2158" w:rsidRPr="00E53B18">
          <w:rPr>
            <w:rFonts w:ascii="Times New Roman" w:hAnsi="Times New Roman" w:cs="Times New Roman"/>
            <w:vertAlign w:val="subscript"/>
            <w:rPrChange w:id="5190" w:author="Tri Le" w:date="2021-07-13T20:26:00Z">
              <w:rPr>
                <w:vertAlign w:val="subscript"/>
              </w:rPr>
            </w:rPrChange>
          </w:rPr>
          <w:t>10</w:t>
        </w:r>
      </w:ins>
      <w:ins w:id="5191" w:author="Tri Le" w:date="2021-07-08T19:38:00Z">
        <w:r w:rsidR="0077301E" w:rsidRPr="00E53B18">
          <w:rPr>
            <w:rFonts w:ascii="Times New Roman" w:hAnsi="Times New Roman" w:cs="Times New Roman"/>
            <w:rPrChange w:id="5192" w:author="Tri Le" w:date="2021-07-13T20:26:00Z">
              <w:rPr/>
            </w:rPrChange>
          </w:rPr>
          <w:t>-</w:t>
        </w:r>
      </w:ins>
      <w:ins w:id="5193" w:author="Tri Le" w:date="2021-07-06T19:04:00Z">
        <w:r w:rsidR="008C2158" w:rsidRPr="00E53B18">
          <w:rPr>
            <w:rFonts w:ascii="Times New Roman" w:hAnsi="Times New Roman" w:cs="Times New Roman"/>
            <w:rPrChange w:id="5194" w:author="Tri Le" w:date="2021-07-13T20:26:00Z">
              <w:rPr/>
            </w:rPrChange>
          </w:rPr>
          <w:t>transform</w:t>
        </w:r>
      </w:ins>
      <w:ins w:id="5195" w:author="Tri Le" w:date="2021-07-08T19:38:00Z">
        <w:r w:rsidR="0077301E" w:rsidRPr="00E53B18">
          <w:rPr>
            <w:rFonts w:ascii="Times New Roman" w:hAnsi="Times New Roman" w:cs="Times New Roman"/>
            <w:rPrChange w:id="5196" w:author="Tri Le" w:date="2021-07-13T20:26:00Z">
              <w:rPr/>
            </w:rPrChange>
          </w:rPr>
          <w:t>ed</w:t>
        </w:r>
      </w:ins>
      <w:ins w:id="5197" w:author="Tri Le" w:date="2021-07-06T19:04:00Z">
        <w:r w:rsidR="008C2158" w:rsidRPr="00E53B18">
          <w:rPr>
            <w:rFonts w:ascii="Times New Roman" w:hAnsi="Times New Roman" w:cs="Times New Roman"/>
            <w:rPrChange w:id="5198" w:author="Tri Le" w:date="2021-07-13T20:26:00Z">
              <w:rPr/>
            </w:rPrChange>
          </w:rPr>
          <w:t xml:space="preserve"> for </w:t>
        </w:r>
        <w:r w:rsidR="005C0BCA" w:rsidRPr="00E53B18">
          <w:rPr>
            <w:rFonts w:ascii="Times New Roman" w:hAnsi="Times New Roman" w:cs="Times New Roman"/>
            <w:rPrChange w:id="5199" w:author="Tri Le" w:date="2021-07-13T20:26:00Z">
              <w:rPr/>
            </w:rPrChange>
          </w:rPr>
          <w:t>readability</w:t>
        </w:r>
        <w:r w:rsidR="008C2158" w:rsidRPr="00E53B18">
          <w:rPr>
            <w:rFonts w:ascii="Times New Roman" w:hAnsi="Times New Roman" w:cs="Times New Roman"/>
            <w:rPrChange w:id="5200" w:author="Tri Le" w:date="2021-07-13T20:26:00Z">
              <w:rPr/>
            </w:rPrChange>
          </w:rPr>
          <w:t xml:space="preserve"> purposes. </w:t>
        </w:r>
      </w:ins>
      <w:r w:rsidR="00790D75" w:rsidRPr="00E53B18">
        <w:rPr>
          <w:rFonts w:ascii="Times New Roman" w:hAnsi="Times New Roman" w:cs="Times New Roman"/>
          <w:rPrChange w:id="5201" w:author="Tri Le" w:date="2021-07-13T20:26:00Z">
            <w:rPr/>
          </w:rPrChange>
        </w:rPr>
        <w:t xml:space="preserve">The presence of DNA and RNA viral gene copies and </w:t>
      </w:r>
      <w:r w:rsidR="00790D75" w:rsidRPr="00E53B18">
        <w:rPr>
          <w:rFonts w:ascii="Times New Roman" w:hAnsi="Times New Roman" w:cs="Times New Roman"/>
          <w:i/>
          <w:rPrChange w:id="5202" w:author="Tri Le" w:date="2021-07-13T20:26:00Z">
            <w:rPr>
              <w:i/>
            </w:rPr>
          </w:rPrChange>
        </w:rPr>
        <w:t xml:space="preserve">uidA </w:t>
      </w:r>
      <w:r w:rsidR="00790D75" w:rsidRPr="00E53B18">
        <w:rPr>
          <w:rFonts w:ascii="Times New Roman" w:hAnsi="Times New Roman" w:cs="Times New Roman"/>
          <w:rPrChange w:id="5203" w:author="Tri Le" w:date="2021-07-13T20:26:00Z">
            <w:rPr/>
          </w:rPrChange>
        </w:rPr>
        <w:t>in the Milli-Q water (negative control)</w:t>
      </w:r>
      <w:r w:rsidR="00373093" w:rsidRPr="00E53B18">
        <w:rPr>
          <w:rFonts w:ascii="Times New Roman" w:hAnsi="Times New Roman" w:cs="Times New Roman"/>
          <w:rPrChange w:id="5204" w:author="Tri Le" w:date="2021-07-13T20:26:00Z">
            <w:rPr/>
          </w:rPrChange>
        </w:rPr>
        <w:t xml:space="preserve"> samples</w:t>
      </w:r>
      <w:r w:rsidR="00790D75" w:rsidRPr="00E53B18">
        <w:rPr>
          <w:rFonts w:ascii="Times New Roman" w:hAnsi="Times New Roman" w:cs="Times New Roman"/>
          <w:rPrChange w:id="5205" w:author="Tri Le" w:date="2021-07-13T20:26:00Z">
            <w:rPr/>
          </w:rPrChange>
        </w:rPr>
        <w:t xml:space="preserve"> across all </w:t>
      </w:r>
      <w:r w:rsidR="00373093" w:rsidRPr="00E53B18">
        <w:rPr>
          <w:rFonts w:ascii="Times New Roman" w:hAnsi="Times New Roman" w:cs="Times New Roman"/>
          <w:rPrChange w:id="5206" w:author="Tri Le" w:date="2021-07-13T20:26:00Z">
            <w:rPr/>
          </w:rPrChange>
        </w:rPr>
        <w:t xml:space="preserve">Events 1-4 </w:t>
      </w:r>
      <w:r w:rsidR="00790D75" w:rsidRPr="00E53B18">
        <w:rPr>
          <w:rFonts w:ascii="Times New Roman" w:hAnsi="Times New Roman" w:cs="Times New Roman"/>
          <w:rPrChange w:id="5207" w:author="Tri Le" w:date="2021-07-13T20:26:00Z">
            <w:rPr/>
          </w:rPrChange>
        </w:rPr>
        <w:t xml:space="preserve">were negative. </w:t>
      </w:r>
      <w:r w:rsidR="00E368F9" w:rsidRPr="00E53B18">
        <w:rPr>
          <w:rFonts w:ascii="Times New Roman" w:hAnsi="Times New Roman" w:cs="Times New Roman"/>
          <w:rPrChange w:id="5208" w:author="Tri Le" w:date="2021-07-13T20:26:00Z">
            <w:rPr/>
          </w:rPrChange>
        </w:rPr>
        <w:t xml:space="preserve">The </w:t>
      </w:r>
      <w:commentRangeStart w:id="5209"/>
      <w:commentRangeStart w:id="5210"/>
      <w:del w:id="5211" w:author="Miguel Uyaguari" w:date="2021-07-12T23:11:00Z">
        <w:r w:rsidR="00E368F9" w:rsidRPr="00E53B18" w:rsidDel="00CB3148">
          <w:rPr>
            <w:rFonts w:ascii="Times New Roman" w:hAnsi="Times New Roman" w:cs="Times New Roman"/>
            <w:rPrChange w:id="5212" w:author="Tri Le" w:date="2021-07-13T20:26:00Z">
              <w:rPr/>
            </w:rPrChange>
          </w:rPr>
          <w:delText>red</w:delText>
        </w:r>
      </w:del>
      <w:ins w:id="5213" w:author="Miguel Uyaguari" w:date="2021-07-12T23:11:00Z">
        <w:r w:rsidR="00CB3148" w:rsidRPr="00E53B18">
          <w:rPr>
            <w:rFonts w:ascii="Times New Roman" w:hAnsi="Times New Roman" w:cs="Times New Roman"/>
            <w:rPrChange w:id="5214" w:author="Tri Le" w:date="2021-07-13T20:26:00Z">
              <w:rPr/>
            </w:rPrChange>
          </w:rPr>
          <w:t>orange</w:t>
        </w:r>
      </w:ins>
      <w:r w:rsidR="00E368F9" w:rsidRPr="00E53B18">
        <w:rPr>
          <w:rFonts w:ascii="Times New Roman" w:hAnsi="Times New Roman" w:cs="Times New Roman"/>
          <w:rPrChange w:id="5215" w:author="Tri Le" w:date="2021-07-13T20:26:00Z">
            <w:rPr/>
          </w:rPrChange>
        </w:rPr>
        <w:t>-</w:t>
      </w:r>
      <w:commentRangeEnd w:id="5209"/>
      <w:r w:rsidR="00CB3148" w:rsidRPr="00E53B18">
        <w:rPr>
          <w:rStyle w:val="CommentReference"/>
          <w:rFonts w:ascii="Times New Roman" w:hAnsi="Times New Roman" w:cs="Times New Roman"/>
          <w:sz w:val="24"/>
          <w:szCs w:val="24"/>
          <w:rPrChange w:id="5216" w:author="Tri Le" w:date="2021-07-13T20:26:00Z">
            <w:rPr>
              <w:rStyle w:val="CommentReference"/>
            </w:rPr>
          </w:rPrChange>
        </w:rPr>
        <w:commentReference w:id="5209"/>
      </w:r>
      <w:commentRangeEnd w:id="5210"/>
      <w:r w:rsidR="007C2809" w:rsidRPr="00E53B18">
        <w:rPr>
          <w:rStyle w:val="CommentReference"/>
          <w:rFonts w:ascii="Times New Roman" w:hAnsi="Times New Roman" w:cs="Times New Roman"/>
          <w:sz w:val="24"/>
          <w:szCs w:val="24"/>
          <w:rPrChange w:id="5217" w:author="Tri Le" w:date="2021-07-13T20:26:00Z">
            <w:rPr>
              <w:rStyle w:val="CommentReference"/>
            </w:rPr>
          </w:rPrChange>
        </w:rPr>
        <w:commentReference w:id="5210"/>
      </w:r>
      <w:r w:rsidR="00E368F9" w:rsidRPr="00E53B18">
        <w:rPr>
          <w:rFonts w:ascii="Times New Roman" w:hAnsi="Times New Roman" w:cs="Times New Roman"/>
          <w:rPrChange w:id="5218" w:author="Tri Le" w:date="2021-07-13T20:26:00Z">
            <w:rPr/>
          </w:rPrChange>
        </w:rPr>
        <w:t>dot</w:t>
      </w:r>
      <w:r w:rsidR="00783E9B" w:rsidRPr="00E53B18">
        <w:rPr>
          <w:rFonts w:ascii="Times New Roman" w:hAnsi="Times New Roman" w:cs="Times New Roman"/>
          <w:rPrChange w:id="5219" w:author="Tri Le" w:date="2021-07-13T20:26:00Z">
            <w:rPr/>
          </w:rPrChange>
        </w:rPr>
        <w:t>t</w:t>
      </w:r>
      <w:r w:rsidR="00E368F9" w:rsidRPr="00E53B18">
        <w:rPr>
          <w:rFonts w:ascii="Times New Roman" w:hAnsi="Times New Roman" w:cs="Times New Roman"/>
          <w:rPrChange w:id="5220" w:author="Tri Le" w:date="2021-07-13T20:26:00Z">
            <w:rPr/>
          </w:rPrChange>
        </w:rPr>
        <w:t>ed lines in Figures 2</w:t>
      </w:r>
      <w:ins w:id="5221" w:author="Tri Le" w:date="2021-07-13T17:23:00Z">
        <w:r w:rsidR="000671D4" w:rsidRPr="00E53B18">
          <w:rPr>
            <w:rFonts w:ascii="Times New Roman" w:hAnsi="Times New Roman" w:cs="Times New Roman"/>
            <w:rPrChange w:id="5222" w:author="Tri Le" w:date="2021-07-13T20:26:00Z">
              <w:rPr/>
            </w:rPrChange>
          </w:rPr>
          <w:t>-</w:t>
        </w:r>
      </w:ins>
      <w:del w:id="5223" w:author="Tri Le" w:date="2021-07-13T17:23:00Z">
        <w:r w:rsidR="00E368F9" w:rsidRPr="00E53B18" w:rsidDel="000671D4">
          <w:rPr>
            <w:rFonts w:ascii="Times New Roman" w:hAnsi="Times New Roman" w:cs="Times New Roman"/>
            <w:rPrChange w:id="5224" w:author="Tri Le" w:date="2021-07-13T20:26:00Z">
              <w:rPr/>
            </w:rPrChange>
          </w:rPr>
          <w:delText xml:space="preserve">, 3, 4, 5, and </w:delText>
        </w:r>
      </w:del>
      <w:r w:rsidR="00E368F9" w:rsidRPr="00E53B18">
        <w:rPr>
          <w:rFonts w:ascii="Times New Roman" w:hAnsi="Times New Roman" w:cs="Times New Roman"/>
          <w:rPrChange w:id="5225" w:author="Tri Le" w:date="2021-07-13T20:26:00Z">
            <w:rPr/>
          </w:rPrChange>
        </w:rPr>
        <w:t xml:space="preserve">6 indicate the mean of the number of gene copies of each </w:t>
      </w:r>
      <w:r w:rsidR="00373093" w:rsidRPr="00E53B18">
        <w:rPr>
          <w:rFonts w:ascii="Times New Roman" w:hAnsi="Times New Roman" w:cs="Times New Roman"/>
          <w:rPrChange w:id="5226" w:author="Tri Le" w:date="2021-07-13T20:26:00Z">
            <w:rPr/>
          </w:rPrChange>
        </w:rPr>
        <w:t xml:space="preserve">wastewater treatment </w:t>
      </w:r>
      <w:r w:rsidR="00E368F9" w:rsidRPr="00E53B18">
        <w:rPr>
          <w:rFonts w:ascii="Times New Roman" w:hAnsi="Times New Roman" w:cs="Times New Roman"/>
          <w:rPrChange w:id="5227" w:author="Tri Le" w:date="2021-07-13T20:26:00Z">
            <w:rPr/>
          </w:rPrChange>
        </w:rPr>
        <w:t>sample across all events.</w:t>
      </w:r>
    </w:p>
    <w:p w14:paraId="2084EA87" w14:textId="3A207827" w:rsidR="00C73B9E" w:rsidRPr="00E53B18" w:rsidRDefault="001D0D74" w:rsidP="00C73B9E">
      <w:pPr>
        <w:spacing w:line="480" w:lineRule="auto"/>
        <w:rPr>
          <w:rFonts w:ascii="Times New Roman" w:hAnsi="Times New Roman" w:cs="Times New Roman"/>
          <w:b/>
          <w:rPrChange w:id="5228" w:author="Tri Le" w:date="2021-07-13T20:26:00Z">
            <w:rPr>
              <w:rFonts w:ascii="Cambria" w:hAnsi="Cambria"/>
              <w:b/>
            </w:rPr>
          </w:rPrChange>
        </w:rPr>
      </w:pPr>
      <w:r w:rsidRPr="00E53B18">
        <w:rPr>
          <w:rFonts w:ascii="Times New Roman" w:hAnsi="Times New Roman" w:cs="Times New Roman"/>
          <w:b/>
          <w:noProof/>
          <w:rPrChange w:id="5229" w:author="Tri Le" w:date="2021-07-13T20:26:00Z">
            <w:rPr>
              <w:rFonts w:ascii="Cambria" w:hAnsi="Cambria"/>
              <w:b/>
              <w:noProof/>
            </w:rPr>
          </w:rPrChange>
        </w:rPr>
        <mc:AlternateContent>
          <mc:Choice Requires="wpg">
            <w:drawing>
              <wp:anchor distT="0" distB="0" distL="114300" distR="114300" simplePos="0" relativeHeight="251622400" behindDoc="0" locked="0" layoutInCell="1" allowOverlap="1" wp14:anchorId="3099FC32" wp14:editId="43843C40">
                <wp:simplePos x="0" y="0"/>
                <wp:positionH relativeFrom="column">
                  <wp:posOffset>-152400</wp:posOffset>
                </wp:positionH>
                <wp:positionV relativeFrom="paragraph">
                  <wp:posOffset>105229</wp:posOffset>
                </wp:positionV>
                <wp:extent cx="5756910" cy="4560845"/>
                <wp:effectExtent l="0" t="19050" r="0" b="0"/>
                <wp:wrapNone/>
                <wp:docPr id="47" name="Group 47"/>
                <wp:cNvGraphicFramePr/>
                <a:graphic xmlns:a="http://schemas.openxmlformats.org/drawingml/2006/main">
                  <a:graphicData uri="http://schemas.microsoft.com/office/word/2010/wordprocessingGroup">
                    <wpg:wgp>
                      <wpg:cNvGrpSpPr/>
                      <wpg:grpSpPr>
                        <a:xfrm>
                          <a:off x="0" y="0"/>
                          <a:ext cx="5756910" cy="4560845"/>
                          <a:chOff x="0" y="-4036"/>
                          <a:chExt cx="6172200" cy="5192519"/>
                        </a:xfrm>
                      </wpg:grpSpPr>
                      <wpg:grpSp>
                        <wpg:cNvPr id="51" name="Group 51"/>
                        <wpg:cNvGrpSpPr/>
                        <wpg:grpSpPr>
                          <a:xfrm>
                            <a:off x="470931" y="-3593"/>
                            <a:ext cx="5339799" cy="4419864"/>
                            <a:chOff x="364886" y="-3593"/>
                            <a:chExt cx="5339799" cy="4419864"/>
                          </a:xfrm>
                        </wpg:grpSpPr>
                        <wpg:grpSp>
                          <wpg:cNvPr id="52" name="Group 52"/>
                          <wpg:cNvGrpSpPr/>
                          <wpg:grpSpPr>
                            <a:xfrm>
                              <a:off x="364886" y="-3593"/>
                              <a:ext cx="5339447" cy="2126591"/>
                              <a:chOff x="351640" y="-3595"/>
                              <a:chExt cx="5264706" cy="2127864"/>
                            </a:xfrm>
                          </wpg:grpSpPr>
                          <pic:pic xmlns:pic="http://schemas.openxmlformats.org/drawingml/2006/picture">
                            <pic:nvPicPr>
                              <pic:cNvPr id="53" name="Picture 53"/>
                              <pic:cNvPicPr>
                                <a:picLocks noChangeAspect="1"/>
                              </pic:cNvPicPr>
                            </pic:nvPicPr>
                            <pic:blipFill>
                              <a:blip r:embed="rId17"/>
                              <a:srcRect/>
                              <a:stretch/>
                            </pic:blipFill>
                            <pic:spPr bwMode="auto">
                              <a:xfrm>
                                <a:off x="351640" y="-3595"/>
                                <a:ext cx="2217701" cy="2123440"/>
                              </a:xfrm>
                              <a:prstGeom prst="rect">
                                <a:avLst/>
                              </a:prstGeom>
                              <a:noFill/>
                              <a:ln>
                                <a:solidFill>
                                  <a:schemeClr val="tx1"/>
                                </a:solidFill>
                              </a:ln>
                            </pic:spPr>
                          </pic:pic>
                          <pic:pic xmlns:pic="http://schemas.openxmlformats.org/drawingml/2006/picture">
                            <pic:nvPicPr>
                              <pic:cNvPr id="54" name="Picture 54"/>
                              <pic:cNvPicPr preferRelativeResize="0">
                                <a:picLocks/>
                              </pic:cNvPicPr>
                            </pic:nvPicPr>
                            <pic:blipFill>
                              <a:blip r:embed="rId18"/>
                              <a:srcRect/>
                              <a:stretch/>
                            </pic:blipFill>
                            <pic:spPr bwMode="auto">
                              <a:xfrm>
                                <a:off x="3397804" y="1"/>
                                <a:ext cx="2218542" cy="2124268"/>
                              </a:xfrm>
                              <a:prstGeom prst="rect">
                                <a:avLst/>
                              </a:prstGeom>
                              <a:noFill/>
                              <a:ln>
                                <a:solidFill>
                                  <a:srgbClr val="000000"/>
                                </a:solidFill>
                              </a:ln>
                            </pic:spPr>
                          </pic:pic>
                        </wpg:grpSp>
                        <wpg:grpSp>
                          <wpg:cNvPr id="55" name="Group 55"/>
                          <wpg:cNvGrpSpPr/>
                          <wpg:grpSpPr>
                            <a:xfrm>
                              <a:off x="371486" y="2284383"/>
                              <a:ext cx="5333199" cy="2131888"/>
                              <a:chOff x="360513" y="112048"/>
                              <a:chExt cx="5286951" cy="2131888"/>
                            </a:xfrm>
                          </wpg:grpSpPr>
                          <pic:pic xmlns:pic="http://schemas.openxmlformats.org/drawingml/2006/picture">
                            <pic:nvPicPr>
                              <pic:cNvPr id="56" name="Picture 56"/>
                              <pic:cNvPicPr preferRelativeResize="0">
                                <a:picLocks/>
                              </pic:cNvPicPr>
                            </pic:nvPicPr>
                            <pic:blipFill>
                              <a:blip r:embed="rId19"/>
                              <a:srcRect/>
                              <a:stretch/>
                            </pic:blipFill>
                            <pic:spPr bwMode="auto">
                              <a:xfrm>
                                <a:off x="360513" y="112048"/>
                                <a:ext cx="2230525" cy="2122997"/>
                              </a:xfrm>
                              <a:prstGeom prst="rect">
                                <a:avLst/>
                              </a:prstGeom>
                              <a:noFill/>
                              <a:ln>
                                <a:solidFill>
                                  <a:srgbClr val="000000"/>
                                </a:solidFill>
                              </a:ln>
                            </pic:spPr>
                          </pic:pic>
                          <pic:pic xmlns:pic="http://schemas.openxmlformats.org/drawingml/2006/picture">
                            <pic:nvPicPr>
                              <pic:cNvPr id="57" name="Picture 57"/>
                              <pic:cNvPicPr preferRelativeResize="0">
                                <a:picLocks/>
                              </pic:cNvPicPr>
                            </pic:nvPicPr>
                            <pic:blipFill>
                              <a:blip r:embed="rId20"/>
                              <a:srcRect/>
                              <a:stretch/>
                            </pic:blipFill>
                            <pic:spPr bwMode="auto">
                              <a:xfrm>
                                <a:off x="3416939" y="120939"/>
                                <a:ext cx="2230525" cy="2122997"/>
                              </a:xfrm>
                              <a:prstGeom prst="rect">
                                <a:avLst/>
                              </a:prstGeom>
                              <a:noFill/>
                              <a:ln>
                                <a:solidFill>
                                  <a:srgbClr val="000000"/>
                                </a:solidFill>
                              </a:ln>
                            </pic:spPr>
                          </pic:pic>
                        </wpg:grpSp>
                      </wpg:grpSp>
                      <wps:wsp>
                        <wps:cNvPr id="58" name="Text Box 58"/>
                        <wps:cNvSpPr txBox="1"/>
                        <wps:spPr>
                          <a:xfrm>
                            <a:off x="0" y="4502683"/>
                            <a:ext cx="617220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F91AD4D" w14:textId="7D635A88" w:rsidR="006B32BD" w:rsidRDefault="006B32BD" w:rsidP="00C73B9E">
                              <w:pPr>
                                <w:jc w:val="both"/>
                                <w:rPr>
                                  <w:ins w:id="5230" w:author="Tri Le" w:date="2021-07-06T19:29:00Z"/>
                                  <w:sz w:val="22"/>
                                </w:rPr>
                              </w:pPr>
                              <w:r w:rsidRPr="005F74C0">
                                <w:rPr>
                                  <w:b/>
                                  <w:sz w:val="22"/>
                                </w:rPr>
                                <w:t>Figure 2</w:t>
                              </w:r>
                              <w:r w:rsidRPr="00F2391A">
                                <w:rPr>
                                  <w:sz w:val="22"/>
                                </w:rPr>
                                <w:t>. Box plot</w:t>
                              </w:r>
                              <w:ins w:id="5231" w:author="Tri Le" w:date="2021-07-06T19:22:00Z">
                                <w:r>
                                  <w:rPr>
                                    <w:sz w:val="22"/>
                                  </w:rPr>
                                  <w:t xml:space="preserve">s </w:t>
                                </w:r>
                              </w:ins>
                              <w:del w:id="5232" w:author="Tri Le" w:date="2021-07-06T19:22:00Z">
                                <w:r w:rsidRPr="00F2391A" w:rsidDel="007C3F2B">
                                  <w:rPr>
                                    <w:sz w:val="22"/>
                                  </w:rPr>
                                  <w:delText xml:space="preserve"> graphs </w:delText>
                                </w:r>
                              </w:del>
                              <w:r w:rsidRPr="00F2391A">
                                <w:rPr>
                                  <w:sz w:val="22"/>
                                </w:rPr>
                                <w:t>of the number of gene</w:t>
                              </w:r>
                              <w:del w:id="5233" w:author="Tri Le" w:date="2021-07-06T19:22:00Z">
                                <w:r w:rsidRPr="00F2391A" w:rsidDel="00A66407">
                                  <w:rPr>
                                    <w:sz w:val="22"/>
                                  </w:rPr>
                                  <w:delText>s</w:delText>
                                </w:r>
                              </w:del>
                              <w:r w:rsidRPr="00F2391A">
                                <w:rPr>
                                  <w:sz w:val="22"/>
                                </w:rPr>
                                <w:t xml:space="preserve"> copies of DNA enteric viruses across each wastewater stage throughout Events 1-4. The unit</w:t>
                              </w:r>
                              <w:del w:id="5234" w:author="Tri Le" w:date="2021-07-06T19:21:00Z">
                                <w:r w:rsidRPr="00F2391A" w:rsidDel="00706336">
                                  <w:rPr>
                                    <w:sz w:val="22"/>
                                  </w:rPr>
                                  <w:delText>s</w:delText>
                                </w:r>
                              </w:del>
                              <w:r w:rsidRPr="00F2391A">
                                <w:rPr>
                                  <w:sz w:val="22"/>
                                </w:rPr>
                                <w:t xml:space="preserve"> for the </w:t>
                              </w:r>
                              <w:ins w:id="5235" w:author="Tri Le" w:date="2021-07-12T18:57:00Z">
                                <w:r>
                                  <w:rPr>
                                    <w:sz w:val="22"/>
                                  </w:rPr>
                                  <w:t xml:space="preserve">SC </w:t>
                                </w:r>
                              </w:ins>
                              <w:del w:id="5236" w:author="Tri Le" w:date="2021-07-12T18:57:00Z">
                                <w:r w:rsidRPr="00F2391A" w:rsidDel="00116E5D">
                                  <w:rPr>
                                    <w:sz w:val="22"/>
                                  </w:rPr>
                                  <w:delText xml:space="preserve">sludge cake </w:delText>
                                </w:r>
                              </w:del>
                              <w:r w:rsidRPr="00F2391A">
                                <w:rPr>
                                  <w:sz w:val="22"/>
                                </w:rPr>
                                <w:t xml:space="preserve">in Figures 2A and 2C </w:t>
                              </w:r>
                              <w:del w:id="5237" w:author="Tri Le" w:date="2021-07-06T19:21:00Z">
                                <w:r w:rsidRPr="00F2391A" w:rsidDel="00706336">
                                  <w:rPr>
                                    <w:sz w:val="22"/>
                                  </w:rPr>
                                  <w:delText xml:space="preserve">are </w:delText>
                                </w:r>
                              </w:del>
                              <w:ins w:id="5238" w:author="Tri Le" w:date="2021-07-06T19:21:00Z">
                                <w:r>
                                  <w:rPr>
                                    <w:sz w:val="22"/>
                                  </w:rPr>
                                  <w:t>is</w:t>
                                </w:r>
                              </w:ins>
                              <w:ins w:id="5239" w:author="Tri Le" w:date="2021-07-06T19:22:00Z">
                                <w:r>
                                  <w:rPr>
                                    <w:sz w:val="22"/>
                                  </w:rPr>
                                  <w:t xml:space="preserve"> </w:t>
                                </w:r>
                              </w:ins>
                              <w:r w:rsidRPr="00F2391A">
                                <w:rPr>
                                  <w:sz w:val="22"/>
                                </w:rPr>
                                <w:t xml:space="preserve">gene copies per </w:t>
                              </w:r>
                              <w:del w:id="5240" w:author="Tri Le" w:date="2021-07-12T20:07:00Z">
                                <w:r w:rsidRPr="00F2391A" w:rsidDel="00960527">
                                  <w:rPr>
                                    <w:sz w:val="22"/>
                                  </w:rPr>
                                  <w:delText xml:space="preserve">gram </w:delText>
                                </w:r>
                              </w:del>
                              <w:ins w:id="5241" w:author="Tri Le" w:date="2021-07-12T20:07:00Z">
                                <w:r>
                                  <w:rPr>
                                    <w:sz w:val="22"/>
                                  </w:rPr>
                                  <w:t>g</w:t>
                                </w:r>
                                <w:r w:rsidRPr="00F2391A">
                                  <w:rPr>
                                    <w:sz w:val="22"/>
                                  </w:rPr>
                                  <w:t xml:space="preserve"> </w:t>
                                </w:r>
                              </w:ins>
                              <w:r w:rsidRPr="00F2391A">
                                <w:rPr>
                                  <w:sz w:val="22"/>
                                </w:rPr>
                                <w:t xml:space="preserve">of </w:t>
                              </w:r>
                              <w:ins w:id="5242" w:author="Tri Le" w:date="2021-07-06T19:32:00Z">
                                <w:r>
                                  <w:rPr>
                                    <w:sz w:val="22"/>
                                  </w:rPr>
                                  <w:t>sample</w:t>
                                </w:r>
                              </w:ins>
                              <w:del w:id="5243" w:author="Tri Le" w:date="2021-07-06T19:32:00Z">
                                <w:r w:rsidRPr="00F2391A" w:rsidDel="00430EF3">
                                  <w:rPr>
                                    <w:sz w:val="22"/>
                                  </w:rPr>
                                  <w:delText>DNA</w:delText>
                                </w:r>
                              </w:del>
                              <w:r w:rsidRPr="00F2391A">
                                <w:rPr>
                                  <w:sz w:val="22"/>
                                </w:rPr>
                                <w:t xml:space="preserve">. </w:t>
                              </w:r>
                            </w:p>
                            <w:p w14:paraId="6E434137" w14:textId="26A2AE5D" w:rsidR="006B32BD" w:rsidRDefault="006B32BD" w:rsidP="00C73B9E">
                              <w:pPr>
                                <w:jc w:val="both"/>
                                <w:rPr>
                                  <w:ins w:id="5244" w:author="Tri Le" w:date="2021-07-06T19:29:00Z"/>
                                  <w:sz w:val="22"/>
                                </w:rPr>
                              </w:pPr>
                            </w:p>
                            <w:p w14:paraId="4A07F18A" w14:textId="77777777" w:rsidR="006B32BD" w:rsidRPr="00F2391A" w:rsidRDefault="006B32BD" w:rsidP="00C73B9E">
                              <w:pPr>
                                <w:jc w:val="both"/>
                                <w:rPr>
                                  <w:sz w:val="22"/>
                                </w:rPr>
                              </w:pPr>
                            </w:p>
                            <w:p w14:paraId="42B26220" w14:textId="77777777" w:rsidR="006B32BD" w:rsidRPr="00A272E0" w:rsidRDefault="006B32BD" w:rsidP="00C73B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3149239" y="-2285"/>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ED8B99C" w14:textId="77777777" w:rsidR="006B32BD" w:rsidRPr="00A272E0" w:rsidRDefault="006B32BD" w:rsidP="00C73B9E">
                              <w:pPr>
                                <w:rPr>
                                  <w:b/>
                                </w:rPr>
                              </w:pPr>
                              <w:r>
                                <w:rPr>
                                  <w:b/>
                                </w:rPr>
                                <w:t>2B.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62163" y="-4036"/>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47EEA79" w14:textId="77777777" w:rsidR="006B32BD" w:rsidRPr="00A272E0" w:rsidRDefault="006B32BD" w:rsidP="00C73B9E">
                              <w:pPr>
                                <w:rPr>
                                  <w:b/>
                                </w:rPr>
                              </w:pPr>
                              <w:r>
                                <w:rPr>
                                  <w:b/>
                                </w:rPr>
                                <w:t>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72551" y="2283719"/>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F780863" w14:textId="77777777" w:rsidR="006B32BD" w:rsidRPr="00A272E0" w:rsidRDefault="006B32BD" w:rsidP="00C73B9E">
                              <w:pPr>
                                <w:rPr>
                                  <w:b/>
                                </w:rPr>
                              </w:pPr>
                              <w:r>
                                <w:rPr>
                                  <w:b/>
                                </w:rPr>
                                <w:t>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3149239" y="2293358"/>
                            <a:ext cx="4572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789377A" w14:textId="77777777" w:rsidR="006B32BD" w:rsidRPr="00A272E0" w:rsidRDefault="006B32BD" w:rsidP="00C73B9E">
                              <w:pPr>
                                <w:rPr>
                                  <w:b/>
                                </w:rPr>
                              </w:pPr>
                              <w:r>
                                <w:rPr>
                                  <w:b/>
                                </w:rPr>
                                <w:t>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99FC32" id="Group 47" o:spid="_x0000_s1029" style="position:absolute;margin-left:-12pt;margin-top:8.3pt;width:453.3pt;height:359.1pt;z-index:251622400;mso-width-relative:margin;mso-height-relative:margin" coordorigin=",-40" coordsize="61722,51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">
                <v:group id="Group 51" o:spid="_x0000_s1030" style="position:absolute;left:4709;top:-35;width:53398;height:44197" coordorigin="3648,-35" coordsize="53397,4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group id="Group 52" o:spid="_x0000_s1031" style="position:absolute;left:3648;top:-35;width:53395;height:21264" coordorigin="3516,-35" coordsize="52647,21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3" o:spid="_x0000_s1032" type="#_x0000_t75" style="position:absolute;left:3516;top:-35;width:22177;height:21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" stroked="t" strokecolor="black [3213]">
                      <v:imagedata r:id="rId21" o:title=""/>
                      <v:path arrowok="t"/>
                    </v:shape>
                    <v:shape id="Picture 54" o:spid="_x0000_s1033" type="#_x0000_t75" style="position:absolute;left:33978;width:22185;height:212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" stroked="t">
                      <v:imagedata r:id="rId22" o:title=""/>
                      <v:path arrowok="t"/>
                      <o:lock v:ext="edit" aspectratio="f"/>
                    </v:shape>
                  </v:group>
                  <v:group id="Group 55" o:spid="_x0000_s1034" style="position:absolute;left:3714;top:22843;width:53332;height:21319" coordorigin="3605,1120" coordsize="52869,2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Picture 56" o:spid="_x0000_s1035" type="#_x0000_t75" style="position:absolute;left:3605;top:1120;width:22305;height:212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" stroked="t">
                      <v:imagedata r:id="rId23" o:title=""/>
                      <v:path arrowok="t"/>
                      <o:lock v:ext="edit" aspectratio="f"/>
                    </v:shape>
                    <v:shape id="Picture 57" o:spid="_x0000_s1036" type="#_x0000_t75" style="position:absolute;left:34169;top:1209;width:22305;height:212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" stroked="t">
                      <v:imagedata r:id="rId24" o:title=""/>
                      <v:path arrowok="t"/>
                      <o:lock v:ext="edit" aspectratio="f"/>
                    </v:shape>
                  </v:group>
                </v:group>
                <v:shape id="Text Box 58" o:spid="_x0000_s1037" type="#_x0000_t202" style="position:absolute;top:45026;width:61722;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6F91AD4D" w14:textId="7D635A88" w:rsidR="006B32BD" w:rsidRDefault="006B32BD" w:rsidP="00C73B9E">
                        <w:pPr>
                          <w:jc w:val="both"/>
                          <w:rPr>
                            <w:ins w:id="5245" w:author="Tri Le" w:date="2021-07-06T19:29:00Z"/>
                            <w:sz w:val="22"/>
                          </w:rPr>
                        </w:pPr>
                        <w:r w:rsidRPr="005F74C0">
                          <w:rPr>
                            <w:b/>
                            <w:sz w:val="22"/>
                          </w:rPr>
                          <w:t>Figure 2</w:t>
                        </w:r>
                        <w:r w:rsidRPr="00F2391A">
                          <w:rPr>
                            <w:sz w:val="22"/>
                          </w:rPr>
                          <w:t>. Box plot</w:t>
                        </w:r>
                        <w:ins w:id="5246" w:author="Tri Le" w:date="2021-07-06T19:22:00Z">
                          <w:r>
                            <w:rPr>
                              <w:sz w:val="22"/>
                            </w:rPr>
                            <w:t xml:space="preserve">s </w:t>
                          </w:r>
                        </w:ins>
                        <w:del w:id="5247" w:author="Tri Le" w:date="2021-07-06T19:22:00Z">
                          <w:r w:rsidRPr="00F2391A" w:rsidDel="007C3F2B">
                            <w:rPr>
                              <w:sz w:val="22"/>
                            </w:rPr>
                            <w:delText xml:space="preserve"> graphs </w:delText>
                          </w:r>
                        </w:del>
                        <w:r w:rsidRPr="00F2391A">
                          <w:rPr>
                            <w:sz w:val="22"/>
                          </w:rPr>
                          <w:t>of the number of gene</w:t>
                        </w:r>
                        <w:del w:id="5248" w:author="Tri Le" w:date="2021-07-06T19:22:00Z">
                          <w:r w:rsidRPr="00F2391A" w:rsidDel="00A66407">
                            <w:rPr>
                              <w:sz w:val="22"/>
                            </w:rPr>
                            <w:delText>s</w:delText>
                          </w:r>
                        </w:del>
                        <w:r w:rsidRPr="00F2391A">
                          <w:rPr>
                            <w:sz w:val="22"/>
                          </w:rPr>
                          <w:t xml:space="preserve"> copies of DNA enteric viruses across each wastewater stage throughout Events 1-4. The unit</w:t>
                        </w:r>
                        <w:del w:id="5249" w:author="Tri Le" w:date="2021-07-06T19:21:00Z">
                          <w:r w:rsidRPr="00F2391A" w:rsidDel="00706336">
                            <w:rPr>
                              <w:sz w:val="22"/>
                            </w:rPr>
                            <w:delText>s</w:delText>
                          </w:r>
                        </w:del>
                        <w:r w:rsidRPr="00F2391A">
                          <w:rPr>
                            <w:sz w:val="22"/>
                          </w:rPr>
                          <w:t xml:space="preserve"> for the </w:t>
                        </w:r>
                        <w:ins w:id="5250" w:author="Tri Le" w:date="2021-07-12T18:57:00Z">
                          <w:r>
                            <w:rPr>
                              <w:sz w:val="22"/>
                            </w:rPr>
                            <w:t xml:space="preserve">SC </w:t>
                          </w:r>
                        </w:ins>
                        <w:del w:id="5251" w:author="Tri Le" w:date="2021-07-12T18:57:00Z">
                          <w:r w:rsidRPr="00F2391A" w:rsidDel="00116E5D">
                            <w:rPr>
                              <w:sz w:val="22"/>
                            </w:rPr>
                            <w:delText xml:space="preserve">sludge cake </w:delText>
                          </w:r>
                        </w:del>
                        <w:r w:rsidRPr="00F2391A">
                          <w:rPr>
                            <w:sz w:val="22"/>
                          </w:rPr>
                          <w:t xml:space="preserve">in Figures 2A and 2C </w:t>
                        </w:r>
                        <w:del w:id="5252" w:author="Tri Le" w:date="2021-07-06T19:21:00Z">
                          <w:r w:rsidRPr="00F2391A" w:rsidDel="00706336">
                            <w:rPr>
                              <w:sz w:val="22"/>
                            </w:rPr>
                            <w:delText xml:space="preserve">are </w:delText>
                          </w:r>
                        </w:del>
                        <w:ins w:id="5253" w:author="Tri Le" w:date="2021-07-06T19:21:00Z">
                          <w:r>
                            <w:rPr>
                              <w:sz w:val="22"/>
                            </w:rPr>
                            <w:t>is</w:t>
                          </w:r>
                        </w:ins>
                        <w:ins w:id="5254" w:author="Tri Le" w:date="2021-07-06T19:22:00Z">
                          <w:r>
                            <w:rPr>
                              <w:sz w:val="22"/>
                            </w:rPr>
                            <w:t xml:space="preserve"> </w:t>
                          </w:r>
                        </w:ins>
                        <w:r w:rsidRPr="00F2391A">
                          <w:rPr>
                            <w:sz w:val="22"/>
                          </w:rPr>
                          <w:t xml:space="preserve">gene copies per </w:t>
                        </w:r>
                        <w:del w:id="5255" w:author="Tri Le" w:date="2021-07-12T20:07:00Z">
                          <w:r w:rsidRPr="00F2391A" w:rsidDel="00960527">
                            <w:rPr>
                              <w:sz w:val="22"/>
                            </w:rPr>
                            <w:delText xml:space="preserve">gram </w:delText>
                          </w:r>
                        </w:del>
                        <w:ins w:id="5256" w:author="Tri Le" w:date="2021-07-12T20:07:00Z">
                          <w:r>
                            <w:rPr>
                              <w:sz w:val="22"/>
                            </w:rPr>
                            <w:t>g</w:t>
                          </w:r>
                          <w:r w:rsidRPr="00F2391A">
                            <w:rPr>
                              <w:sz w:val="22"/>
                            </w:rPr>
                            <w:t xml:space="preserve"> </w:t>
                          </w:r>
                        </w:ins>
                        <w:r w:rsidRPr="00F2391A">
                          <w:rPr>
                            <w:sz w:val="22"/>
                          </w:rPr>
                          <w:t xml:space="preserve">of </w:t>
                        </w:r>
                        <w:ins w:id="5257" w:author="Tri Le" w:date="2021-07-06T19:32:00Z">
                          <w:r>
                            <w:rPr>
                              <w:sz w:val="22"/>
                            </w:rPr>
                            <w:t>sample</w:t>
                          </w:r>
                        </w:ins>
                        <w:del w:id="5258" w:author="Tri Le" w:date="2021-07-06T19:32:00Z">
                          <w:r w:rsidRPr="00F2391A" w:rsidDel="00430EF3">
                            <w:rPr>
                              <w:sz w:val="22"/>
                            </w:rPr>
                            <w:delText>DNA</w:delText>
                          </w:r>
                        </w:del>
                        <w:r w:rsidRPr="00F2391A">
                          <w:rPr>
                            <w:sz w:val="22"/>
                          </w:rPr>
                          <w:t xml:space="preserve">. </w:t>
                        </w:r>
                      </w:p>
                      <w:p w14:paraId="6E434137" w14:textId="26A2AE5D" w:rsidR="006B32BD" w:rsidRDefault="006B32BD" w:rsidP="00C73B9E">
                        <w:pPr>
                          <w:jc w:val="both"/>
                          <w:rPr>
                            <w:ins w:id="5259" w:author="Tri Le" w:date="2021-07-06T19:29:00Z"/>
                            <w:sz w:val="22"/>
                          </w:rPr>
                        </w:pPr>
                      </w:p>
                      <w:p w14:paraId="4A07F18A" w14:textId="77777777" w:rsidR="006B32BD" w:rsidRPr="00F2391A" w:rsidRDefault="006B32BD" w:rsidP="00C73B9E">
                        <w:pPr>
                          <w:jc w:val="both"/>
                          <w:rPr>
                            <w:sz w:val="22"/>
                          </w:rPr>
                        </w:pPr>
                      </w:p>
                      <w:p w14:paraId="42B26220" w14:textId="77777777" w:rsidR="006B32BD" w:rsidRPr="00A272E0" w:rsidRDefault="006B32BD" w:rsidP="00C73B9E"/>
                    </w:txbxContent>
                  </v:textbox>
                </v:shape>
                <v:shape id="Text Box 59" o:spid="_x0000_s1038" type="#_x0000_t202" style="position:absolute;left:31492;top:-22;width:4572;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3ED8B99C" w14:textId="77777777" w:rsidR="006B32BD" w:rsidRPr="00A272E0" w:rsidRDefault="006B32BD" w:rsidP="00C73B9E">
                        <w:pPr>
                          <w:rPr>
                            <w:b/>
                          </w:rPr>
                        </w:pPr>
                        <w:r>
                          <w:rPr>
                            <w:b/>
                          </w:rPr>
                          <w:t>2B.</w:t>
                        </w:r>
                      </w:p>
                    </w:txbxContent>
                  </v:textbox>
                </v:shape>
                <v:shape id="Text Box 60" o:spid="_x0000_s1039" type="#_x0000_t202" style="position:absolute;left:621;top:-40;width:4572;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347EEA79" w14:textId="77777777" w:rsidR="006B32BD" w:rsidRPr="00A272E0" w:rsidRDefault="006B32BD" w:rsidP="00C73B9E">
                        <w:pPr>
                          <w:rPr>
                            <w:b/>
                          </w:rPr>
                        </w:pPr>
                        <w:r>
                          <w:rPr>
                            <w:b/>
                          </w:rPr>
                          <w:t>2A.</w:t>
                        </w:r>
                      </w:p>
                    </w:txbxContent>
                  </v:textbox>
                </v:shape>
                <v:shape id="Text Box 61" o:spid="_x0000_s1040" type="#_x0000_t202" style="position:absolute;left:725;top:22837;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0F780863" w14:textId="77777777" w:rsidR="006B32BD" w:rsidRPr="00A272E0" w:rsidRDefault="006B32BD" w:rsidP="00C73B9E">
                        <w:pPr>
                          <w:rPr>
                            <w:b/>
                          </w:rPr>
                        </w:pPr>
                        <w:r>
                          <w:rPr>
                            <w:b/>
                          </w:rPr>
                          <w:t>2C.</w:t>
                        </w:r>
                      </w:p>
                    </w:txbxContent>
                  </v:textbox>
                </v:shape>
                <v:shape id="Text Box 62" o:spid="_x0000_s1041" type="#_x0000_t202" style="position:absolute;left:31492;top:22933;width:457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4789377A" w14:textId="77777777" w:rsidR="006B32BD" w:rsidRPr="00A272E0" w:rsidRDefault="006B32BD" w:rsidP="00C73B9E">
                        <w:pPr>
                          <w:rPr>
                            <w:b/>
                          </w:rPr>
                        </w:pPr>
                        <w:r>
                          <w:rPr>
                            <w:b/>
                          </w:rPr>
                          <w:t>2D.</w:t>
                        </w:r>
                      </w:p>
                    </w:txbxContent>
                  </v:textbox>
                </v:shape>
              </v:group>
            </w:pict>
          </mc:Fallback>
        </mc:AlternateContent>
      </w:r>
    </w:p>
    <w:p w14:paraId="262606D9" w14:textId="21E04E53" w:rsidR="00C73B9E" w:rsidRPr="00E53B18" w:rsidRDefault="00C73B9E" w:rsidP="00C73B9E">
      <w:pPr>
        <w:spacing w:line="480" w:lineRule="auto"/>
        <w:rPr>
          <w:rFonts w:ascii="Times New Roman" w:hAnsi="Times New Roman" w:cs="Times New Roman"/>
          <w:b/>
          <w:rPrChange w:id="5260" w:author="Tri Le" w:date="2021-07-13T20:26:00Z">
            <w:rPr>
              <w:rFonts w:ascii="Cambria" w:hAnsi="Cambria"/>
              <w:b/>
            </w:rPr>
          </w:rPrChange>
        </w:rPr>
      </w:pPr>
    </w:p>
    <w:p w14:paraId="0B6DE23E" w14:textId="0DB52528" w:rsidR="00C73B9E" w:rsidRPr="00E53B18" w:rsidRDefault="00C73B9E" w:rsidP="00C73B9E">
      <w:pPr>
        <w:spacing w:line="480" w:lineRule="auto"/>
        <w:rPr>
          <w:rFonts w:ascii="Times New Roman" w:hAnsi="Times New Roman" w:cs="Times New Roman"/>
          <w:b/>
          <w:rPrChange w:id="5261" w:author="Tri Le" w:date="2021-07-13T20:26:00Z">
            <w:rPr>
              <w:rFonts w:ascii="Cambria" w:hAnsi="Cambria"/>
              <w:b/>
            </w:rPr>
          </w:rPrChange>
        </w:rPr>
      </w:pPr>
    </w:p>
    <w:p w14:paraId="4FC5EE86" w14:textId="5B29B8C8" w:rsidR="00C73B9E" w:rsidRPr="00E53B18" w:rsidRDefault="00C73B9E" w:rsidP="00C73B9E">
      <w:pPr>
        <w:spacing w:line="480" w:lineRule="auto"/>
        <w:rPr>
          <w:rFonts w:ascii="Times New Roman" w:hAnsi="Times New Roman" w:cs="Times New Roman"/>
          <w:b/>
          <w:rPrChange w:id="5262" w:author="Tri Le" w:date="2021-07-13T20:26:00Z">
            <w:rPr>
              <w:rFonts w:ascii="Cambria" w:hAnsi="Cambria"/>
              <w:b/>
            </w:rPr>
          </w:rPrChange>
        </w:rPr>
      </w:pPr>
    </w:p>
    <w:p w14:paraId="775C724D" w14:textId="0F7AF436" w:rsidR="00C73B9E" w:rsidRPr="00E53B18" w:rsidRDefault="00C73B9E" w:rsidP="00C73B9E">
      <w:pPr>
        <w:spacing w:line="480" w:lineRule="auto"/>
        <w:rPr>
          <w:rFonts w:ascii="Times New Roman" w:hAnsi="Times New Roman" w:cs="Times New Roman"/>
          <w:b/>
          <w:rPrChange w:id="5263" w:author="Tri Le" w:date="2021-07-13T20:26:00Z">
            <w:rPr>
              <w:rFonts w:ascii="Cambria" w:hAnsi="Cambria"/>
              <w:b/>
            </w:rPr>
          </w:rPrChange>
        </w:rPr>
      </w:pPr>
    </w:p>
    <w:p w14:paraId="2AA23E23" w14:textId="4F5E16A6" w:rsidR="00CA6469" w:rsidRPr="00E53B18" w:rsidRDefault="00CA6469" w:rsidP="00CA6469">
      <w:pPr>
        <w:spacing w:line="480" w:lineRule="auto"/>
        <w:rPr>
          <w:rFonts w:ascii="Times New Roman" w:hAnsi="Times New Roman" w:cs="Times New Roman"/>
          <w:b/>
          <w:rPrChange w:id="5264" w:author="Tri Le" w:date="2021-07-13T20:26:00Z">
            <w:rPr>
              <w:rFonts w:ascii="Cambria" w:hAnsi="Cambria"/>
              <w:b/>
            </w:rPr>
          </w:rPrChange>
        </w:rPr>
      </w:pPr>
    </w:p>
    <w:p w14:paraId="2D367FAF" w14:textId="718071F2" w:rsidR="00CA6469" w:rsidRPr="00E53B18" w:rsidRDefault="00CA6469" w:rsidP="00CA6469">
      <w:pPr>
        <w:spacing w:line="480" w:lineRule="auto"/>
        <w:rPr>
          <w:rFonts w:ascii="Times New Roman" w:hAnsi="Times New Roman" w:cs="Times New Roman"/>
          <w:b/>
          <w:rPrChange w:id="5265" w:author="Tri Le" w:date="2021-07-13T20:26:00Z">
            <w:rPr>
              <w:rFonts w:ascii="Cambria" w:hAnsi="Cambria"/>
              <w:b/>
            </w:rPr>
          </w:rPrChange>
        </w:rPr>
      </w:pPr>
    </w:p>
    <w:p w14:paraId="1ECD348B" w14:textId="6EF29A71" w:rsidR="00CA6469" w:rsidRPr="00E53B18" w:rsidRDefault="00CA6469" w:rsidP="00CA6469">
      <w:pPr>
        <w:spacing w:line="480" w:lineRule="auto"/>
        <w:rPr>
          <w:rFonts w:ascii="Times New Roman" w:hAnsi="Times New Roman" w:cs="Times New Roman"/>
          <w:rPrChange w:id="5266" w:author="Tri Le" w:date="2021-07-13T20:26:00Z">
            <w:rPr/>
          </w:rPrChange>
        </w:rPr>
      </w:pPr>
    </w:p>
    <w:p w14:paraId="4165756A" w14:textId="1677DF01" w:rsidR="00CA6469" w:rsidRPr="00E53B18" w:rsidRDefault="00CA6469" w:rsidP="00CA6469">
      <w:pPr>
        <w:spacing w:line="480" w:lineRule="auto"/>
        <w:rPr>
          <w:rFonts w:ascii="Times New Roman" w:hAnsi="Times New Roman" w:cs="Times New Roman"/>
          <w:rPrChange w:id="5267" w:author="Tri Le" w:date="2021-07-13T20:26:00Z">
            <w:rPr/>
          </w:rPrChange>
        </w:rPr>
      </w:pPr>
    </w:p>
    <w:p w14:paraId="6C5630D5" w14:textId="75E28D05" w:rsidR="00CA6469" w:rsidRPr="00E53B18" w:rsidRDefault="00CA6469" w:rsidP="00CA6469">
      <w:pPr>
        <w:spacing w:line="480" w:lineRule="auto"/>
        <w:rPr>
          <w:rFonts w:ascii="Times New Roman" w:hAnsi="Times New Roman" w:cs="Times New Roman"/>
          <w:rPrChange w:id="5268" w:author="Tri Le" w:date="2021-07-13T20:26:00Z">
            <w:rPr/>
          </w:rPrChange>
        </w:rPr>
      </w:pPr>
    </w:p>
    <w:p w14:paraId="419C469A" w14:textId="73B68959" w:rsidR="00CA6469" w:rsidRPr="00E53B18" w:rsidRDefault="00CA6469" w:rsidP="00CA6469">
      <w:pPr>
        <w:spacing w:line="480" w:lineRule="auto"/>
        <w:rPr>
          <w:rFonts w:ascii="Times New Roman" w:hAnsi="Times New Roman" w:cs="Times New Roman"/>
          <w:rPrChange w:id="5269" w:author="Tri Le" w:date="2021-07-13T20:26:00Z">
            <w:rPr/>
          </w:rPrChange>
        </w:rPr>
      </w:pPr>
    </w:p>
    <w:p w14:paraId="234D5917" w14:textId="7178A110" w:rsidR="00CA6469" w:rsidRPr="00E53B18" w:rsidRDefault="00CA6469" w:rsidP="00CA6469">
      <w:pPr>
        <w:spacing w:line="480" w:lineRule="auto"/>
        <w:rPr>
          <w:rFonts w:ascii="Times New Roman" w:hAnsi="Times New Roman" w:cs="Times New Roman"/>
          <w:rPrChange w:id="5270" w:author="Tri Le" w:date="2021-07-13T20:26:00Z">
            <w:rPr/>
          </w:rPrChange>
        </w:rPr>
      </w:pPr>
    </w:p>
    <w:p w14:paraId="695F8458" w14:textId="2E6F0654" w:rsidR="00CA6469" w:rsidRPr="00E53B18" w:rsidRDefault="00CA6469" w:rsidP="00CA6469">
      <w:pPr>
        <w:spacing w:line="480" w:lineRule="auto"/>
        <w:rPr>
          <w:rFonts w:ascii="Times New Roman" w:hAnsi="Times New Roman" w:cs="Times New Roman"/>
          <w:rPrChange w:id="5271" w:author="Tri Le" w:date="2021-07-13T20:26:00Z">
            <w:rPr/>
          </w:rPrChange>
        </w:rPr>
      </w:pPr>
    </w:p>
    <w:p w14:paraId="10651EA1" w14:textId="34EB7FD1" w:rsidR="00CA6469" w:rsidRPr="00E53B18" w:rsidRDefault="00CA6469" w:rsidP="00CA6469">
      <w:pPr>
        <w:spacing w:line="480" w:lineRule="auto"/>
        <w:rPr>
          <w:rFonts w:ascii="Times New Roman" w:hAnsi="Times New Roman" w:cs="Times New Roman"/>
          <w:rPrChange w:id="5272" w:author="Tri Le" w:date="2021-07-13T20:26:00Z">
            <w:rPr/>
          </w:rPrChange>
        </w:rPr>
      </w:pPr>
    </w:p>
    <w:p w14:paraId="492AFD9A" w14:textId="6FB391E3" w:rsidR="00E256F2" w:rsidRPr="00E53B18" w:rsidRDefault="00B33419" w:rsidP="00CA6469">
      <w:pPr>
        <w:spacing w:line="480" w:lineRule="auto"/>
        <w:rPr>
          <w:rFonts w:ascii="Times New Roman" w:hAnsi="Times New Roman" w:cs="Times New Roman"/>
          <w:rPrChange w:id="5273" w:author="Tri Le" w:date="2021-07-13T20:26:00Z">
            <w:rPr/>
          </w:rPrChange>
        </w:rPr>
      </w:pPr>
      <w:r w:rsidRPr="00E53B18">
        <w:rPr>
          <w:rFonts w:ascii="Times New Roman" w:hAnsi="Times New Roman" w:cs="Times New Roman"/>
          <w:noProof/>
          <w:rPrChange w:id="5274" w:author="Tri Le" w:date="2021-07-13T20:26:00Z">
            <w:rPr>
              <w:noProof/>
            </w:rPr>
          </w:rPrChange>
        </w:rPr>
        <w:lastRenderedPageBreak/>
        <w:drawing>
          <wp:anchor distT="0" distB="0" distL="114300" distR="114300" simplePos="0" relativeHeight="251646976" behindDoc="0" locked="0" layoutInCell="1" allowOverlap="1" wp14:anchorId="52E8920B" wp14:editId="43083AFE">
            <wp:simplePos x="0" y="0"/>
            <wp:positionH relativeFrom="column">
              <wp:posOffset>3171825</wp:posOffset>
            </wp:positionH>
            <wp:positionV relativeFrom="paragraph">
              <wp:posOffset>-285750</wp:posOffset>
            </wp:positionV>
            <wp:extent cx="2098675" cy="1864360"/>
            <wp:effectExtent l="19050" t="19050" r="15875" b="21590"/>
            <wp:wrapNone/>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5"/>
                    <a:stretch>
                      <a:fillRect/>
                    </a:stretch>
                  </pic:blipFill>
                  <pic:spPr bwMode="auto">
                    <a:xfrm>
                      <a:off x="0" y="0"/>
                      <a:ext cx="2098675" cy="186436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Pr="00E53B18">
        <w:rPr>
          <w:rFonts w:ascii="Times New Roman" w:hAnsi="Times New Roman" w:cs="Times New Roman"/>
          <w:noProof/>
          <w:rPrChange w:id="5275" w:author="Tri Le" w:date="2021-07-13T20:26:00Z">
            <w:rPr>
              <w:noProof/>
            </w:rPr>
          </w:rPrChange>
        </w:rPr>
        <w:drawing>
          <wp:anchor distT="0" distB="0" distL="114300" distR="114300" simplePos="0" relativeHeight="251621376" behindDoc="0" locked="0" layoutInCell="1" allowOverlap="1" wp14:anchorId="58A47628" wp14:editId="2DCBF0A6">
            <wp:simplePos x="0" y="0"/>
            <wp:positionH relativeFrom="column">
              <wp:posOffset>285750</wp:posOffset>
            </wp:positionH>
            <wp:positionV relativeFrom="paragraph">
              <wp:posOffset>-285750</wp:posOffset>
            </wp:positionV>
            <wp:extent cx="2098675" cy="1864360"/>
            <wp:effectExtent l="19050" t="19050" r="15875" b="21590"/>
            <wp:wrapNone/>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6"/>
                    <a:stretch>
                      <a:fillRect/>
                    </a:stretch>
                  </pic:blipFill>
                  <pic:spPr bwMode="auto">
                    <a:xfrm>
                      <a:off x="0" y="0"/>
                      <a:ext cx="2098675" cy="1864360"/>
                    </a:xfrm>
                    <a:prstGeom prst="rect">
                      <a:avLst/>
                    </a:prstGeom>
                    <a:noFill/>
                    <a:ln>
                      <a:solidFill>
                        <a:srgbClr val="000000"/>
                      </a:solidFill>
                    </a:ln>
                  </pic:spPr>
                </pic:pic>
              </a:graphicData>
            </a:graphic>
            <wp14:sizeRelH relativeFrom="margin">
              <wp14:pctWidth>0</wp14:pctWidth>
            </wp14:sizeRelH>
            <wp14:sizeRelV relativeFrom="margin">
              <wp14:pctHeight>0</wp14:pctHeight>
            </wp14:sizeRelV>
          </wp:anchor>
        </w:drawing>
      </w:r>
      <w:r w:rsidRPr="00E53B18">
        <w:rPr>
          <w:rFonts w:ascii="Times New Roman" w:hAnsi="Times New Roman" w:cs="Times New Roman"/>
          <w:noProof/>
          <w:rPrChange w:id="5276" w:author="Tri Le" w:date="2021-07-13T20:26:00Z">
            <w:rPr>
              <w:noProof/>
            </w:rPr>
          </w:rPrChange>
        </w:rPr>
        <mc:AlternateContent>
          <mc:Choice Requires="wps">
            <w:drawing>
              <wp:anchor distT="0" distB="0" distL="114300" distR="114300" simplePos="0" relativeHeight="251623424" behindDoc="0" locked="0" layoutInCell="1" allowOverlap="1" wp14:anchorId="186A5522" wp14:editId="03DBE9FF">
                <wp:simplePos x="0" y="0"/>
                <wp:positionH relativeFrom="column">
                  <wp:posOffset>-85725</wp:posOffset>
                </wp:positionH>
                <wp:positionV relativeFrom="paragraph">
                  <wp:posOffset>-285750</wp:posOffset>
                </wp:positionV>
                <wp:extent cx="431800" cy="3365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431800" cy="3365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D5949FF" w14:textId="77777777" w:rsidR="006B32BD" w:rsidRPr="006C6224" w:rsidRDefault="006B32BD" w:rsidP="00CA6469">
                            <w:pPr>
                              <w:rPr>
                                <w:b/>
                              </w:rPr>
                            </w:pPr>
                            <w:r w:rsidRPr="006C6224">
                              <w:rPr>
                                <w:b/>
                              </w:rPr>
                              <w:t>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6A5522" id="Text Box 23" o:spid="_x0000_s1042" type="#_x0000_t202" style="position:absolute;margin-left:-6.75pt;margin-top:-22.5pt;width:34pt;height:26.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" filled="f" stroked="f">
                <v:textbox>
                  <w:txbxContent>
                    <w:p w14:paraId="4D5949FF" w14:textId="77777777" w:rsidR="006B32BD" w:rsidRPr="006C6224" w:rsidRDefault="006B32BD" w:rsidP="00CA6469">
                      <w:pPr>
                        <w:rPr>
                          <w:b/>
                        </w:rPr>
                      </w:pPr>
                      <w:r w:rsidRPr="006C6224">
                        <w:rPr>
                          <w:b/>
                        </w:rPr>
                        <w:t>3A.</w:t>
                      </w:r>
                    </w:p>
                  </w:txbxContent>
                </v:textbox>
              </v:shape>
            </w:pict>
          </mc:Fallback>
        </mc:AlternateContent>
      </w:r>
      <w:r w:rsidRPr="00E53B18">
        <w:rPr>
          <w:rFonts w:ascii="Times New Roman" w:hAnsi="Times New Roman" w:cs="Times New Roman"/>
          <w:noProof/>
          <w:rPrChange w:id="5277" w:author="Tri Le" w:date="2021-07-13T20:26:00Z">
            <w:rPr>
              <w:noProof/>
            </w:rPr>
          </w:rPrChange>
        </w:rPr>
        <mc:AlternateContent>
          <mc:Choice Requires="wps">
            <w:drawing>
              <wp:anchor distT="0" distB="0" distL="114300" distR="114300" simplePos="0" relativeHeight="251648000" behindDoc="0" locked="0" layoutInCell="1" allowOverlap="1" wp14:anchorId="590321C6" wp14:editId="26AC9F60">
                <wp:simplePos x="0" y="0"/>
                <wp:positionH relativeFrom="column">
                  <wp:posOffset>2781300</wp:posOffset>
                </wp:positionH>
                <wp:positionV relativeFrom="paragraph">
                  <wp:posOffset>-285750</wp:posOffset>
                </wp:positionV>
                <wp:extent cx="431800" cy="336550"/>
                <wp:effectExtent l="0" t="0" r="0" b="6350"/>
                <wp:wrapNone/>
                <wp:docPr id="24" name="Text Box 24"/>
                <wp:cNvGraphicFramePr/>
                <a:graphic xmlns:a="http://schemas.openxmlformats.org/drawingml/2006/main">
                  <a:graphicData uri="http://schemas.microsoft.com/office/word/2010/wordprocessingShape">
                    <wps:wsp>
                      <wps:cNvSpPr txBox="1"/>
                      <wps:spPr>
                        <a:xfrm>
                          <a:off x="0" y="0"/>
                          <a:ext cx="431800" cy="3365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D534345" w14:textId="77777777" w:rsidR="006B32BD" w:rsidRPr="006C6224" w:rsidRDefault="006B32BD" w:rsidP="00CA6469">
                            <w:pPr>
                              <w:rPr>
                                <w:b/>
                              </w:rPr>
                            </w:pPr>
                            <w:r>
                              <w:rPr>
                                <w:b/>
                              </w:rPr>
                              <w:t>3B</w:t>
                            </w:r>
                            <w:r w:rsidRPr="006C6224">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0321C6" id="Text Box 24" o:spid="_x0000_s1043" type="#_x0000_t202" style="position:absolute;margin-left:219pt;margin-top:-22.5pt;width:34pt;height:26.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" filled="f" stroked="f">
                <v:textbox>
                  <w:txbxContent>
                    <w:p w14:paraId="2D534345" w14:textId="77777777" w:rsidR="006B32BD" w:rsidRPr="006C6224" w:rsidRDefault="006B32BD" w:rsidP="00CA6469">
                      <w:pPr>
                        <w:rPr>
                          <w:b/>
                        </w:rPr>
                      </w:pPr>
                      <w:r>
                        <w:rPr>
                          <w:b/>
                        </w:rPr>
                        <w:t>3B</w:t>
                      </w:r>
                      <w:r w:rsidRPr="006C6224">
                        <w:rPr>
                          <w:b/>
                        </w:rPr>
                        <w:t>.</w:t>
                      </w:r>
                    </w:p>
                  </w:txbxContent>
                </v:textbox>
              </v:shape>
            </w:pict>
          </mc:Fallback>
        </mc:AlternateContent>
      </w:r>
    </w:p>
    <w:p w14:paraId="76FF3F3F" w14:textId="2FBCA4A5" w:rsidR="00E256F2" w:rsidRPr="00E53B18" w:rsidRDefault="00E256F2" w:rsidP="00CA6469">
      <w:pPr>
        <w:spacing w:line="480" w:lineRule="auto"/>
        <w:rPr>
          <w:rFonts w:ascii="Times New Roman" w:hAnsi="Times New Roman" w:cs="Times New Roman"/>
          <w:rPrChange w:id="5278" w:author="Tri Le" w:date="2021-07-13T20:26:00Z">
            <w:rPr/>
          </w:rPrChange>
        </w:rPr>
      </w:pPr>
    </w:p>
    <w:p w14:paraId="392A4CE6" w14:textId="38CAB984" w:rsidR="00E256F2" w:rsidRPr="00E53B18" w:rsidRDefault="00E256F2" w:rsidP="00CA6469">
      <w:pPr>
        <w:spacing w:line="480" w:lineRule="auto"/>
        <w:rPr>
          <w:rFonts w:ascii="Times New Roman" w:hAnsi="Times New Roman" w:cs="Times New Roman"/>
          <w:rPrChange w:id="5279" w:author="Tri Le" w:date="2021-07-13T20:26:00Z">
            <w:rPr/>
          </w:rPrChange>
        </w:rPr>
      </w:pPr>
    </w:p>
    <w:p w14:paraId="613DDC4B" w14:textId="3A1052B8" w:rsidR="00E256F2" w:rsidRPr="00E53B18" w:rsidRDefault="00E256F2" w:rsidP="00CA6469">
      <w:pPr>
        <w:spacing w:line="480" w:lineRule="auto"/>
        <w:rPr>
          <w:rFonts w:ascii="Times New Roman" w:hAnsi="Times New Roman" w:cs="Times New Roman"/>
          <w:rPrChange w:id="5280" w:author="Tri Le" w:date="2021-07-13T20:26:00Z">
            <w:rPr/>
          </w:rPrChange>
        </w:rPr>
      </w:pPr>
    </w:p>
    <w:p w14:paraId="1ED51D94" w14:textId="57104401" w:rsidR="000B72B2" w:rsidRPr="00E53B18" w:rsidRDefault="001E6B9F" w:rsidP="00CA6469">
      <w:pPr>
        <w:spacing w:line="480" w:lineRule="auto"/>
        <w:rPr>
          <w:rFonts w:ascii="Times New Roman" w:hAnsi="Times New Roman" w:cs="Times New Roman"/>
          <w:rPrChange w:id="5281" w:author="Tri Le" w:date="2021-07-13T20:26:00Z">
            <w:rPr/>
          </w:rPrChange>
        </w:rPr>
      </w:pPr>
      <w:r w:rsidRPr="00E53B18">
        <w:rPr>
          <w:rFonts w:ascii="Times New Roman" w:hAnsi="Times New Roman" w:cs="Times New Roman"/>
          <w:noProof/>
          <w:rPrChange w:id="5282" w:author="Tri Le" w:date="2021-07-13T20:26:00Z">
            <w:rPr>
              <w:noProof/>
            </w:rPr>
          </w:rPrChange>
        </w:rPr>
        <mc:AlternateContent>
          <mc:Choice Requires="wps">
            <w:drawing>
              <wp:anchor distT="0" distB="0" distL="114300" distR="114300" simplePos="0" relativeHeight="251635712" behindDoc="0" locked="0" layoutInCell="1" allowOverlap="1" wp14:anchorId="77AA4D37" wp14:editId="476AE125">
                <wp:simplePos x="0" y="0"/>
                <wp:positionH relativeFrom="column">
                  <wp:posOffset>-114300</wp:posOffset>
                </wp:positionH>
                <wp:positionV relativeFrom="paragraph">
                  <wp:posOffset>247015</wp:posOffset>
                </wp:positionV>
                <wp:extent cx="5676900" cy="6731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676900" cy="673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59F40AE" w14:textId="5A8EA188" w:rsidR="006B32BD" w:rsidRPr="005E6517" w:rsidRDefault="006B32BD" w:rsidP="00CA6469">
                            <w:pPr>
                              <w:jc w:val="both"/>
                              <w:rPr>
                                <w:sz w:val="22"/>
                              </w:rPr>
                            </w:pPr>
                            <w:r w:rsidRPr="005F74C0">
                              <w:rPr>
                                <w:b/>
                                <w:sz w:val="22"/>
                              </w:rPr>
                              <w:t>Figure 3.</w:t>
                            </w:r>
                            <w:r w:rsidRPr="005E6517">
                              <w:rPr>
                                <w:sz w:val="22"/>
                              </w:rPr>
                              <w:t xml:space="preserve"> Box plot graphs of the number of genes copies of </w:t>
                            </w:r>
                            <w:r>
                              <w:rPr>
                                <w:sz w:val="22"/>
                              </w:rPr>
                              <w:t>PMMV</w:t>
                            </w:r>
                            <w:r w:rsidRPr="005E6517">
                              <w:rPr>
                                <w:sz w:val="22"/>
                              </w:rPr>
                              <w:t xml:space="preserve"> across each wastewater stage throughout Events 1-4. The unit</w:t>
                            </w:r>
                            <w:del w:id="5283" w:author="Tri Le" w:date="2021-07-06T19:31:00Z">
                              <w:r w:rsidRPr="005E6517" w:rsidDel="000964D1">
                                <w:rPr>
                                  <w:sz w:val="22"/>
                                </w:rPr>
                                <w:delText>s</w:delText>
                              </w:r>
                            </w:del>
                            <w:r w:rsidRPr="005E6517">
                              <w:rPr>
                                <w:sz w:val="22"/>
                              </w:rPr>
                              <w:t xml:space="preserve"> for the </w:t>
                            </w:r>
                            <w:del w:id="5284" w:author="Tri Le" w:date="2021-07-12T18:57:00Z">
                              <w:r w:rsidRPr="005E6517" w:rsidDel="00116E5D">
                                <w:rPr>
                                  <w:sz w:val="22"/>
                                </w:rPr>
                                <w:delText>sludge cake</w:delText>
                              </w:r>
                            </w:del>
                            <w:ins w:id="5285" w:author="Tri Le" w:date="2021-07-12T18:57:00Z">
                              <w:r>
                                <w:rPr>
                                  <w:sz w:val="22"/>
                                </w:rPr>
                                <w:t>SC</w:t>
                              </w:r>
                            </w:ins>
                            <w:r w:rsidRPr="005E6517">
                              <w:rPr>
                                <w:sz w:val="22"/>
                              </w:rPr>
                              <w:t xml:space="preserve"> in Figure</w:t>
                            </w:r>
                            <w:del w:id="5286" w:author="Tri Le" w:date="2021-07-06T19:31:00Z">
                              <w:r w:rsidRPr="005E6517" w:rsidDel="000964D1">
                                <w:rPr>
                                  <w:sz w:val="22"/>
                                </w:rPr>
                                <w:delText>s</w:delText>
                              </w:r>
                            </w:del>
                            <w:r w:rsidRPr="005E6517">
                              <w:rPr>
                                <w:sz w:val="22"/>
                              </w:rPr>
                              <w:t xml:space="preserve"> 3A </w:t>
                            </w:r>
                            <w:del w:id="5287" w:author="Tri Le" w:date="2021-07-06T19:32:00Z">
                              <w:r w:rsidRPr="005E6517" w:rsidDel="00481880">
                                <w:rPr>
                                  <w:sz w:val="22"/>
                                </w:rPr>
                                <w:delText xml:space="preserve">are </w:delText>
                              </w:r>
                            </w:del>
                            <w:ins w:id="5288" w:author="Tri Le" w:date="2021-07-06T19:32:00Z">
                              <w:r>
                                <w:rPr>
                                  <w:sz w:val="22"/>
                                </w:rPr>
                                <w:t>is</w:t>
                              </w:r>
                              <w:r w:rsidRPr="005E6517">
                                <w:rPr>
                                  <w:sz w:val="22"/>
                                </w:rPr>
                                <w:t xml:space="preserve"> </w:t>
                              </w:r>
                            </w:ins>
                            <w:r w:rsidRPr="005E6517">
                              <w:rPr>
                                <w:sz w:val="22"/>
                              </w:rPr>
                              <w:t xml:space="preserve">gene copies per </w:t>
                            </w:r>
                            <w:del w:id="5289" w:author="Tri Le" w:date="2021-07-12T20:07:00Z">
                              <w:r w:rsidRPr="005E6517" w:rsidDel="00960527">
                                <w:rPr>
                                  <w:sz w:val="22"/>
                                </w:rPr>
                                <w:delText xml:space="preserve">gram </w:delText>
                              </w:r>
                            </w:del>
                            <w:ins w:id="5290" w:author="Tri Le" w:date="2021-07-12T20:07:00Z">
                              <w:r>
                                <w:rPr>
                                  <w:sz w:val="22"/>
                                </w:rPr>
                                <w:t>g</w:t>
                              </w:r>
                              <w:r w:rsidRPr="005E6517">
                                <w:rPr>
                                  <w:sz w:val="22"/>
                                </w:rPr>
                                <w:t xml:space="preserve"> </w:t>
                              </w:r>
                            </w:ins>
                            <w:r w:rsidRPr="005E6517">
                              <w:rPr>
                                <w:sz w:val="22"/>
                              </w:rPr>
                              <w:t xml:space="preserve">of </w:t>
                            </w:r>
                            <w:ins w:id="5291" w:author="Tri Le" w:date="2021-07-06T19:32:00Z">
                              <w:r>
                                <w:rPr>
                                  <w:sz w:val="22"/>
                                </w:rPr>
                                <w:t>sample</w:t>
                              </w:r>
                            </w:ins>
                            <w:del w:id="5292" w:author="Tri Le" w:date="2021-07-06T19:32:00Z">
                              <w:r w:rsidRPr="005E6517" w:rsidDel="00B62C09">
                                <w:rPr>
                                  <w:sz w:val="22"/>
                                </w:rPr>
                                <w:delText>RNA</w:delText>
                              </w:r>
                            </w:del>
                            <w:r w:rsidRPr="005E6517">
                              <w:rPr>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AA4D37" id="Text Box 21" o:spid="_x0000_s1044" type="#_x0000_t202" style="position:absolute;margin-left:-9pt;margin-top:19.45pt;width:447pt;height:53pt;z-index:25163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" filled="f" stroked="f">
                <v:textbox>
                  <w:txbxContent>
                    <w:p w14:paraId="559F40AE" w14:textId="5A8EA188" w:rsidR="006B32BD" w:rsidRPr="005E6517" w:rsidRDefault="006B32BD" w:rsidP="00CA6469">
                      <w:pPr>
                        <w:jc w:val="both"/>
                        <w:rPr>
                          <w:sz w:val="22"/>
                        </w:rPr>
                      </w:pPr>
                      <w:r w:rsidRPr="005F74C0">
                        <w:rPr>
                          <w:b/>
                          <w:sz w:val="22"/>
                        </w:rPr>
                        <w:t>Figure 3.</w:t>
                      </w:r>
                      <w:r w:rsidRPr="005E6517">
                        <w:rPr>
                          <w:sz w:val="22"/>
                        </w:rPr>
                        <w:t xml:space="preserve"> Box plot graphs of the number of genes copies of </w:t>
                      </w:r>
                      <w:r>
                        <w:rPr>
                          <w:sz w:val="22"/>
                        </w:rPr>
                        <w:t>PMMV</w:t>
                      </w:r>
                      <w:r w:rsidRPr="005E6517">
                        <w:rPr>
                          <w:sz w:val="22"/>
                        </w:rPr>
                        <w:t xml:space="preserve"> across each wastewater stage throughout Events 1-4. The unit</w:t>
                      </w:r>
                      <w:del w:id="5293" w:author="Tri Le" w:date="2021-07-06T19:31:00Z">
                        <w:r w:rsidRPr="005E6517" w:rsidDel="000964D1">
                          <w:rPr>
                            <w:sz w:val="22"/>
                          </w:rPr>
                          <w:delText>s</w:delText>
                        </w:r>
                      </w:del>
                      <w:r w:rsidRPr="005E6517">
                        <w:rPr>
                          <w:sz w:val="22"/>
                        </w:rPr>
                        <w:t xml:space="preserve"> for the </w:t>
                      </w:r>
                      <w:del w:id="5294" w:author="Tri Le" w:date="2021-07-12T18:57:00Z">
                        <w:r w:rsidRPr="005E6517" w:rsidDel="00116E5D">
                          <w:rPr>
                            <w:sz w:val="22"/>
                          </w:rPr>
                          <w:delText>sludge cake</w:delText>
                        </w:r>
                      </w:del>
                      <w:ins w:id="5295" w:author="Tri Le" w:date="2021-07-12T18:57:00Z">
                        <w:r>
                          <w:rPr>
                            <w:sz w:val="22"/>
                          </w:rPr>
                          <w:t>SC</w:t>
                        </w:r>
                      </w:ins>
                      <w:r w:rsidRPr="005E6517">
                        <w:rPr>
                          <w:sz w:val="22"/>
                        </w:rPr>
                        <w:t xml:space="preserve"> in Figure</w:t>
                      </w:r>
                      <w:del w:id="5296" w:author="Tri Le" w:date="2021-07-06T19:31:00Z">
                        <w:r w:rsidRPr="005E6517" w:rsidDel="000964D1">
                          <w:rPr>
                            <w:sz w:val="22"/>
                          </w:rPr>
                          <w:delText>s</w:delText>
                        </w:r>
                      </w:del>
                      <w:r w:rsidRPr="005E6517">
                        <w:rPr>
                          <w:sz w:val="22"/>
                        </w:rPr>
                        <w:t xml:space="preserve"> 3A </w:t>
                      </w:r>
                      <w:del w:id="5297" w:author="Tri Le" w:date="2021-07-06T19:32:00Z">
                        <w:r w:rsidRPr="005E6517" w:rsidDel="00481880">
                          <w:rPr>
                            <w:sz w:val="22"/>
                          </w:rPr>
                          <w:delText xml:space="preserve">are </w:delText>
                        </w:r>
                      </w:del>
                      <w:ins w:id="5298" w:author="Tri Le" w:date="2021-07-06T19:32:00Z">
                        <w:r>
                          <w:rPr>
                            <w:sz w:val="22"/>
                          </w:rPr>
                          <w:t>is</w:t>
                        </w:r>
                        <w:r w:rsidRPr="005E6517">
                          <w:rPr>
                            <w:sz w:val="22"/>
                          </w:rPr>
                          <w:t xml:space="preserve"> </w:t>
                        </w:r>
                      </w:ins>
                      <w:r w:rsidRPr="005E6517">
                        <w:rPr>
                          <w:sz w:val="22"/>
                        </w:rPr>
                        <w:t xml:space="preserve">gene copies per </w:t>
                      </w:r>
                      <w:del w:id="5299" w:author="Tri Le" w:date="2021-07-12T20:07:00Z">
                        <w:r w:rsidRPr="005E6517" w:rsidDel="00960527">
                          <w:rPr>
                            <w:sz w:val="22"/>
                          </w:rPr>
                          <w:delText xml:space="preserve">gram </w:delText>
                        </w:r>
                      </w:del>
                      <w:ins w:id="5300" w:author="Tri Le" w:date="2021-07-12T20:07:00Z">
                        <w:r>
                          <w:rPr>
                            <w:sz w:val="22"/>
                          </w:rPr>
                          <w:t>g</w:t>
                        </w:r>
                        <w:r w:rsidRPr="005E6517">
                          <w:rPr>
                            <w:sz w:val="22"/>
                          </w:rPr>
                          <w:t xml:space="preserve"> </w:t>
                        </w:r>
                      </w:ins>
                      <w:r w:rsidRPr="005E6517">
                        <w:rPr>
                          <w:sz w:val="22"/>
                        </w:rPr>
                        <w:t xml:space="preserve">of </w:t>
                      </w:r>
                      <w:ins w:id="5301" w:author="Tri Le" w:date="2021-07-06T19:32:00Z">
                        <w:r>
                          <w:rPr>
                            <w:sz w:val="22"/>
                          </w:rPr>
                          <w:t>sample</w:t>
                        </w:r>
                      </w:ins>
                      <w:del w:id="5302" w:author="Tri Le" w:date="2021-07-06T19:32:00Z">
                        <w:r w:rsidRPr="005E6517" w:rsidDel="00B62C09">
                          <w:rPr>
                            <w:sz w:val="22"/>
                          </w:rPr>
                          <w:delText>RNA</w:delText>
                        </w:r>
                      </w:del>
                      <w:r w:rsidRPr="005E6517">
                        <w:rPr>
                          <w:sz w:val="22"/>
                        </w:rPr>
                        <w:t>.</w:t>
                      </w:r>
                    </w:p>
                  </w:txbxContent>
                </v:textbox>
              </v:shape>
            </w:pict>
          </mc:Fallback>
        </mc:AlternateContent>
      </w:r>
    </w:p>
    <w:p w14:paraId="70DC8A02" w14:textId="0A0559F7" w:rsidR="000B72B2" w:rsidRPr="00E53B18" w:rsidRDefault="000B72B2" w:rsidP="00CA6469">
      <w:pPr>
        <w:spacing w:line="480" w:lineRule="auto"/>
        <w:rPr>
          <w:rFonts w:ascii="Times New Roman" w:hAnsi="Times New Roman" w:cs="Times New Roman"/>
          <w:rPrChange w:id="5303" w:author="Tri Le" w:date="2021-07-13T20:26:00Z">
            <w:rPr/>
          </w:rPrChange>
        </w:rPr>
      </w:pPr>
    </w:p>
    <w:p w14:paraId="57A7675C" w14:textId="5BE5128F" w:rsidR="000B72B2" w:rsidRPr="00E53B18" w:rsidRDefault="00D036D2" w:rsidP="00CA6469">
      <w:pPr>
        <w:spacing w:line="480" w:lineRule="auto"/>
        <w:rPr>
          <w:rFonts w:ascii="Times New Roman" w:hAnsi="Times New Roman" w:cs="Times New Roman"/>
          <w:rPrChange w:id="5304" w:author="Tri Le" w:date="2021-07-13T20:26:00Z">
            <w:rPr/>
          </w:rPrChange>
        </w:rPr>
      </w:pPr>
      <w:del w:id="5305" w:author="Tri Le" w:date="2021-07-06T19:35:00Z">
        <w:r w:rsidRPr="00E53B18" w:rsidDel="00D036D2">
          <w:rPr>
            <w:rFonts w:ascii="Times New Roman" w:hAnsi="Times New Roman" w:cs="Times New Roman"/>
            <w:noProof/>
            <w:rPrChange w:id="5306" w:author="Tri Le" w:date="2021-07-13T20:26:00Z">
              <w:rPr>
                <w:noProof/>
              </w:rPr>
            </w:rPrChange>
          </w:rPr>
          <mc:AlternateContent>
            <mc:Choice Requires="wps">
              <w:drawing>
                <wp:anchor distT="0" distB="0" distL="114300" distR="114300" simplePos="0" relativeHeight="251645952" behindDoc="0" locked="0" layoutInCell="1" allowOverlap="1" wp14:anchorId="30AD624C" wp14:editId="6A4C15EA">
                  <wp:simplePos x="0" y="0"/>
                  <wp:positionH relativeFrom="column">
                    <wp:posOffset>3017520</wp:posOffset>
                  </wp:positionH>
                  <wp:positionV relativeFrom="paragraph">
                    <wp:posOffset>76835</wp:posOffset>
                  </wp:positionV>
                  <wp:extent cx="434340" cy="31242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434340" cy="31242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70C8C84" w14:textId="4E2CFC75" w:rsidR="006B32BD" w:rsidRPr="0022182D" w:rsidRDefault="006B32BD" w:rsidP="00E427BD">
                              <w:pPr>
                                <w:rPr>
                                  <w:b/>
                                </w:rPr>
                              </w:pPr>
                              <w:r>
                                <w:rPr>
                                  <w:b/>
                                </w:rPr>
                                <w:t>4B.</w:t>
                              </w:r>
                              <w:ins w:id="5307" w:author="Tri Le" w:date="2021-07-06T19:35:00Z">
                                <w:r w:rsidRPr="00D036D2">
                                  <w:rPr>
                                    <w:b/>
                                  </w:rPr>
                                  <w:t xml:space="preserve"> </w:t>
                                </w:r>
                                <w:r w:rsidRPr="00D036D2">
                                  <w:rPr>
                                    <w:b/>
                                    <w:noProof/>
                                  </w:rPr>
                                  <w:drawing>
                                    <wp:inline distT="0" distB="0" distL="0" distR="0" wp14:anchorId="7C92217F" wp14:editId="73516801">
                                      <wp:extent cx="251460" cy="200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460" cy="200025"/>
                                              </a:xfrm>
                                              <a:prstGeom prst="rect">
                                                <a:avLst/>
                                              </a:prstGeom>
                                              <a:noFill/>
                                              <a:ln>
                                                <a:noFill/>
                                              </a:ln>
                                            </pic:spPr>
                                          </pic:pic>
                                        </a:graphicData>
                                      </a:graphic>
                                    </wp:inline>
                                  </w:drawing>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D624C" id="Text Box 28" o:spid="_x0000_s1045" type="#_x0000_t202" style="position:absolute;margin-left:237.6pt;margin-top:6.05pt;width:34.2pt;height:24.6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" filled="f" stroked="f">
                  <v:textbox>
                    <w:txbxContent>
                      <w:p w14:paraId="070C8C84" w14:textId="4E2CFC75" w:rsidR="006B32BD" w:rsidRPr="0022182D" w:rsidRDefault="006B32BD" w:rsidP="00E427BD">
                        <w:pPr>
                          <w:rPr>
                            <w:b/>
                          </w:rPr>
                        </w:pPr>
                        <w:r>
                          <w:rPr>
                            <w:b/>
                          </w:rPr>
                          <w:t>4B.</w:t>
                        </w:r>
                        <w:ins w:id="5308" w:author="Tri Le" w:date="2021-07-06T19:35:00Z">
                          <w:r w:rsidRPr="00D036D2">
                            <w:rPr>
                              <w:b/>
                            </w:rPr>
                            <w:t xml:space="preserve"> </w:t>
                          </w:r>
                          <w:r w:rsidRPr="00D036D2">
                            <w:rPr>
                              <w:b/>
                              <w:noProof/>
                            </w:rPr>
                            <w:drawing>
                              <wp:inline distT="0" distB="0" distL="0" distR="0" wp14:anchorId="7C92217F" wp14:editId="73516801">
                                <wp:extent cx="251460" cy="200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460" cy="200025"/>
                                        </a:xfrm>
                                        <a:prstGeom prst="rect">
                                          <a:avLst/>
                                        </a:prstGeom>
                                        <a:noFill/>
                                        <a:ln>
                                          <a:noFill/>
                                        </a:ln>
                                      </pic:spPr>
                                    </pic:pic>
                                  </a:graphicData>
                                </a:graphic>
                              </wp:inline>
                            </w:drawing>
                          </w:r>
                        </w:ins>
                      </w:p>
                    </w:txbxContent>
                  </v:textbox>
                </v:shape>
              </w:pict>
            </mc:Fallback>
          </mc:AlternateContent>
        </w:r>
      </w:del>
      <w:commentRangeStart w:id="5309"/>
      <w:commentRangeEnd w:id="5309"/>
      <w:r w:rsidR="00F525E9" w:rsidRPr="00E53B18">
        <w:rPr>
          <w:rStyle w:val="CommentReference"/>
          <w:rFonts w:ascii="Times New Roman" w:hAnsi="Times New Roman" w:cs="Times New Roman"/>
          <w:sz w:val="24"/>
          <w:szCs w:val="24"/>
          <w:rPrChange w:id="5310" w:author="Tri Le" w:date="2021-07-13T20:26:00Z">
            <w:rPr>
              <w:rStyle w:val="CommentReference"/>
            </w:rPr>
          </w:rPrChange>
        </w:rPr>
        <w:commentReference w:id="5309"/>
      </w:r>
    </w:p>
    <w:p w14:paraId="4C351F58" w14:textId="5111627D" w:rsidR="000B72B2" w:rsidRPr="00E53B18" w:rsidRDefault="00810001" w:rsidP="00CA6469">
      <w:pPr>
        <w:spacing w:line="480" w:lineRule="auto"/>
        <w:rPr>
          <w:rFonts w:ascii="Times New Roman" w:hAnsi="Times New Roman" w:cs="Times New Roman"/>
          <w:rPrChange w:id="5311" w:author="Tri Le" w:date="2021-07-13T20:26:00Z">
            <w:rPr/>
          </w:rPrChange>
        </w:rPr>
      </w:pPr>
      <w:r w:rsidRPr="00E53B18">
        <w:rPr>
          <w:rFonts w:ascii="Times New Roman" w:hAnsi="Times New Roman" w:cs="Times New Roman"/>
          <w:noProof/>
          <w:rPrChange w:id="5312" w:author="Tri Le" w:date="2021-07-13T20:26:00Z">
            <w:rPr>
              <w:noProof/>
            </w:rPr>
          </w:rPrChange>
        </w:rPr>
        <mc:AlternateContent>
          <mc:Choice Requires="wpg">
            <w:drawing>
              <wp:anchor distT="0" distB="0" distL="114300" distR="114300" simplePos="0" relativeHeight="251624448" behindDoc="0" locked="0" layoutInCell="1" allowOverlap="1" wp14:anchorId="677C86FE" wp14:editId="03F1AB2C">
                <wp:simplePos x="0" y="0"/>
                <wp:positionH relativeFrom="column">
                  <wp:posOffset>-76200</wp:posOffset>
                </wp:positionH>
                <wp:positionV relativeFrom="paragraph">
                  <wp:posOffset>251460</wp:posOffset>
                </wp:positionV>
                <wp:extent cx="5638800" cy="2617470"/>
                <wp:effectExtent l="0" t="19050" r="0" b="0"/>
                <wp:wrapNone/>
                <wp:docPr id="49" name="Group 49"/>
                <wp:cNvGraphicFramePr/>
                <a:graphic xmlns:a="http://schemas.openxmlformats.org/drawingml/2006/main">
                  <a:graphicData uri="http://schemas.microsoft.com/office/word/2010/wordprocessingGroup">
                    <wpg:wgp>
                      <wpg:cNvGrpSpPr/>
                      <wpg:grpSpPr>
                        <a:xfrm>
                          <a:off x="0" y="0"/>
                          <a:ext cx="5638800" cy="2617470"/>
                          <a:chOff x="-50952" y="-1"/>
                          <a:chExt cx="5965473" cy="2666420"/>
                        </a:xfrm>
                      </wpg:grpSpPr>
                      <wpg:grpSp>
                        <wpg:cNvPr id="11" name="Group 11"/>
                        <wpg:cNvGrpSpPr/>
                        <wpg:grpSpPr>
                          <a:xfrm>
                            <a:off x="332948" y="635"/>
                            <a:ext cx="5268105" cy="1903065"/>
                            <a:chOff x="218648" y="0"/>
                            <a:chExt cx="5268105" cy="1903065"/>
                          </a:xfrm>
                        </wpg:grpSpPr>
                        <pic:pic xmlns:pic="http://schemas.openxmlformats.org/drawingml/2006/picture">
                          <pic:nvPicPr>
                            <pic:cNvPr id="10" name="Picture 10"/>
                            <pic:cNvPicPr preferRelativeResize="0">
                              <a:picLocks/>
                            </pic:cNvPicPr>
                          </pic:nvPicPr>
                          <pic:blipFill>
                            <a:blip r:embed="rId28"/>
                            <a:srcRect/>
                            <a:stretch/>
                          </pic:blipFill>
                          <pic:spPr bwMode="auto">
                            <a:xfrm>
                              <a:off x="3266425" y="3659"/>
                              <a:ext cx="2220328" cy="1899406"/>
                            </a:xfrm>
                            <a:prstGeom prst="rect">
                              <a:avLst/>
                            </a:prstGeom>
                            <a:noFill/>
                            <a:ln>
                              <a:solidFill>
                                <a:srgbClr val="000000"/>
                              </a:solidFill>
                            </a:ln>
                          </pic:spPr>
                        </pic:pic>
                        <pic:pic xmlns:pic="http://schemas.openxmlformats.org/drawingml/2006/picture">
                          <pic:nvPicPr>
                            <pic:cNvPr id="13" name="Picture 13"/>
                            <pic:cNvPicPr preferRelativeResize="0">
                              <a:picLocks/>
                            </pic:cNvPicPr>
                          </pic:nvPicPr>
                          <pic:blipFill>
                            <a:blip r:embed="rId29"/>
                            <a:srcRect/>
                            <a:stretch/>
                          </pic:blipFill>
                          <pic:spPr bwMode="auto">
                            <a:xfrm>
                              <a:off x="218648" y="0"/>
                              <a:ext cx="2220334" cy="1899407"/>
                            </a:xfrm>
                            <a:prstGeom prst="rect">
                              <a:avLst/>
                            </a:prstGeom>
                            <a:noFill/>
                            <a:ln>
                              <a:solidFill>
                                <a:srgbClr val="000000"/>
                              </a:solidFill>
                            </a:ln>
                          </pic:spPr>
                        </pic:pic>
                      </wpg:grpSp>
                      <wps:wsp>
                        <wps:cNvPr id="43" name="Text Box 43"/>
                        <wps:cNvSpPr txBox="1"/>
                        <wps:spPr>
                          <a:xfrm>
                            <a:off x="-50952" y="-1"/>
                            <a:ext cx="457198" cy="443229"/>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ECF29BF" w14:textId="7E9CEF09" w:rsidR="006B32BD" w:rsidRPr="0022182D" w:rsidRDefault="006B32BD" w:rsidP="00CA6469">
                              <w:pPr>
                                <w:rPr>
                                  <w:b/>
                                </w:rPr>
                              </w:pPr>
                              <w:r>
                                <w:rPr>
                                  <w:b/>
                                </w:rPr>
                                <w:t>4A.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0" y="2063025"/>
                            <a:ext cx="5914521" cy="603394"/>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B56B72" w14:textId="4FBA6A35" w:rsidR="006B32BD" w:rsidRPr="005E6517" w:rsidRDefault="006B32BD" w:rsidP="00CA6469">
                              <w:pPr>
                                <w:jc w:val="both"/>
                                <w:rPr>
                                  <w:sz w:val="22"/>
                                </w:rPr>
                              </w:pPr>
                              <w:r w:rsidRPr="005F74C0">
                                <w:rPr>
                                  <w:b/>
                                  <w:sz w:val="22"/>
                                </w:rPr>
                                <w:t>Figure 4.</w:t>
                              </w:r>
                              <w:r w:rsidRPr="005E6517">
                                <w:rPr>
                                  <w:sz w:val="22"/>
                                </w:rPr>
                                <w:t xml:space="preserve"> Box plot</w:t>
                              </w:r>
                              <w:ins w:id="5313" w:author="Tri Le" w:date="2021-07-06T19:41:00Z">
                                <w:r>
                                  <w:rPr>
                                    <w:sz w:val="22"/>
                                  </w:rPr>
                                  <w:t xml:space="preserve">s </w:t>
                                </w:r>
                              </w:ins>
                              <w:del w:id="5314" w:author="Tri Le" w:date="2021-07-06T19:41:00Z">
                                <w:r w:rsidRPr="005E6517" w:rsidDel="0031503C">
                                  <w:rPr>
                                    <w:sz w:val="22"/>
                                  </w:rPr>
                                  <w:delText xml:space="preserve"> graphs </w:delText>
                                </w:r>
                              </w:del>
                              <w:r w:rsidRPr="005E6517">
                                <w:rPr>
                                  <w:sz w:val="22"/>
                                </w:rPr>
                                <w:t>of the number of gene</w:t>
                              </w:r>
                              <w:del w:id="5315" w:author="Tri Le" w:date="2021-07-06T19:41:00Z">
                                <w:r w:rsidRPr="005E6517" w:rsidDel="0076034C">
                                  <w:rPr>
                                    <w:sz w:val="22"/>
                                  </w:rPr>
                                  <w:delText>s</w:delText>
                                </w:r>
                              </w:del>
                              <w:r w:rsidRPr="005E6517">
                                <w:rPr>
                                  <w:sz w:val="22"/>
                                </w:rPr>
                                <w:t xml:space="preserve"> copies of </w:t>
                              </w:r>
                              <w:r>
                                <w:rPr>
                                  <w:i/>
                                  <w:sz w:val="22"/>
                                </w:rPr>
                                <w:t>uidA</w:t>
                              </w:r>
                              <w:ins w:id="5316" w:author="Tri Le" w:date="2021-07-06T19:41:00Z">
                                <w:r>
                                  <w:rPr>
                                    <w:i/>
                                    <w:sz w:val="22"/>
                                  </w:rPr>
                                  <w:t xml:space="preserve"> </w:t>
                                </w:r>
                                <w:r w:rsidRPr="005E6517">
                                  <w:rPr>
                                    <w:sz w:val="22"/>
                                  </w:rPr>
                                  <w:t>across each wastewater stage throughout Events 1-4</w:t>
                                </w:r>
                              </w:ins>
                              <w:r>
                                <w:rPr>
                                  <w:sz w:val="22"/>
                                </w:rPr>
                                <w:t>. The unit</w:t>
                              </w:r>
                              <w:del w:id="5317" w:author="Tri Le" w:date="2021-07-06T19:41:00Z">
                                <w:r w:rsidDel="00262131">
                                  <w:rPr>
                                    <w:sz w:val="22"/>
                                  </w:rPr>
                                  <w:delText>s</w:delText>
                                </w:r>
                              </w:del>
                              <w:r>
                                <w:rPr>
                                  <w:sz w:val="22"/>
                                </w:rPr>
                                <w:t xml:space="preserve"> for the </w:t>
                              </w:r>
                              <w:ins w:id="5318" w:author="Tri Le" w:date="2021-07-12T18:57:00Z">
                                <w:r>
                                  <w:rPr>
                                    <w:sz w:val="22"/>
                                  </w:rPr>
                                  <w:t xml:space="preserve">SC </w:t>
                                </w:r>
                              </w:ins>
                              <w:del w:id="5319" w:author="Tri Le" w:date="2021-07-12T18:57:00Z">
                                <w:r w:rsidDel="00116E5D">
                                  <w:rPr>
                                    <w:sz w:val="22"/>
                                  </w:rPr>
                                  <w:delText xml:space="preserve">sludge cake </w:delText>
                                </w:r>
                              </w:del>
                              <w:r>
                                <w:rPr>
                                  <w:sz w:val="22"/>
                                </w:rPr>
                                <w:t xml:space="preserve">in Figure 4A </w:t>
                              </w:r>
                              <w:del w:id="5320" w:author="Tri Le" w:date="2021-07-06T19:41:00Z">
                                <w:r w:rsidDel="00294089">
                                  <w:rPr>
                                    <w:sz w:val="22"/>
                                  </w:rPr>
                                  <w:delText xml:space="preserve">are </w:delText>
                                </w:r>
                              </w:del>
                              <w:ins w:id="5321" w:author="Tri Le" w:date="2021-07-06T19:41:00Z">
                                <w:r>
                                  <w:rPr>
                                    <w:sz w:val="22"/>
                                  </w:rPr>
                                  <w:t xml:space="preserve">is </w:t>
                                </w:r>
                              </w:ins>
                              <w:r>
                                <w:rPr>
                                  <w:sz w:val="22"/>
                                </w:rPr>
                                <w:t xml:space="preserve">gene copies per </w:t>
                              </w:r>
                              <w:del w:id="5322" w:author="Tri Le" w:date="2021-07-12T20:08:00Z">
                                <w:r w:rsidDel="00A3585B">
                                  <w:rPr>
                                    <w:sz w:val="22"/>
                                  </w:rPr>
                                  <w:delText xml:space="preserve">gram </w:delText>
                                </w:r>
                              </w:del>
                              <w:ins w:id="5323" w:author="Tri Le" w:date="2021-07-12T20:08:00Z">
                                <w:r>
                                  <w:rPr>
                                    <w:sz w:val="22"/>
                                  </w:rPr>
                                  <w:t xml:space="preserve">g </w:t>
                                </w:r>
                              </w:ins>
                              <w:r>
                                <w:rPr>
                                  <w:sz w:val="22"/>
                                </w:rPr>
                                <w:t xml:space="preserve">of </w:t>
                              </w:r>
                              <w:del w:id="5324" w:author="Tri Le" w:date="2021-07-06T19:41:00Z">
                                <w:r w:rsidDel="001C73C0">
                                  <w:rPr>
                                    <w:sz w:val="22"/>
                                  </w:rPr>
                                  <w:delText>D</w:delText>
                                </w:r>
                                <w:r w:rsidRPr="005E6517" w:rsidDel="001C73C0">
                                  <w:rPr>
                                    <w:sz w:val="22"/>
                                  </w:rPr>
                                  <w:delText>NA</w:delText>
                                </w:r>
                              </w:del>
                              <w:ins w:id="5325" w:author="Tri Le" w:date="2021-07-06T19:41:00Z">
                                <w:r>
                                  <w:rPr>
                                    <w:sz w:val="22"/>
                                  </w:rPr>
                                  <w:t>sample</w:t>
                                </w:r>
                              </w:ins>
                              <w:r w:rsidRPr="005E6517">
                                <w:rPr>
                                  <w:sz w:val="22"/>
                                </w:rPr>
                                <w:t>.</w:t>
                              </w:r>
                            </w:p>
                            <w:p w14:paraId="39E7C257" w14:textId="77777777" w:rsidR="006B32BD" w:rsidRDefault="006B32BD" w:rsidP="00CA6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7C86FE" id="Group 49" o:spid="_x0000_s1046" style="position:absolute;margin-left:-6pt;margin-top:19.8pt;width:444pt;height:206.1pt;z-index:251624448;mso-width-relative:margin;mso-height-relative:margin" coordorigin="-509" coordsize="59654,26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">
                <v:group id="Group 11" o:spid="_x0000_s1047" style="position:absolute;left:3329;top:6;width:52681;height:19031" coordorigin="2186" coordsize="52681,1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10" o:spid="_x0000_s1048" type="#_x0000_t75" style="position:absolute;left:32664;top:36;width:22203;height:189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" stroked="t">
                    <v:imagedata r:id="rId30" o:title=""/>
                    <v:path arrowok="t"/>
                    <o:lock v:ext="edit" aspectratio="f"/>
                  </v:shape>
                  <v:shape id="Picture 13" o:spid="_x0000_s1049" type="#_x0000_t75" style="position:absolute;left:2186;width:22203;height:189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" stroked="t">
                    <v:imagedata r:id="rId31" o:title=""/>
                    <v:path arrowok="t"/>
                    <o:lock v:ext="edit" aspectratio="f"/>
                  </v:shape>
                </v:group>
                <v:shape id="Text Box 43" o:spid="_x0000_s1050" type="#_x0000_t202" style="position:absolute;left:-509;width:4571;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14:paraId="6ECF29BF" w14:textId="7E9CEF09" w:rsidR="006B32BD" w:rsidRPr="0022182D" w:rsidRDefault="006B32BD" w:rsidP="00CA6469">
                        <w:pPr>
                          <w:rPr>
                            <w:b/>
                          </w:rPr>
                        </w:pPr>
                        <w:r>
                          <w:rPr>
                            <w:b/>
                          </w:rPr>
                          <w:t>4A.</w:t>
                        </w:r>
                      </w:p>
                    </w:txbxContent>
                  </v:textbox>
                </v:shape>
                <v:shape id="Text Box 46" o:spid="_x0000_s1051" type="#_x0000_t202" style="position:absolute;top:20630;width:59145;height:6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3BB56B72" w14:textId="4FBA6A35" w:rsidR="006B32BD" w:rsidRPr="005E6517" w:rsidRDefault="006B32BD" w:rsidP="00CA6469">
                        <w:pPr>
                          <w:jc w:val="both"/>
                          <w:rPr>
                            <w:sz w:val="22"/>
                          </w:rPr>
                        </w:pPr>
                        <w:r w:rsidRPr="005F74C0">
                          <w:rPr>
                            <w:b/>
                            <w:sz w:val="22"/>
                          </w:rPr>
                          <w:t>Figure 4.</w:t>
                        </w:r>
                        <w:r w:rsidRPr="005E6517">
                          <w:rPr>
                            <w:sz w:val="22"/>
                          </w:rPr>
                          <w:t xml:space="preserve"> Box plot</w:t>
                        </w:r>
                        <w:ins w:id="5326" w:author="Tri Le" w:date="2021-07-06T19:41:00Z">
                          <w:r>
                            <w:rPr>
                              <w:sz w:val="22"/>
                            </w:rPr>
                            <w:t xml:space="preserve">s </w:t>
                          </w:r>
                        </w:ins>
                        <w:del w:id="5327" w:author="Tri Le" w:date="2021-07-06T19:41:00Z">
                          <w:r w:rsidRPr="005E6517" w:rsidDel="0031503C">
                            <w:rPr>
                              <w:sz w:val="22"/>
                            </w:rPr>
                            <w:delText xml:space="preserve"> graphs </w:delText>
                          </w:r>
                        </w:del>
                        <w:r w:rsidRPr="005E6517">
                          <w:rPr>
                            <w:sz w:val="22"/>
                          </w:rPr>
                          <w:t>of the number of gene</w:t>
                        </w:r>
                        <w:del w:id="5328" w:author="Tri Le" w:date="2021-07-06T19:41:00Z">
                          <w:r w:rsidRPr="005E6517" w:rsidDel="0076034C">
                            <w:rPr>
                              <w:sz w:val="22"/>
                            </w:rPr>
                            <w:delText>s</w:delText>
                          </w:r>
                        </w:del>
                        <w:r w:rsidRPr="005E6517">
                          <w:rPr>
                            <w:sz w:val="22"/>
                          </w:rPr>
                          <w:t xml:space="preserve"> copies of </w:t>
                        </w:r>
                        <w:r>
                          <w:rPr>
                            <w:i/>
                            <w:sz w:val="22"/>
                          </w:rPr>
                          <w:t>uidA</w:t>
                        </w:r>
                        <w:ins w:id="5329" w:author="Tri Le" w:date="2021-07-06T19:41:00Z">
                          <w:r>
                            <w:rPr>
                              <w:i/>
                              <w:sz w:val="22"/>
                            </w:rPr>
                            <w:t xml:space="preserve"> </w:t>
                          </w:r>
                          <w:r w:rsidRPr="005E6517">
                            <w:rPr>
                              <w:sz w:val="22"/>
                            </w:rPr>
                            <w:t>across each wastewater stage throughout Events 1-4</w:t>
                          </w:r>
                        </w:ins>
                        <w:r>
                          <w:rPr>
                            <w:sz w:val="22"/>
                          </w:rPr>
                          <w:t>. The unit</w:t>
                        </w:r>
                        <w:del w:id="5330" w:author="Tri Le" w:date="2021-07-06T19:41:00Z">
                          <w:r w:rsidDel="00262131">
                            <w:rPr>
                              <w:sz w:val="22"/>
                            </w:rPr>
                            <w:delText>s</w:delText>
                          </w:r>
                        </w:del>
                        <w:r>
                          <w:rPr>
                            <w:sz w:val="22"/>
                          </w:rPr>
                          <w:t xml:space="preserve"> for the </w:t>
                        </w:r>
                        <w:ins w:id="5331" w:author="Tri Le" w:date="2021-07-12T18:57:00Z">
                          <w:r>
                            <w:rPr>
                              <w:sz w:val="22"/>
                            </w:rPr>
                            <w:t xml:space="preserve">SC </w:t>
                          </w:r>
                        </w:ins>
                        <w:del w:id="5332" w:author="Tri Le" w:date="2021-07-12T18:57:00Z">
                          <w:r w:rsidDel="00116E5D">
                            <w:rPr>
                              <w:sz w:val="22"/>
                            </w:rPr>
                            <w:delText xml:space="preserve">sludge cake </w:delText>
                          </w:r>
                        </w:del>
                        <w:r>
                          <w:rPr>
                            <w:sz w:val="22"/>
                          </w:rPr>
                          <w:t xml:space="preserve">in Figure 4A </w:t>
                        </w:r>
                        <w:del w:id="5333" w:author="Tri Le" w:date="2021-07-06T19:41:00Z">
                          <w:r w:rsidDel="00294089">
                            <w:rPr>
                              <w:sz w:val="22"/>
                            </w:rPr>
                            <w:delText xml:space="preserve">are </w:delText>
                          </w:r>
                        </w:del>
                        <w:ins w:id="5334" w:author="Tri Le" w:date="2021-07-06T19:41:00Z">
                          <w:r>
                            <w:rPr>
                              <w:sz w:val="22"/>
                            </w:rPr>
                            <w:t xml:space="preserve">is </w:t>
                          </w:r>
                        </w:ins>
                        <w:r>
                          <w:rPr>
                            <w:sz w:val="22"/>
                          </w:rPr>
                          <w:t xml:space="preserve">gene copies per </w:t>
                        </w:r>
                        <w:del w:id="5335" w:author="Tri Le" w:date="2021-07-12T20:08:00Z">
                          <w:r w:rsidDel="00A3585B">
                            <w:rPr>
                              <w:sz w:val="22"/>
                            </w:rPr>
                            <w:delText xml:space="preserve">gram </w:delText>
                          </w:r>
                        </w:del>
                        <w:ins w:id="5336" w:author="Tri Le" w:date="2021-07-12T20:08:00Z">
                          <w:r>
                            <w:rPr>
                              <w:sz w:val="22"/>
                            </w:rPr>
                            <w:t xml:space="preserve">g </w:t>
                          </w:r>
                        </w:ins>
                        <w:r>
                          <w:rPr>
                            <w:sz w:val="22"/>
                          </w:rPr>
                          <w:t xml:space="preserve">of </w:t>
                        </w:r>
                        <w:del w:id="5337" w:author="Tri Le" w:date="2021-07-06T19:41:00Z">
                          <w:r w:rsidDel="001C73C0">
                            <w:rPr>
                              <w:sz w:val="22"/>
                            </w:rPr>
                            <w:delText>D</w:delText>
                          </w:r>
                          <w:r w:rsidRPr="005E6517" w:rsidDel="001C73C0">
                            <w:rPr>
                              <w:sz w:val="22"/>
                            </w:rPr>
                            <w:delText>NA</w:delText>
                          </w:r>
                        </w:del>
                        <w:ins w:id="5338" w:author="Tri Le" w:date="2021-07-06T19:41:00Z">
                          <w:r>
                            <w:rPr>
                              <w:sz w:val="22"/>
                            </w:rPr>
                            <w:t>sample</w:t>
                          </w:r>
                        </w:ins>
                        <w:r w:rsidRPr="005E6517">
                          <w:rPr>
                            <w:sz w:val="22"/>
                          </w:rPr>
                          <w:t>.</w:t>
                        </w:r>
                      </w:p>
                      <w:p w14:paraId="39E7C257" w14:textId="77777777" w:rsidR="006B32BD" w:rsidRDefault="006B32BD" w:rsidP="00CA6469"/>
                    </w:txbxContent>
                  </v:textbox>
                </v:shape>
              </v:group>
            </w:pict>
          </mc:Fallback>
        </mc:AlternateContent>
      </w:r>
      <w:ins w:id="5339" w:author="Tri Le" w:date="2021-07-06T19:36:00Z">
        <w:r w:rsidR="00BD0317" w:rsidRPr="00E53B18">
          <w:rPr>
            <w:rFonts w:ascii="Times New Roman" w:hAnsi="Times New Roman" w:cs="Times New Roman"/>
            <w:noProof/>
            <w:rPrChange w:id="5340" w:author="Tri Le" w:date="2021-07-13T20:26:00Z">
              <w:rPr>
                <w:noProof/>
              </w:rPr>
            </w:rPrChange>
          </w:rPr>
          <mc:AlternateContent>
            <mc:Choice Requires="wps">
              <w:drawing>
                <wp:anchor distT="0" distB="0" distL="114300" distR="114300" simplePos="0" relativeHeight="251649024" behindDoc="0" locked="0" layoutInCell="1" allowOverlap="1" wp14:anchorId="26B6D49B" wp14:editId="69405F72">
                  <wp:simplePos x="0" y="0"/>
                  <wp:positionH relativeFrom="column">
                    <wp:posOffset>2805430</wp:posOffset>
                  </wp:positionH>
                  <wp:positionV relativeFrom="paragraph">
                    <wp:posOffset>240665</wp:posOffset>
                  </wp:positionV>
                  <wp:extent cx="431800" cy="336550"/>
                  <wp:effectExtent l="0" t="0" r="0" b="6350"/>
                  <wp:wrapNone/>
                  <wp:docPr id="5" name="Text Box 5"/>
                  <wp:cNvGraphicFramePr/>
                  <a:graphic xmlns:a="http://schemas.openxmlformats.org/drawingml/2006/main">
                    <a:graphicData uri="http://schemas.microsoft.com/office/word/2010/wordprocessingShape">
                      <wps:wsp>
                        <wps:cNvSpPr txBox="1"/>
                        <wps:spPr>
                          <a:xfrm>
                            <a:off x="0" y="0"/>
                            <a:ext cx="431800" cy="3365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223F712" w14:textId="180A9C11" w:rsidR="006B32BD" w:rsidRPr="006C6224" w:rsidRDefault="006B32BD" w:rsidP="00D036D2">
                              <w:pPr>
                                <w:rPr>
                                  <w:b/>
                                </w:rPr>
                              </w:pPr>
                              <w:ins w:id="5341" w:author="Tri Le" w:date="2021-07-06T19:36:00Z">
                                <w:r>
                                  <w:rPr>
                                    <w:b/>
                                  </w:rPr>
                                  <w:t>4B.</w:t>
                                </w:r>
                              </w:ins>
                              <w:del w:id="5342" w:author="Tri Le" w:date="2021-07-06T19:36:00Z">
                                <w:r w:rsidRPr="006C6224" w:rsidDel="00D036D2">
                                  <w:rPr>
                                    <w:b/>
                                  </w:rPr>
                                  <w:delText>3A.</w:delText>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B6D49B" id="Text Box 5" o:spid="_x0000_s1052" type="#_x0000_t202" style="position:absolute;margin-left:220.9pt;margin-top:18.95pt;width:34pt;height:26.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" filled="f" stroked="f">
                  <v:textbox>
                    <w:txbxContent>
                      <w:p w14:paraId="6223F712" w14:textId="180A9C11" w:rsidR="006B32BD" w:rsidRPr="006C6224" w:rsidRDefault="006B32BD" w:rsidP="00D036D2">
                        <w:pPr>
                          <w:rPr>
                            <w:b/>
                          </w:rPr>
                        </w:pPr>
                        <w:ins w:id="5343" w:author="Tri Le" w:date="2021-07-06T19:36:00Z">
                          <w:r>
                            <w:rPr>
                              <w:b/>
                            </w:rPr>
                            <w:t>4B.</w:t>
                          </w:r>
                        </w:ins>
                        <w:del w:id="5344" w:author="Tri Le" w:date="2021-07-06T19:36:00Z">
                          <w:r w:rsidRPr="006C6224" w:rsidDel="00D036D2">
                            <w:rPr>
                              <w:b/>
                            </w:rPr>
                            <w:delText>3A.</w:delText>
                          </w:r>
                        </w:del>
                      </w:p>
                    </w:txbxContent>
                  </v:textbox>
                </v:shape>
              </w:pict>
            </mc:Fallback>
          </mc:AlternateContent>
        </w:r>
      </w:ins>
    </w:p>
    <w:p w14:paraId="2D005487" w14:textId="77777777" w:rsidR="000B72B2" w:rsidRPr="00E53B18" w:rsidRDefault="000B72B2" w:rsidP="00CA6469">
      <w:pPr>
        <w:spacing w:line="480" w:lineRule="auto"/>
        <w:rPr>
          <w:rFonts w:ascii="Times New Roman" w:hAnsi="Times New Roman" w:cs="Times New Roman"/>
          <w:rPrChange w:id="5345" w:author="Tri Le" w:date="2021-07-13T20:26:00Z">
            <w:rPr/>
          </w:rPrChange>
        </w:rPr>
      </w:pPr>
    </w:p>
    <w:p w14:paraId="00B7858E" w14:textId="77777777" w:rsidR="000B72B2" w:rsidRPr="00E53B18" w:rsidRDefault="000B72B2" w:rsidP="00CA6469">
      <w:pPr>
        <w:spacing w:line="480" w:lineRule="auto"/>
        <w:rPr>
          <w:rFonts w:ascii="Times New Roman" w:hAnsi="Times New Roman" w:cs="Times New Roman"/>
          <w:rPrChange w:id="5346" w:author="Tri Le" w:date="2021-07-13T20:26:00Z">
            <w:rPr/>
          </w:rPrChange>
        </w:rPr>
      </w:pPr>
    </w:p>
    <w:p w14:paraId="1B8B4924" w14:textId="77777777" w:rsidR="000B72B2" w:rsidRPr="00E53B18" w:rsidRDefault="000B72B2" w:rsidP="00CA6469">
      <w:pPr>
        <w:spacing w:line="480" w:lineRule="auto"/>
        <w:rPr>
          <w:rFonts w:ascii="Times New Roman" w:hAnsi="Times New Roman" w:cs="Times New Roman"/>
          <w:rPrChange w:id="5347" w:author="Tri Le" w:date="2021-07-13T20:26:00Z">
            <w:rPr/>
          </w:rPrChange>
        </w:rPr>
      </w:pPr>
    </w:p>
    <w:p w14:paraId="2773B52C" w14:textId="77777777" w:rsidR="000B72B2" w:rsidRPr="00E53B18" w:rsidRDefault="000B72B2" w:rsidP="00CA6469">
      <w:pPr>
        <w:spacing w:line="480" w:lineRule="auto"/>
        <w:rPr>
          <w:rFonts w:ascii="Times New Roman" w:hAnsi="Times New Roman" w:cs="Times New Roman"/>
          <w:rPrChange w:id="5348" w:author="Tri Le" w:date="2021-07-13T20:26:00Z">
            <w:rPr/>
          </w:rPrChange>
        </w:rPr>
      </w:pPr>
    </w:p>
    <w:p w14:paraId="2393EEBE" w14:textId="455BEF89" w:rsidR="00884FEB" w:rsidRPr="00E53B18" w:rsidDel="000A77A2" w:rsidRDefault="006B0858" w:rsidP="006B0858">
      <w:pPr>
        <w:spacing w:line="480" w:lineRule="auto"/>
        <w:jc w:val="both"/>
        <w:rPr>
          <w:del w:id="5349" w:author="Tri Le" w:date="2021-07-09T16:15:00Z"/>
          <w:moveTo w:id="5350" w:author="Tri Le" w:date="2021-07-09T16:12:00Z"/>
          <w:rFonts w:ascii="Times New Roman" w:hAnsi="Times New Roman" w:cs="Times New Roman"/>
          <w:b/>
          <w:rPrChange w:id="5351" w:author="Tri Le" w:date="2021-07-13T20:26:00Z">
            <w:rPr>
              <w:del w:id="5352" w:author="Tri Le" w:date="2021-07-09T16:15:00Z"/>
              <w:moveTo w:id="5353" w:author="Tri Le" w:date="2021-07-09T16:12:00Z"/>
              <w:rFonts w:ascii="Cambria" w:hAnsi="Cambria"/>
              <w:b/>
            </w:rPr>
          </w:rPrChange>
        </w:rPr>
      </w:pPr>
      <w:moveToRangeStart w:id="5354" w:author="Tri Le" w:date="2021-07-09T16:12:00Z" w:name="move76739579"/>
      <w:commentRangeStart w:id="5355"/>
      <w:moveTo w:id="5356" w:author="Tri Le" w:date="2021-07-09T16:12:00Z">
        <w:del w:id="5357" w:author="Tri Le" w:date="2021-07-09T16:15:00Z">
          <w:r w:rsidRPr="00E53B18" w:rsidDel="000A77A2">
            <w:rPr>
              <w:rFonts w:ascii="Times New Roman" w:hAnsi="Times New Roman" w:cs="Times New Roman"/>
              <w:b/>
              <w:strike/>
              <w:rPrChange w:id="5358" w:author="Tri Le" w:date="2021-07-13T20:26:00Z">
                <w:rPr>
                  <w:rFonts w:ascii="Cambria" w:hAnsi="Cambria"/>
                  <w:b/>
                </w:rPr>
              </w:rPrChange>
            </w:rPr>
            <w:delText xml:space="preserve">Conclusion: </w:delText>
          </w:r>
          <w:r w:rsidRPr="00E53B18" w:rsidDel="000A77A2">
            <w:rPr>
              <w:rFonts w:ascii="Times New Roman" w:hAnsi="Times New Roman" w:cs="Times New Roman"/>
              <w:strike/>
              <w:highlight w:val="green"/>
              <w:rPrChange w:id="5359" w:author="Tri Le" w:date="2021-07-13T20:26:00Z">
                <w:rPr>
                  <w:rFonts w:ascii="Cambria" w:hAnsi="Cambria"/>
                  <w:highlight w:val="green"/>
                </w:rPr>
              </w:rPrChange>
            </w:rPr>
            <w:delText xml:space="preserve">CrAssphage </w:delText>
          </w:r>
        </w:del>
        <w:del w:id="5360" w:author="Tri Le" w:date="2021-07-09T16:12:00Z">
          <w:r w:rsidRPr="00E53B18" w:rsidDel="006B0858">
            <w:rPr>
              <w:rFonts w:ascii="Times New Roman" w:hAnsi="Times New Roman" w:cs="Times New Roman"/>
              <w:strike/>
              <w:highlight w:val="green"/>
              <w:rPrChange w:id="5361" w:author="Tri Le" w:date="2021-07-13T20:26:00Z">
                <w:rPr>
                  <w:rFonts w:ascii="Cambria" w:hAnsi="Cambria"/>
                  <w:highlight w:val="green"/>
                </w:rPr>
              </w:rPrChange>
            </w:rPr>
            <w:delText xml:space="preserve">(a DNA enteric virus) </w:delText>
          </w:r>
        </w:del>
        <w:del w:id="5362" w:author="Tri Le" w:date="2021-07-09T16:15:00Z">
          <w:r w:rsidRPr="00E53B18" w:rsidDel="000A77A2">
            <w:rPr>
              <w:rFonts w:ascii="Times New Roman" w:hAnsi="Times New Roman" w:cs="Times New Roman"/>
              <w:strike/>
              <w:highlight w:val="green"/>
              <w:rPrChange w:id="5363" w:author="Tri Le" w:date="2021-07-13T20:26:00Z">
                <w:rPr>
                  <w:rFonts w:ascii="Cambria" w:hAnsi="Cambria"/>
                  <w:highlight w:val="green"/>
                </w:rPr>
              </w:rPrChange>
            </w:rPr>
            <w:delText xml:space="preserve">and </w:delText>
          </w:r>
        </w:del>
        <w:del w:id="5364" w:author="Tri Le" w:date="2021-07-09T16:12:00Z">
          <w:r w:rsidRPr="00E53B18" w:rsidDel="006B0858">
            <w:rPr>
              <w:rFonts w:ascii="Times New Roman" w:hAnsi="Times New Roman" w:cs="Times New Roman"/>
              <w:strike/>
              <w:highlight w:val="green"/>
              <w:rPrChange w:id="5365" w:author="Tri Le" w:date="2021-07-13T20:26:00Z">
                <w:rPr>
                  <w:rFonts w:ascii="Cambria" w:hAnsi="Cambria"/>
                  <w:highlight w:val="green"/>
                </w:rPr>
              </w:rPrChange>
            </w:rPr>
            <w:delText>the Pepper Mild Mottle Virus (</w:delText>
          </w:r>
        </w:del>
        <w:del w:id="5366" w:author="Tri Le" w:date="2021-07-09T16:15:00Z">
          <w:r w:rsidRPr="00E53B18" w:rsidDel="000A77A2">
            <w:rPr>
              <w:rFonts w:ascii="Times New Roman" w:hAnsi="Times New Roman" w:cs="Times New Roman"/>
              <w:strike/>
              <w:highlight w:val="green"/>
              <w:rPrChange w:id="5367" w:author="Tri Le" w:date="2021-07-13T20:26:00Z">
                <w:rPr>
                  <w:rFonts w:ascii="Cambria" w:hAnsi="Cambria"/>
                  <w:highlight w:val="green"/>
                </w:rPr>
              </w:rPrChange>
            </w:rPr>
            <w:delText>PMMV</w:delText>
          </w:r>
        </w:del>
        <w:del w:id="5368" w:author="Tri Le" w:date="2021-07-09T16:12:00Z">
          <w:r w:rsidRPr="00E53B18" w:rsidDel="006B0858">
            <w:rPr>
              <w:rFonts w:ascii="Times New Roman" w:hAnsi="Times New Roman" w:cs="Times New Roman"/>
              <w:strike/>
              <w:highlight w:val="green"/>
              <w:rPrChange w:id="5369" w:author="Tri Le" w:date="2021-07-13T20:26:00Z">
                <w:rPr>
                  <w:rFonts w:ascii="Cambria" w:hAnsi="Cambria"/>
                  <w:highlight w:val="green"/>
                </w:rPr>
              </w:rPrChange>
            </w:rPr>
            <w:delText>)</w:delText>
          </w:r>
        </w:del>
        <w:del w:id="5370" w:author="Tri Le" w:date="2021-07-09T16:15:00Z">
          <w:r w:rsidRPr="00E53B18" w:rsidDel="000A77A2">
            <w:rPr>
              <w:rFonts w:ascii="Times New Roman" w:hAnsi="Times New Roman" w:cs="Times New Roman"/>
              <w:strike/>
              <w:highlight w:val="green"/>
              <w:rPrChange w:id="5371" w:author="Tri Le" w:date="2021-07-13T20:26:00Z">
                <w:rPr>
                  <w:rFonts w:ascii="Cambria" w:hAnsi="Cambria"/>
                  <w:highlight w:val="green"/>
                </w:rPr>
              </w:rPrChange>
            </w:rPr>
            <w:delText xml:space="preserve"> have been found to be a dominant presence in wastewater samples.</w:delText>
          </w:r>
          <w:r w:rsidRPr="00E53B18" w:rsidDel="000A77A2">
            <w:rPr>
              <w:rFonts w:ascii="Times New Roman" w:hAnsi="Times New Roman" w:cs="Times New Roman"/>
              <w:strike/>
              <w:rPrChange w:id="5372" w:author="Tri Le" w:date="2021-07-13T20:26:00Z">
                <w:rPr>
                  <w:rFonts w:ascii="Cambria" w:hAnsi="Cambria"/>
                </w:rPr>
              </w:rPrChange>
            </w:rPr>
            <w:delText xml:space="preserve"> </w:delText>
          </w:r>
          <w:commentRangeEnd w:id="5355"/>
          <w:r w:rsidRPr="00E53B18" w:rsidDel="000A77A2">
            <w:rPr>
              <w:rStyle w:val="CommentReference"/>
              <w:rFonts w:ascii="Times New Roman" w:hAnsi="Times New Roman" w:cs="Times New Roman"/>
              <w:strike/>
              <w:sz w:val="24"/>
              <w:szCs w:val="24"/>
              <w:rPrChange w:id="5373" w:author="Tri Le" w:date="2021-07-13T20:26:00Z">
                <w:rPr>
                  <w:rStyle w:val="CommentReference"/>
                </w:rPr>
              </w:rPrChange>
            </w:rPr>
            <w:commentReference w:id="5355"/>
          </w:r>
        </w:del>
      </w:moveTo>
    </w:p>
    <w:moveToRangeEnd w:id="5354"/>
    <w:p w14:paraId="40CD9D64" w14:textId="77777777" w:rsidR="006B0858" w:rsidRPr="00E53B18" w:rsidRDefault="006B0858" w:rsidP="00CA6469">
      <w:pPr>
        <w:spacing w:line="480" w:lineRule="auto"/>
        <w:rPr>
          <w:rFonts w:ascii="Times New Roman" w:hAnsi="Times New Roman" w:cs="Times New Roman"/>
          <w:rPrChange w:id="5374" w:author="Tri Le" w:date="2021-07-13T20:26:00Z">
            <w:rPr/>
          </w:rPrChange>
        </w:rPr>
      </w:pPr>
    </w:p>
    <w:p w14:paraId="3CDA7C9E" w14:textId="77777777" w:rsidR="00B33419" w:rsidRPr="00E53B18" w:rsidRDefault="00B33419">
      <w:pPr>
        <w:spacing w:line="480" w:lineRule="auto"/>
        <w:rPr>
          <w:ins w:id="5375" w:author="Tri Le" w:date="2021-07-12T18:33:00Z"/>
          <w:rFonts w:ascii="Times New Roman" w:hAnsi="Times New Roman" w:cs="Times New Roman"/>
          <w:rPrChange w:id="5376" w:author="Tri Le" w:date="2021-07-13T20:26:00Z">
            <w:rPr>
              <w:ins w:id="5377" w:author="Tri Le" w:date="2021-07-12T18:33:00Z"/>
            </w:rPr>
          </w:rPrChange>
        </w:rPr>
      </w:pPr>
    </w:p>
    <w:p w14:paraId="7A74143D" w14:textId="77777777" w:rsidR="00B33419" w:rsidRPr="00E53B18" w:rsidRDefault="00B33419">
      <w:pPr>
        <w:spacing w:line="480" w:lineRule="auto"/>
        <w:rPr>
          <w:ins w:id="5378" w:author="Tri Le" w:date="2021-07-12T18:33:00Z"/>
          <w:rFonts w:ascii="Times New Roman" w:hAnsi="Times New Roman" w:cs="Times New Roman"/>
          <w:rPrChange w:id="5379" w:author="Tri Le" w:date="2021-07-13T20:26:00Z">
            <w:rPr>
              <w:ins w:id="5380" w:author="Tri Le" w:date="2021-07-12T18:33:00Z"/>
            </w:rPr>
          </w:rPrChange>
        </w:rPr>
      </w:pPr>
    </w:p>
    <w:p w14:paraId="7C210F16" w14:textId="77777777" w:rsidR="00B33419" w:rsidRPr="00E53B18" w:rsidRDefault="00B33419">
      <w:pPr>
        <w:spacing w:line="480" w:lineRule="auto"/>
        <w:rPr>
          <w:ins w:id="5381" w:author="Tri Le" w:date="2021-07-12T18:33:00Z"/>
          <w:rFonts w:ascii="Times New Roman" w:hAnsi="Times New Roman" w:cs="Times New Roman"/>
          <w:rPrChange w:id="5382" w:author="Tri Le" w:date="2021-07-13T20:26:00Z">
            <w:rPr>
              <w:ins w:id="5383" w:author="Tri Le" w:date="2021-07-12T18:33:00Z"/>
            </w:rPr>
          </w:rPrChange>
        </w:rPr>
      </w:pPr>
    </w:p>
    <w:p w14:paraId="4981B887" w14:textId="4E615C3C" w:rsidR="000B72B2" w:rsidRPr="00E53B18" w:rsidDel="00E741CB" w:rsidRDefault="00E741CB" w:rsidP="000132AD">
      <w:pPr>
        <w:spacing w:line="480" w:lineRule="auto"/>
        <w:rPr>
          <w:del w:id="5384" w:author="Tri Le" w:date="2021-07-06T19:44:00Z"/>
          <w:rFonts w:ascii="Times New Roman" w:hAnsi="Times New Roman" w:cs="Times New Roman"/>
          <w:rPrChange w:id="5385" w:author="Tri Le" w:date="2021-07-13T20:26:00Z">
            <w:rPr>
              <w:del w:id="5386" w:author="Tri Le" w:date="2021-07-06T19:44:00Z"/>
            </w:rPr>
          </w:rPrChange>
        </w:rPr>
      </w:pPr>
      <w:ins w:id="5387" w:author="Tri Le" w:date="2021-07-06T19:44:00Z">
        <w:r w:rsidRPr="00E53B18">
          <w:rPr>
            <w:rFonts w:ascii="Times New Roman" w:hAnsi="Times New Roman" w:cs="Times New Roman"/>
            <w:rPrChange w:id="5388" w:author="Tri Le" w:date="2021-07-13T20:26:00Z">
              <w:rPr/>
            </w:rPrChange>
          </w:rPr>
          <w:t xml:space="preserve">The average gene copies assessed in the </w:t>
        </w:r>
      </w:ins>
      <w:ins w:id="5389" w:author="Tri Le" w:date="2021-07-12T18:54:00Z">
        <w:r w:rsidR="000A3344" w:rsidRPr="00E53B18">
          <w:rPr>
            <w:rFonts w:ascii="Times New Roman" w:hAnsi="Times New Roman" w:cs="Times New Roman"/>
            <w:rPrChange w:id="5390" w:author="Tri Le" w:date="2021-07-13T20:26:00Z">
              <w:rPr/>
            </w:rPrChange>
          </w:rPr>
          <w:t>RS</w:t>
        </w:r>
      </w:ins>
      <w:ins w:id="5391" w:author="Tri Le" w:date="2021-07-06T19:44:00Z">
        <w:r w:rsidRPr="00E53B18">
          <w:rPr>
            <w:rFonts w:ascii="Times New Roman" w:hAnsi="Times New Roman" w:cs="Times New Roman"/>
            <w:rPrChange w:id="5392" w:author="Tri Le" w:date="2021-07-13T20:26:00Z">
              <w:rPr/>
            </w:rPrChange>
          </w:rPr>
          <w:t xml:space="preserve"> were lower but not significantly different (p-values ranged between 0.054</w:t>
        </w:r>
      </w:ins>
      <w:ins w:id="5393" w:author="Miguel Uyaguari" w:date="2021-07-12T23:12:00Z">
        <w:r w:rsidR="00B54E60" w:rsidRPr="00E53B18">
          <w:rPr>
            <w:rFonts w:ascii="Times New Roman" w:hAnsi="Times New Roman" w:cs="Times New Roman"/>
            <w:rPrChange w:id="5394" w:author="Tri Le" w:date="2021-07-13T20:26:00Z">
              <w:rPr/>
            </w:rPrChange>
          </w:rPr>
          <w:t>7</w:t>
        </w:r>
      </w:ins>
      <w:ins w:id="5395" w:author="Tri Le" w:date="2021-07-06T19:44:00Z">
        <w:del w:id="5396" w:author="Miguel Uyaguari" w:date="2021-07-12T23:12:00Z">
          <w:r w:rsidRPr="00E53B18" w:rsidDel="00B54E60">
            <w:rPr>
              <w:rFonts w:ascii="Times New Roman" w:hAnsi="Times New Roman" w:cs="Times New Roman"/>
              <w:rPrChange w:id="5397" w:author="Tri Le" w:date="2021-07-13T20:26:00Z">
                <w:rPr/>
              </w:rPrChange>
            </w:rPr>
            <w:delText>6749</w:delText>
          </w:r>
        </w:del>
        <w:r w:rsidRPr="00E53B18">
          <w:rPr>
            <w:rFonts w:ascii="Times New Roman" w:hAnsi="Times New Roman" w:cs="Times New Roman"/>
            <w:rPrChange w:id="5398" w:author="Tri Le" w:date="2021-07-13T20:26:00Z">
              <w:rPr/>
            </w:rPrChange>
          </w:rPr>
          <w:t xml:space="preserve"> and 0.7986</w:t>
        </w:r>
        <w:del w:id="5399" w:author="Miguel Uyaguari" w:date="2021-07-12T23:12:00Z">
          <w:r w:rsidRPr="00E53B18" w:rsidDel="00B54E60">
            <w:rPr>
              <w:rFonts w:ascii="Times New Roman" w:hAnsi="Times New Roman" w:cs="Times New Roman"/>
              <w:rPrChange w:id="5400" w:author="Tri Le" w:date="2021-07-13T20:26:00Z">
                <w:rPr/>
              </w:rPrChange>
            </w:rPr>
            <w:delText>1</w:delText>
          </w:r>
        </w:del>
        <w:r w:rsidRPr="00E53B18">
          <w:rPr>
            <w:rFonts w:ascii="Times New Roman" w:hAnsi="Times New Roman" w:cs="Times New Roman"/>
            <w:rPrChange w:id="5401" w:author="Tri Le" w:date="2021-07-13T20:26:00Z">
              <w:rPr/>
            </w:rPrChange>
          </w:rPr>
          <w:t xml:space="preserve">) than the average gene copies assessed in the </w:t>
        </w:r>
      </w:ins>
      <w:ins w:id="5402" w:author="Tri Le" w:date="2021-07-12T18:54:00Z">
        <w:r w:rsidR="000D0F71" w:rsidRPr="00E53B18">
          <w:rPr>
            <w:rFonts w:ascii="Times New Roman" w:hAnsi="Times New Roman" w:cs="Times New Roman"/>
            <w:rPrChange w:id="5403" w:author="Tri Le" w:date="2021-07-13T20:26:00Z">
              <w:rPr/>
            </w:rPrChange>
          </w:rPr>
          <w:t>EF</w:t>
        </w:r>
      </w:ins>
      <w:ins w:id="5404" w:author="Tri Le" w:date="2021-07-06T19:44:00Z">
        <w:r w:rsidRPr="00E53B18">
          <w:rPr>
            <w:rFonts w:ascii="Times New Roman" w:hAnsi="Times New Roman" w:cs="Times New Roman"/>
            <w:rPrChange w:id="5405" w:author="Tri Le" w:date="2021-07-13T20:26:00Z">
              <w:rPr/>
            </w:rPrChange>
          </w:rPr>
          <w:t xml:space="preserve"> for </w:t>
        </w:r>
      </w:ins>
    </w:p>
    <w:p w14:paraId="1F8D4BD7" w14:textId="7FB6119B" w:rsidR="00A33724" w:rsidRPr="00E53B18" w:rsidDel="00F9160C" w:rsidRDefault="00CA6469">
      <w:pPr>
        <w:spacing w:line="480" w:lineRule="auto"/>
        <w:rPr>
          <w:del w:id="5406" w:author="Tri Le" w:date="2021-07-06T19:44:00Z"/>
          <w:rFonts w:ascii="Times New Roman" w:hAnsi="Times New Roman" w:cs="Times New Roman"/>
          <w:rPrChange w:id="5407" w:author="Tri Le" w:date="2021-07-13T20:26:00Z">
            <w:rPr>
              <w:del w:id="5408" w:author="Tri Le" w:date="2021-07-06T19:44:00Z"/>
            </w:rPr>
          </w:rPrChange>
        </w:rPr>
        <w:pPrChange w:id="5409" w:author="Tri Le" w:date="2021-07-06T19:44:00Z">
          <w:pPr>
            <w:spacing w:line="480" w:lineRule="auto"/>
            <w:jc w:val="both"/>
          </w:pPr>
        </w:pPrChange>
      </w:pPr>
      <w:del w:id="5410" w:author="Tri Le" w:date="2021-07-06T19:44:00Z">
        <w:r w:rsidRPr="00E53B18" w:rsidDel="00E741CB">
          <w:rPr>
            <w:rFonts w:ascii="Times New Roman" w:hAnsi="Times New Roman" w:cs="Times New Roman"/>
            <w:rPrChange w:id="5411" w:author="Tri Le" w:date="2021-07-13T20:26:00Z">
              <w:rPr/>
            </w:rPrChange>
          </w:rPr>
          <w:delText xml:space="preserve">The average gene copies assessed in the raw sewage were not significantly different than the average gene copies assessed in the effluents for </w:delText>
        </w:r>
      </w:del>
      <w:r w:rsidRPr="00E53B18">
        <w:rPr>
          <w:rFonts w:ascii="Times New Roman" w:hAnsi="Times New Roman" w:cs="Times New Roman"/>
          <w:rPrChange w:id="5412" w:author="Tri Le" w:date="2021-07-13T20:26:00Z">
            <w:rPr/>
          </w:rPrChange>
        </w:rPr>
        <w:t>the DNA enteric viruses</w:t>
      </w:r>
      <w:ins w:id="5413" w:author="Tri Le" w:date="2021-07-06T19:44:00Z">
        <w:r w:rsidR="00F9160C" w:rsidRPr="00E53B18">
          <w:rPr>
            <w:rFonts w:ascii="Times New Roman" w:hAnsi="Times New Roman" w:cs="Times New Roman"/>
            <w:rPrChange w:id="5414" w:author="Tri Le" w:date="2021-07-13T20:26:00Z">
              <w:rPr/>
            </w:rPrChange>
          </w:rPr>
          <w:t xml:space="preserve"> </w:t>
        </w:r>
      </w:ins>
      <w:del w:id="5415" w:author="Tri Le" w:date="2021-07-06T19:44:00Z">
        <w:r w:rsidRPr="00E53B18" w:rsidDel="00F9160C">
          <w:rPr>
            <w:rFonts w:ascii="Times New Roman" w:hAnsi="Times New Roman" w:cs="Times New Roman"/>
            <w:rPrChange w:id="5416" w:author="Tri Le" w:date="2021-07-13T20:26:00Z">
              <w:rPr/>
            </w:rPrChange>
          </w:rPr>
          <w:delText xml:space="preserve"> </w:delText>
        </w:r>
      </w:del>
    </w:p>
    <w:p w14:paraId="1E34CC13" w14:textId="56F589D6" w:rsidR="00002D86" w:rsidRDefault="00483A38">
      <w:pPr>
        <w:spacing w:line="480" w:lineRule="auto"/>
        <w:rPr>
          <w:ins w:id="5417" w:author="Tri Le" w:date="2021-07-14T20:03:00Z"/>
          <w:rFonts w:ascii="Times New Roman" w:hAnsi="Times New Roman" w:cs="Times New Roman"/>
        </w:rPr>
      </w:pPr>
      <w:r w:rsidRPr="00E53B18">
        <w:rPr>
          <w:rFonts w:ascii="Times New Roman" w:hAnsi="Times New Roman" w:cs="Times New Roman"/>
          <w:rPrChange w:id="5418" w:author="Tri Le" w:date="2021-07-13T20:26:00Z">
            <w:rPr/>
          </w:rPrChange>
        </w:rPr>
        <w:t xml:space="preserve">(Adenovirus and CrAssphage), </w:t>
      </w:r>
      <w:r w:rsidR="00CA6469" w:rsidRPr="00E53B18">
        <w:rPr>
          <w:rFonts w:ascii="Times New Roman" w:hAnsi="Times New Roman" w:cs="Times New Roman"/>
          <w:rPrChange w:id="5419" w:author="Tri Le" w:date="2021-07-13T20:26:00Z">
            <w:rPr/>
          </w:rPrChange>
        </w:rPr>
        <w:t xml:space="preserve">PMMV, and </w:t>
      </w:r>
      <w:r w:rsidR="00CA6469" w:rsidRPr="00E53B18">
        <w:rPr>
          <w:rFonts w:ascii="Times New Roman" w:hAnsi="Times New Roman" w:cs="Times New Roman"/>
          <w:i/>
          <w:rPrChange w:id="5420" w:author="Tri Le" w:date="2021-07-13T20:26:00Z">
            <w:rPr>
              <w:i/>
            </w:rPr>
          </w:rPrChange>
        </w:rPr>
        <w:t>uidA</w:t>
      </w:r>
      <w:r w:rsidR="000A48FC" w:rsidRPr="00E53B18">
        <w:rPr>
          <w:rFonts w:ascii="Times New Roman" w:hAnsi="Times New Roman" w:cs="Times New Roman"/>
          <w:i/>
          <w:rPrChange w:id="5421" w:author="Tri Le" w:date="2021-07-13T20:26:00Z">
            <w:rPr>
              <w:i/>
            </w:rPr>
          </w:rPrChange>
        </w:rPr>
        <w:t xml:space="preserve"> </w:t>
      </w:r>
      <w:r w:rsidR="000A48FC" w:rsidRPr="00E53B18">
        <w:rPr>
          <w:rFonts w:ascii="Times New Roman" w:hAnsi="Times New Roman" w:cs="Times New Roman"/>
          <w:rPrChange w:id="5422" w:author="Tri Le" w:date="2021-07-13T20:26:00Z">
            <w:rPr/>
          </w:rPrChange>
        </w:rPr>
        <w:t>(</w:t>
      </w:r>
      <w:r w:rsidR="000A48FC" w:rsidRPr="00E53B18">
        <w:rPr>
          <w:rFonts w:ascii="Times New Roman" w:hAnsi="Times New Roman" w:cs="Times New Roman"/>
          <w:i/>
          <w:rPrChange w:id="5423" w:author="Tri Le" w:date="2021-07-13T20:26:00Z">
            <w:rPr>
              <w:i/>
            </w:rPr>
          </w:rPrChange>
        </w:rPr>
        <w:t>E. coli</w:t>
      </w:r>
      <w:r w:rsidR="000A48FC" w:rsidRPr="00E53B18">
        <w:rPr>
          <w:rFonts w:ascii="Times New Roman" w:hAnsi="Times New Roman" w:cs="Times New Roman"/>
          <w:rPrChange w:id="5424" w:author="Tri Le" w:date="2021-07-13T20:26:00Z">
            <w:rPr/>
          </w:rPrChange>
        </w:rPr>
        <w:t>)</w:t>
      </w:r>
      <w:r w:rsidR="00CA6469" w:rsidRPr="00E53B18">
        <w:rPr>
          <w:rFonts w:ascii="Times New Roman" w:hAnsi="Times New Roman" w:cs="Times New Roman"/>
          <w:rPrChange w:id="5425" w:author="Tri Le" w:date="2021-07-13T20:26:00Z">
            <w:rPr/>
          </w:rPrChange>
        </w:rPr>
        <w:t xml:space="preserve"> in terms of both volume and biomass.</w:t>
      </w:r>
      <w:ins w:id="5426" w:author="Tri Le" w:date="2021-07-06T19:47:00Z">
        <w:r w:rsidR="000132AD" w:rsidRPr="00E53B18">
          <w:rPr>
            <w:rFonts w:ascii="Times New Roman" w:hAnsi="Times New Roman" w:cs="Times New Roman"/>
            <w:rPrChange w:id="5427" w:author="Tri Le" w:date="2021-07-13T20:26:00Z">
              <w:rPr/>
            </w:rPrChange>
          </w:rPr>
          <w:t xml:space="preserve"> </w:t>
        </w:r>
      </w:ins>
      <w:moveToRangeStart w:id="5428" w:author="Tri Le" w:date="2021-07-06T19:47:00Z" w:name="move76493248"/>
      <w:moveTo w:id="5429" w:author="Tri Le" w:date="2021-07-06T19:47:00Z">
        <w:r w:rsidR="000132AD" w:rsidRPr="00E53B18">
          <w:rPr>
            <w:rFonts w:ascii="Times New Roman" w:hAnsi="Times New Roman" w:cs="Times New Roman"/>
            <w:rPrChange w:id="5430" w:author="Tri Le" w:date="2021-07-13T20:26:00Z">
              <w:rPr/>
            </w:rPrChange>
          </w:rPr>
          <w:t xml:space="preserve">However, the average gene copies </w:t>
        </w:r>
      </w:moveTo>
      <w:ins w:id="5431" w:author="Tri Le" w:date="2021-07-06T19:59:00Z">
        <w:r w:rsidR="00512DDF" w:rsidRPr="00E53B18">
          <w:rPr>
            <w:rFonts w:ascii="Times New Roman" w:hAnsi="Times New Roman" w:cs="Times New Roman"/>
            <w:rPrChange w:id="5432" w:author="Tri Le" w:date="2021-07-13T20:26:00Z">
              <w:rPr/>
            </w:rPrChange>
          </w:rPr>
          <w:t>of the</w:t>
        </w:r>
      </w:ins>
      <w:ins w:id="5433" w:author="Tri Le" w:date="2021-07-06T20:08:00Z">
        <w:r w:rsidR="00AF6CD0" w:rsidRPr="00E53B18">
          <w:rPr>
            <w:rFonts w:ascii="Times New Roman" w:hAnsi="Times New Roman" w:cs="Times New Roman"/>
            <w:rPrChange w:id="5434" w:author="Tri Le" w:date="2021-07-13T20:26:00Z">
              <w:rPr/>
            </w:rPrChange>
          </w:rPr>
          <w:t xml:space="preserve"> DNA </w:t>
        </w:r>
      </w:ins>
      <w:ins w:id="5435" w:author="Tri Le" w:date="2021-07-06T19:59:00Z">
        <w:r w:rsidR="00512DDF" w:rsidRPr="00E53B18">
          <w:rPr>
            <w:rFonts w:ascii="Times New Roman" w:hAnsi="Times New Roman" w:cs="Times New Roman"/>
            <w:rPrChange w:id="5436" w:author="Tri Le" w:date="2021-07-13T20:26:00Z">
              <w:rPr/>
            </w:rPrChange>
          </w:rPr>
          <w:t xml:space="preserve">enteric viruses </w:t>
        </w:r>
      </w:ins>
      <w:moveTo w:id="5437" w:author="Tri Le" w:date="2021-07-06T19:47:00Z">
        <w:r w:rsidR="000132AD" w:rsidRPr="00E53B18">
          <w:rPr>
            <w:rFonts w:ascii="Times New Roman" w:hAnsi="Times New Roman" w:cs="Times New Roman"/>
            <w:rPrChange w:id="5438" w:author="Tri Le" w:date="2021-07-13T20:26:00Z">
              <w:rPr/>
            </w:rPrChange>
          </w:rPr>
          <w:t xml:space="preserve">assessed in </w:t>
        </w:r>
        <w:del w:id="5439" w:author="Tri Le" w:date="2021-07-06T20:04:00Z">
          <w:r w:rsidR="000132AD" w:rsidRPr="00E53B18" w:rsidDel="00BC1CA9">
            <w:rPr>
              <w:rFonts w:ascii="Times New Roman" w:hAnsi="Times New Roman" w:cs="Times New Roman"/>
              <w:rPrChange w:id="5440" w:author="Tri Le" w:date="2021-07-13T20:26:00Z">
                <w:rPr/>
              </w:rPrChange>
            </w:rPr>
            <w:delText xml:space="preserve">the </w:delText>
          </w:r>
        </w:del>
        <w:del w:id="5441" w:author="Tri Le" w:date="2021-07-12T18:54:00Z">
          <w:r w:rsidR="000132AD" w:rsidRPr="00E53B18" w:rsidDel="00BC6DAD">
            <w:rPr>
              <w:rFonts w:ascii="Times New Roman" w:hAnsi="Times New Roman" w:cs="Times New Roman"/>
              <w:rPrChange w:id="5442" w:author="Tri Le" w:date="2021-07-13T20:26:00Z">
                <w:rPr/>
              </w:rPrChange>
            </w:rPr>
            <w:delText>activated sludge</w:delText>
          </w:r>
        </w:del>
      </w:moveTo>
      <w:ins w:id="5443" w:author="Tri Le" w:date="2021-07-12T18:54:00Z">
        <w:r w:rsidR="00BC6DAD" w:rsidRPr="00E53B18">
          <w:rPr>
            <w:rFonts w:ascii="Times New Roman" w:hAnsi="Times New Roman" w:cs="Times New Roman"/>
            <w:rPrChange w:id="5444" w:author="Tri Le" w:date="2021-07-13T20:26:00Z">
              <w:rPr/>
            </w:rPrChange>
          </w:rPr>
          <w:t>AS</w:t>
        </w:r>
      </w:ins>
      <w:ins w:id="5445" w:author="Tri Le" w:date="2021-07-06T20:04:00Z">
        <w:r w:rsidR="00E95614" w:rsidRPr="00E53B18">
          <w:rPr>
            <w:rFonts w:ascii="Times New Roman" w:hAnsi="Times New Roman" w:cs="Times New Roman"/>
            <w:rPrChange w:id="5446" w:author="Tri Le" w:date="2021-07-13T20:26:00Z">
              <w:rPr/>
            </w:rPrChange>
          </w:rPr>
          <w:t xml:space="preserve"> </w:t>
        </w:r>
      </w:ins>
      <w:moveTo w:id="5447" w:author="Tri Le" w:date="2021-07-06T19:47:00Z">
        <w:del w:id="5448" w:author="Tri Le" w:date="2021-07-06T20:04:00Z">
          <w:r w:rsidR="000132AD" w:rsidRPr="00E53B18" w:rsidDel="00E95614">
            <w:rPr>
              <w:rFonts w:ascii="Times New Roman" w:hAnsi="Times New Roman" w:cs="Times New Roman"/>
              <w:rPrChange w:id="5449" w:author="Tri Le" w:date="2021-07-13T20:26:00Z">
                <w:rPr/>
              </w:rPrChange>
            </w:rPr>
            <w:delText xml:space="preserve"> </w:delText>
          </w:r>
        </w:del>
        <w:r w:rsidR="000132AD" w:rsidRPr="00E53B18">
          <w:rPr>
            <w:rFonts w:ascii="Times New Roman" w:hAnsi="Times New Roman" w:cs="Times New Roman"/>
            <w:rPrChange w:id="5450" w:author="Tri Le" w:date="2021-07-13T20:26:00Z">
              <w:rPr/>
            </w:rPrChange>
          </w:rPr>
          <w:t>was significantly</w:t>
        </w:r>
      </w:moveTo>
      <w:ins w:id="5451" w:author="Tri Le" w:date="2021-07-06T19:59:00Z">
        <w:r w:rsidR="00512DDF" w:rsidRPr="00E53B18">
          <w:rPr>
            <w:rFonts w:ascii="Times New Roman" w:hAnsi="Times New Roman" w:cs="Times New Roman"/>
            <w:rPrChange w:id="5452" w:author="Tri Le" w:date="2021-07-13T20:26:00Z">
              <w:rPr/>
            </w:rPrChange>
          </w:rPr>
          <w:t xml:space="preserve"> and consistently </w:t>
        </w:r>
      </w:ins>
      <w:moveTo w:id="5453" w:author="Tri Le" w:date="2021-07-06T19:47:00Z">
        <w:del w:id="5454" w:author="Tri Le" w:date="2021-07-06T19:59:00Z">
          <w:r w:rsidR="000132AD" w:rsidRPr="00E53B18" w:rsidDel="00512DDF">
            <w:rPr>
              <w:rFonts w:ascii="Times New Roman" w:hAnsi="Times New Roman" w:cs="Times New Roman"/>
              <w:rPrChange w:id="5455" w:author="Tri Le" w:date="2021-07-13T20:26:00Z">
                <w:rPr/>
              </w:rPrChange>
            </w:rPr>
            <w:delText xml:space="preserve"> </w:delText>
          </w:r>
        </w:del>
        <w:r w:rsidR="000132AD" w:rsidRPr="00E53B18">
          <w:rPr>
            <w:rFonts w:ascii="Times New Roman" w:hAnsi="Times New Roman" w:cs="Times New Roman"/>
            <w:rPrChange w:id="5456" w:author="Tri Le" w:date="2021-07-13T20:26:00Z">
              <w:rPr/>
            </w:rPrChange>
          </w:rPr>
          <w:t xml:space="preserve">lower compared to </w:t>
        </w:r>
        <w:del w:id="5457" w:author="Tri Le" w:date="2021-07-12T18:54:00Z">
          <w:r w:rsidR="000132AD" w:rsidRPr="00E53B18" w:rsidDel="000A3344">
            <w:rPr>
              <w:rFonts w:ascii="Times New Roman" w:hAnsi="Times New Roman" w:cs="Times New Roman"/>
              <w:rPrChange w:id="5458" w:author="Tri Le" w:date="2021-07-13T20:26:00Z">
                <w:rPr/>
              </w:rPrChange>
            </w:rPr>
            <w:delText>raw sewage</w:delText>
          </w:r>
        </w:del>
      </w:moveTo>
      <w:ins w:id="5459" w:author="Tri Le" w:date="2021-07-12T18:54:00Z">
        <w:r w:rsidR="000A3344" w:rsidRPr="00E53B18">
          <w:rPr>
            <w:rFonts w:ascii="Times New Roman" w:hAnsi="Times New Roman" w:cs="Times New Roman"/>
            <w:rPrChange w:id="5460" w:author="Tri Le" w:date="2021-07-13T20:26:00Z">
              <w:rPr/>
            </w:rPrChange>
          </w:rPr>
          <w:t>RS</w:t>
        </w:r>
      </w:ins>
      <w:moveTo w:id="5461" w:author="Tri Le" w:date="2021-07-06T19:47:00Z">
        <w:del w:id="5462" w:author="Tri Le" w:date="2021-07-06T20:00:00Z">
          <w:r w:rsidR="000132AD" w:rsidRPr="00E53B18" w:rsidDel="00F36897">
            <w:rPr>
              <w:rFonts w:ascii="Times New Roman" w:hAnsi="Times New Roman" w:cs="Times New Roman"/>
              <w:rPrChange w:id="5463" w:author="Tri Le" w:date="2021-07-13T20:26:00Z">
                <w:rPr/>
              </w:rPrChange>
            </w:rPr>
            <w:delText xml:space="preserve"> and effluents. </w:delText>
          </w:r>
        </w:del>
      </w:moveTo>
      <w:moveToRangeEnd w:id="5428"/>
      <w:del w:id="5464" w:author="Tri Le" w:date="2021-07-06T19:47:00Z">
        <w:r w:rsidR="00CA6469" w:rsidRPr="00E53B18" w:rsidDel="000132AD">
          <w:rPr>
            <w:rFonts w:ascii="Times New Roman" w:hAnsi="Times New Roman" w:cs="Times New Roman"/>
            <w:rPrChange w:id="5465" w:author="Tri Le" w:date="2021-07-13T20:26:00Z">
              <w:rPr/>
            </w:rPrChange>
          </w:rPr>
          <w:delText xml:space="preserve"> </w:delText>
        </w:r>
      </w:del>
      <w:ins w:id="5466" w:author="Tri Le" w:date="2021-07-06T19:58:00Z">
        <w:r w:rsidR="007B55D8" w:rsidRPr="00E53B18">
          <w:rPr>
            <w:rFonts w:ascii="Times New Roman" w:hAnsi="Times New Roman" w:cs="Times New Roman"/>
            <w:rPrChange w:id="5467" w:author="Tri Le" w:date="2021-07-13T20:26:00Z">
              <w:rPr/>
            </w:rPrChange>
          </w:rPr>
          <w:t xml:space="preserve">. Corresponding reductions in gene copies per volume and gene copies per biomass were also seen for </w:t>
        </w:r>
        <w:r w:rsidR="007B55D8" w:rsidRPr="00E53B18">
          <w:rPr>
            <w:rFonts w:ascii="Times New Roman" w:hAnsi="Times New Roman" w:cs="Times New Roman"/>
            <w:i/>
            <w:iCs/>
            <w:rPrChange w:id="5468" w:author="Tri Le" w:date="2021-07-13T20:26:00Z">
              <w:rPr>
                <w:i/>
                <w:iCs/>
              </w:rPr>
            </w:rPrChange>
          </w:rPr>
          <w:t>uidA</w:t>
        </w:r>
      </w:ins>
      <w:ins w:id="5469" w:author="Tri Le" w:date="2021-07-12T18:35:00Z">
        <w:r w:rsidR="00167149" w:rsidRPr="00E53B18">
          <w:rPr>
            <w:rFonts w:ascii="Times New Roman" w:hAnsi="Times New Roman" w:cs="Times New Roman"/>
            <w:rPrChange w:id="5470" w:author="Tri Le" w:date="2021-07-13T20:26:00Z">
              <w:rPr/>
            </w:rPrChange>
          </w:rPr>
          <w:t xml:space="preserve">, although </w:t>
        </w:r>
      </w:ins>
      <w:ins w:id="5471" w:author="Tri Le" w:date="2021-07-06T19:58:00Z">
        <w:r w:rsidR="007B55D8" w:rsidRPr="00E53B18">
          <w:rPr>
            <w:rFonts w:ascii="Times New Roman" w:hAnsi="Times New Roman" w:cs="Times New Roman"/>
            <w:rPrChange w:id="5472" w:author="Tri Le" w:date="2021-07-13T20:26:00Z">
              <w:rPr/>
            </w:rPrChange>
          </w:rPr>
          <w:t>these reductions were not statistically significant</w:t>
        </w:r>
      </w:ins>
      <w:ins w:id="5473" w:author="Tri Le" w:date="2021-07-06T20:00:00Z">
        <w:r w:rsidR="006657A5" w:rsidRPr="00E53B18">
          <w:rPr>
            <w:rFonts w:ascii="Times New Roman" w:hAnsi="Times New Roman" w:cs="Times New Roman"/>
            <w:rPrChange w:id="5474" w:author="Tri Le" w:date="2021-07-13T20:26:00Z">
              <w:rPr/>
            </w:rPrChange>
          </w:rPr>
          <w:t xml:space="preserve">, with </w:t>
        </w:r>
      </w:ins>
      <w:ins w:id="5475" w:author="Tri Le" w:date="2021-07-06T19:58:00Z">
        <w:r w:rsidR="007B55D8" w:rsidRPr="00E53B18">
          <w:rPr>
            <w:rFonts w:ascii="Times New Roman" w:hAnsi="Times New Roman" w:cs="Times New Roman"/>
            <w:rPrChange w:id="5476" w:author="Tri Le" w:date="2021-07-13T20:26:00Z">
              <w:rPr/>
            </w:rPrChange>
          </w:rPr>
          <w:t>p-value</w:t>
        </w:r>
      </w:ins>
      <w:ins w:id="5477" w:author="Tri Le" w:date="2021-07-06T20:00:00Z">
        <w:r w:rsidR="006657A5" w:rsidRPr="00E53B18">
          <w:rPr>
            <w:rFonts w:ascii="Times New Roman" w:hAnsi="Times New Roman" w:cs="Times New Roman"/>
            <w:rPrChange w:id="5478" w:author="Tri Le" w:date="2021-07-13T20:26:00Z">
              <w:rPr/>
            </w:rPrChange>
          </w:rPr>
          <w:t>s being</w:t>
        </w:r>
      </w:ins>
      <w:ins w:id="5479" w:author="Tri Le" w:date="2021-07-06T19:58:00Z">
        <w:r w:rsidR="007B55D8" w:rsidRPr="00E53B18">
          <w:rPr>
            <w:rFonts w:ascii="Times New Roman" w:hAnsi="Times New Roman" w:cs="Times New Roman"/>
            <w:rPrChange w:id="5480" w:author="Tri Le" w:date="2021-07-13T20:26:00Z">
              <w:rPr/>
            </w:rPrChange>
          </w:rPr>
          <w:t xml:space="preserve"> 0.8769 </w:t>
        </w:r>
      </w:ins>
      <w:ins w:id="5481" w:author="Tri Le" w:date="2021-07-06T20:00:00Z">
        <w:r w:rsidR="006657A5" w:rsidRPr="00E53B18">
          <w:rPr>
            <w:rFonts w:ascii="Times New Roman" w:hAnsi="Times New Roman" w:cs="Times New Roman"/>
            <w:rPrChange w:id="5482" w:author="Tri Le" w:date="2021-07-13T20:26:00Z">
              <w:rPr/>
            </w:rPrChange>
          </w:rPr>
          <w:t xml:space="preserve">for the former </w:t>
        </w:r>
      </w:ins>
      <w:ins w:id="5483" w:author="Tri Le" w:date="2021-07-06T19:58:00Z">
        <w:r w:rsidR="007B55D8" w:rsidRPr="00E53B18">
          <w:rPr>
            <w:rFonts w:ascii="Times New Roman" w:hAnsi="Times New Roman" w:cs="Times New Roman"/>
            <w:rPrChange w:id="5484" w:author="Tri Le" w:date="2021-07-13T20:26:00Z">
              <w:rPr/>
            </w:rPrChange>
          </w:rPr>
          <w:t xml:space="preserve">and </w:t>
        </w:r>
        <w:r w:rsidR="007B55D8" w:rsidRPr="00E53B18">
          <w:rPr>
            <w:rFonts w:ascii="Times New Roman" w:hAnsi="Times New Roman" w:cs="Times New Roman"/>
            <w:rPrChange w:id="5485" w:author="Tri Le" w:date="2021-07-13T20:26:00Z">
              <w:rPr/>
            </w:rPrChange>
          </w:rPr>
          <w:lastRenderedPageBreak/>
          <w:t>0.6353</w:t>
        </w:r>
        <w:del w:id="5486" w:author="Miguel Uyaguari" w:date="2021-07-12T23:15:00Z">
          <w:r w:rsidR="007B55D8" w:rsidRPr="00E53B18" w:rsidDel="006E6AB4">
            <w:rPr>
              <w:rFonts w:ascii="Times New Roman" w:hAnsi="Times New Roman" w:cs="Times New Roman"/>
              <w:rPrChange w:id="5487" w:author="Tri Le" w:date="2021-07-13T20:26:00Z">
                <w:rPr/>
              </w:rPrChange>
            </w:rPr>
            <w:delText>36</w:delText>
          </w:r>
        </w:del>
      </w:ins>
      <w:ins w:id="5488" w:author="Tri Le" w:date="2021-07-06T20:00:00Z">
        <w:r w:rsidR="006657A5" w:rsidRPr="00E53B18">
          <w:rPr>
            <w:rFonts w:ascii="Times New Roman" w:hAnsi="Times New Roman" w:cs="Times New Roman"/>
            <w:rPrChange w:id="5489" w:author="Tri Le" w:date="2021-07-13T20:26:00Z">
              <w:rPr/>
            </w:rPrChange>
          </w:rPr>
          <w:t xml:space="preserve"> for the latter. </w:t>
        </w:r>
      </w:ins>
      <w:moveFromRangeStart w:id="5490" w:author="Tri Le" w:date="2021-07-06T19:47:00Z" w:name="move76493248"/>
      <w:moveFrom w:id="5491" w:author="Tri Le" w:date="2021-07-06T19:47:00Z">
        <w:r w:rsidR="00CA6469" w:rsidRPr="00E53B18" w:rsidDel="000132AD">
          <w:rPr>
            <w:rFonts w:ascii="Times New Roman" w:hAnsi="Times New Roman" w:cs="Times New Roman"/>
            <w:rPrChange w:id="5492" w:author="Tri Le" w:date="2021-07-13T20:26:00Z">
              <w:rPr/>
            </w:rPrChange>
          </w:rPr>
          <w:t>However, the average gene copies</w:t>
        </w:r>
        <w:r w:rsidRPr="00E53B18" w:rsidDel="000132AD">
          <w:rPr>
            <w:rFonts w:ascii="Times New Roman" w:hAnsi="Times New Roman" w:cs="Times New Roman"/>
            <w:rPrChange w:id="5493" w:author="Tri Le" w:date="2021-07-13T20:26:00Z">
              <w:rPr/>
            </w:rPrChange>
          </w:rPr>
          <w:t xml:space="preserve"> </w:t>
        </w:r>
        <w:r w:rsidR="00CA6469" w:rsidRPr="00E53B18" w:rsidDel="000132AD">
          <w:rPr>
            <w:rFonts w:ascii="Times New Roman" w:hAnsi="Times New Roman" w:cs="Times New Roman"/>
            <w:rPrChange w:id="5494" w:author="Tri Le" w:date="2021-07-13T20:26:00Z">
              <w:rPr/>
            </w:rPrChange>
          </w:rPr>
          <w:t xml:space="preserve">assessed in the activated sludge </w:t>
        </w:r>
        <w:r w:rsidRPr="00E53B18" w:rsidDel="000132AD">
          <w:rPr>
            <w:rFonts w:ascii="Times New Roman" w:hAnsi="Times New Roman" w:cs="Times New Roman"/>
            <w:rPrChange w:id="5495" w:author="Tri Le" w:date="2021-07-13T20:26:00Z">
              <w:rPr/>
            </w:rPrChange>
          </w:rPr>
          <w:t>was</w:t>
        </w:r>
        <w:r w:rsidR="00CA6469" w:rsidRPr="00E53B18" w:rsidDel="000132AD">
          <w:rPr>
            <w:rFonts w:ascii="Times New Roman" w:hAnsi="Times New Roman" w:cs="Times New Roman"/>
            <w:rPrChange w:id="5496" w:author="Tri Le" w:date="2021-07-13T20:26:00Z">
              <w:rPr/>
            </w:rPrChange>
          </w:rPr>
          <w:t xml:space="preserve"> significantly lower compared to raw sewage and effluents. </w:t>
        </w:r>
      </w:moveFrom>
      <w:moveFromRangeEnd w:id="5490"/>
      <w:ins w:id="5497" w:author="Tri Le" w:date="2021-07-06T20:08:00Z">
        <w:r w:rsidR="00BF65AC" w:rsidRPr="00E53B18">
          <w:rPr>
            <w:rFonts w:ascii="Times New Roman" w:hAnsi="Times New Roman" w:cs="Times New Roman"/>
            <w:rPrChange w:id="5498" w:author="Tri Le" w:date="2021-07-13T20:26:00Z">
              <w:rPr/>
            </w:rPrChange>
          </w:rPr>
          <w:t>For all the</w:t>
        </w:r>
      </w:ins>
      <w:ins w:id="5499" w:author="Tri Le" w:date="2021-07-06T20:09:00Z">
        <w:r w:rsidR="001F5EF8" w:rsidRPr="00E53B18">
          <w:rPr>
            <w:rFonts w:ascii="Times New Roman" w:hAnsi="Times New Roman" w:cs="Times New Roman"/>
            <w:rPrChange w:id="5500" w:author="Tri Le" w:date="2021-07-13T20:26:00Z">
              <w:rPr/>
            </w:rPrChange>
          </w:rPr>
          <w:t xml:space="preserve"> aforementioned targets, t</w:t>
        </w:r>
      </w:ins>
      <w:del w:id="5501" w:author="Tri Le" w:date="2021-07-06T20:08:00Z">
        <w:r w:rsidR="00CA6469" w:rsidRPr="00E53B18" w:rsidDel="00BF65AC">
          <w:rPr>
            <w:rFonts w:ascii="Times New Roman" w:hAnsi="Times New Roman" w:cs="Times New Roman"/>
            <w:rPrChange w:id="5502" w:author="Tri Le" w:date="2021-07-13T20:26:00Z">
              <w:rPr/>
            </w:rPrChange>
          </w:rPr>
          <w:delText>T</w:delText>
        </w:r>
      </w:del>
      <w:r w:rsidR="00CA6469" w:rsidRPr="00E53B18">
        <w:rPr>
          <w:rFonts w:ascii="Times New Roman" w:hAnsi="Times New Roman" w:cs="Times New Roman"/>
          <w:rPrChange w:id="5503" w:author="Tri Le" w:date="2021-07-13T20:26:00Z">
            <w:rPr/>
          </w:rPrChange>
        </w:rPr>
        <w:t xml:space="preserve">here was a </w:t>
      </w:r>
      <w:del w:id="5504" w:author="Tri Le" w:date="2021-07-06T20:07:00Z">
        <w:r w:rsidR="008E5138" w:rsidRPr="00E53B18" w:rsidDel="009A232A">
          <w:rPr>
            <w:rFonts w:ascii="Times New Roman" w:hAnsi="Times New Roman" w:cs="Times New Roman"/>
            <w:rPrChange w:id="5505" w:author="Tri Le" w:date="2021-07-13T20:26:00Z">
              <w:rPr/>
            </w:rPrChange>
          </w:rPr>
          <w:delText xml:space="preserve">consistent </w:delText>
        </w:r>
        <w:r w:rsidR="00CA6469" w:rsidRPr="00E53B18" w:rsidDel="009A232A">
          <w:rPr>
            <w:rFonts w:ascii="Times New Roman" w:hAnsi="Times New Roman" w:cs="Times New Roman"/>
            <w:rPrChange w:id="5506" w:author="Tri Le" w:date="2021-07-13T20:26:00Z">
              <w:rPr/>
            </w:rPrChange>
          </w:rPr>
          <w:delText xml:space="preserve">significant reduction of </w:delText>
        </w:r>
        <w:r w:rsidRPr="00E53B18" w:rsidDel="009A232A">
          <w:rPr>
            <w:rFonts w:ascii="Times New Roman" w:hAnsi="Times New Roman" w:cs="Times New Roman"/>
            <w:rPrChange w:id="5507" w:author="Tri Le" w:date="2021-07-13T20:26:00Z">
              <w:rPr/>
            </w:rPrChange>
          </w:rPr>
          <w:delText xml:space="preserve">DNA enteric </w:delText>
        </w:r>
        <w:r w:rsidR="008E5138" w:rsidRPr="00E53B18" w:rsidDel="009A232A">
          <w:rPr>
            <w:rFonts w:ascii="Times New Roman" w:hAnsi="Times New Roman" w:cs="Times New Roman"/>
            <w:rPrChange w:id="5508" w:author="Tri Le" w:date="2021-07-13T20:26:00Z">
              <w:rPr/>
            </w:rPrChange>
          </w:rPr>
          <w:delText>viruses;</w:delText>
        </w:r>
        <w:r w:rsidRPr="00E53B18" w:rsidDel="009A232A">
          <w:rPr>
            <w:rFonts w:ascii="Times New Roman" w:hAnsi="Times New Roman" w:cs="Times New Roman"/>
            <w:rPrChange w:id="5509" w:author="Tri Le" w:date="2021-07-13T20:26:00Z">
              <w:rPr/>
            </w:rPrChange>
          </w:rPr>
          <w:delText xml:space="preserve"> PMMV</w:delText>
        </w:r>
        <w:r w:rsidR="008E5138" w:rsidRPr="00E53B18" w:rsidDel="009A232A">
          <w:rPr>
            <w:rFonts w:ascii="Times New Roman" w:hAnsi="Times New Roman" w:cs="Times New Roman"/>
            <w:rPrChange w:id="5510" w:author="Tri Le" w:date="2021-07-13T20:26:00Z">
              <w:rPr/>
            </w:rPrChange>
          </w:rPr>
          <w:delText>;</w:delText>
        </w:r>
        <w:r w:rsidRPr="00E53B18" w:rsidDel="009A232A">
          <w:rPr>
            <w:rFonts w:ascii="Times New Roman" w:hAnsi="Times New Roman" w:cs="Times New Roman"/>
            <w:rPrChange w:id="5511" w:author="Tri Le" w:date="2021-07-13T20:26:00Z">
              <w:rPr/>
            </w:rPrChange>
          </w:rPr>
          <w:delText xml:space="preserve"> </w:delText>
        </w:r>
        <w:r w:rsidR="00CA6469" w:rsidRPr="00E53B18" w:rsidDel="009A232A">
          <w:rPr>
            <w:rFonts w:ascii="Times New Roman" w:hAnsi="Times New Roman" w:cs="Times New Roman"/>
            <w:rPrChange w:id="5512" w:author="Tri Le" w:date="2021-07-13T20:26:00Z">
              <w:rPr/>
            </w:rPrChange>
          </w:rPr>
          <w:delText xml:space="preserve">and </w:delText>
        </w:r>
        <w:r w:rsidR="00CA6469" w:rsidRPr="00E53B18" w:rsidDel="009A232A">
          <w:rPr>
            <w:rFonts w:ascii="Times New Roman" w:hAnsi="Times New Roman" w:cs="Times New Roman"/>
            <w:i/>
            <w:rPrChange w:id="5513" w:author="Tri Le" w:date="2021-07-13T20:26:00Z">
              <w:rPr>
                <w:i/>
              </w:rPr>
            </w:rPrChange>
          </w:rPr>
          <w:delText>uidA</w:delText>
        </w:r>
        <w:r w:rsidR="000A48FC" w:rsidRPr="00E53B18" w:rsidDel="009A232A">
          <w:rPr>
            <w:rFonts w:ascii="Times New Roman" w:hAnsi="Times New Roman" w:cs="Times New Roman"/>
            <w:i/>
            <w:rPrChange w:id="5514" w:author="Tri Le" w:date="2021-07-13T20:26:00Z">
              <w:rPr>
                <w:i/>
              </w:rPr>
            </w:rPrChange>
          </w:rPr>
          <w:delText xml:space="preserve"> </w:delText>
        </w:r>
        <w:r w:rsidR="000A48FC" w:rsidRPr="00E53B18" w:rsidDel="009A232A">
          <w:rPr>
            <w:rFonts w:ascii="Times New Roman" w:hAnsi="Times New Roman" w:cs="Times New Roman"/>
            <w:rPrChange w:id="5515" w:author="Tri Le" w:date="2021-07-13T20:26:00Z">
              <w:rPr/>
            </w:rPrChange>
          </w:rPr>
          <w:delText>gene copies</w:delText>
        </w:r>
        <w:r w:rsidR="000A48FC" w:rsidRPr="00E53B18" w:rsidDel="009A232A">
          <w:rPr>
            <w:rFonts w:ascii="Times New Roman" w:hAnsi="Times New Roman" w:cs="Times New Roman"/>
            <w:i/>
            <w:rPrChange w:id="5516" w:author="Tri Le" w:date="2021-07-13T20:26:00Z">
              <w:rPr>
                <w:i/>
              </w:rPr>
            </w:rPrChange>
          </w:rPr>
          <w:delText xml:space="preserve"> </w:delText>
        </w:r>
        <w:r w:rsidR="008E5138" w:rsidRPr="00E53B18" w:rsidDel="009A232A">
          <w:rPr>
            <w:rFonts w:ascii="Times New Roman" w:hAnsi="Times New Roman" w:cs="Times New Roman"/>
            <w:rPrChange w:id="5517" w:author="Tri Le" w:date="2021-07-13T20:26:00Z">
              <w:rPr/>
            </w:rPrChange>
          </w:rPr>
          <w:delText xml:space="preserve">observed </w:delText>
        </w:r>
        <w:r w:rsidR="000A48FC" w:rsidRPr="00E53B18" w:rsidDel="009A232A">
          <w:rPr>
            <w:rFonts w:ascii="Times New Roman" w:hAnsi="Times New Roman" w:cs="Times New Roman"/>
            <w:rPrChange w:id="5518" w:author="Tri Le" w:date="2021-07-13T20:26:00Z">
              <w:rPr/>
            </w:rPrChange>
          </w:rPr>
          <w:delText>i</w:delText>
        </w:r>
        <w:r w:rsidR="008E5138" w:rsidRPr="00E53B18" w:rsidDel="009A232A">
          <w:rPr>
            <w:rFonts w:ascii="Times New Roman" w:hAnsi="Times New Roman" w:cs="Times New Roman"/>
            <w:rPrChange w:id="5519" w:author="Tri Le" w:date="2021-07-13T20:26:00Z">
              <w:rPr/>
            </w:rPrChange>
          </w:rPr>
          <w:delText xml:space="preserve">n activated sludge samples and a </w:delText>
        </w:r>
      </w:del>
      <w:r w:rsidR="00476678" w:rsidRPr="00E53B18">
        <w:rPr>
          <w:rFonts w:ascii="Times New Roman" w:hAnsi="Times New Roman" w:cs="Times New Roman"/>
          <w:rPrChange w:id="5520" w:author="Tri Le" w:date="2021-07-13T20:26:00Z">
            <w:rPr/>
          </w:rPrChange>
        </w:rPr>
        <w:t xml:space="preserve">relatively </w:t>
      </w:r>
      <w:r w:rsidR="00CA6469" w:rsidRPr="00E53B18">
        <w:rPr>
          <w:rFonts w:ascii="Times New Roman" w:hAnsi="Times New Roman" w:cs="Times New Roman"/>
          <w:rPrChange w:id="5521" w:author="Tri Le" w:date="2021-07-13T20:26:00Z">
            <w:rPr/>
          </w:rPrChange>
        </w:rPr>
        <w:t xml:space="preserve">higher </w:t>
      </w:r>
      <w:r w:rsidR="008E5138" w:rsidRPr="00E53B18">
        <w:rPr>
          <w:rFonts w:ascii="Times New Roman" w:hAnsi="Times New Roman" w:cs="Times New Roman"/>
          <w:rPrChange w:id="5522" w:author="Tri Le" w:date="2021-07-13T20:26:00Z">
            <w:rPr/>
          </w:rPrChange>
        </w:rPr>
        <w:t xml:space="preserve">number of </w:t>
      </w:r>
      <w:r w:rsidR="00CA6469" w:rsidRPr="00E53B18">
        <w:rPr>
          <w:rFonts w:ascii="Times New Roman" w:hAnsi="Times New Roman" w:cs="Times New Roman"/>
          <w:rPrChange w:id="5523" w:author="Tri Le" w:date="2021-07-13T20:26:00Z">
            <w:rPr/>
          </w:rPrChange>
        </w:rPr>
        <w:t xml:space="preserve">gene copies observed in the </w:t>
      </w:r>
      <w:del w:id="5524" w:author="Tri Le" w:date="2021-07-12T18:55:00Z">
        <w:r w:rsidR="00CA6469" w:rsidRPr="00E53B18" w:rsidDel="00051737">
          <w:rPr>
            <w:rFonts w:ascii="Times New Roman" w:hAnsi="Times New Roman" w:cs="Times New Roman"/>
            <w:rPrChange w:id="5525" w:author="Tri Le" w:date="2021-07-13T20:26:00Z">
              <w:rPr/>
            </w:rPrChange>
          </w:rPr>
          <w:delText>effluents</w:delText>
        </w:r>
        <w:r w:rsidR="00476678" w:rsidRPr="00E53B18" w:rsidDel="00051737">
          <w:rPr>
            <w:rFonts w:ascii="Times New Roman" w:hAnsi="Times New Roman" w:cs="Times New Roman"/>
            <w:rPrChange w:id="5526" w:author="Tri Le" w:date="2021-07-13T20:26:00Z">
              <w:rPr/>
            </w:rPrChange>
          </w:rPr>
          <w:delText xml:space="preserve"> </w:delText>
        </w:r>
      </w:del>
      <w:ins w:id="5527" w:author="Tri Le" w:date="2021-07-12T18:55:00Z">
        <w:r w:rsidR="00051737" w:rsidRPr="00E53B18">
          <w:rPr>
            <w:rFonts w:ascii="Times New Roman" w:hAnsi="Times New Roman" w:cs="Times New Roman"/>
            <w:rPrChange w:id="5528" w:author="Tri Le" w:date="2021-07-13T20:26:00Z">
              <w:rPr/>
            </w:rPrChange>
          </w:rPr>
          <w:t xml:space="preserve">EF </w:t>
        </w:r>
      </w:ins>
      <w:r w:rsidR="00476678" w:rsidRPr="00E53B18">
        <w:rPr>
          <w:rFonts w:ascii="Times New Roman" w:hAnsi="Times New Roman" w:cs="Times New Roman"/>
          <w:rPrChange w:id="5529" w:author="Tri Le" w:date="2021-07-13T20:26:00Z">
            <w:rPr/>
          </w:rPrChange>
        </w:rPr>
        <w:t>across all</w:t>
      </w:r>
      <w:ins w:id="5530" w:author="Tri Le" w:date="2021-07-06T20:09:00Z">
        <w:r w:rsidR="00C104DA" w:rsidRPr="00E53B18">
          <w:rPr>
            <w:rFonts w:ascii="Times New Roman" w:hAnsi="Times New Roman" w:cs="Times New Roman"/>
            <w:rPrChange w:id="5531" w:author="Tri Le" w:date="2021-07-13T20:26:00Z">
              <w:rPr/>
            </w:rPrChange>
          </w:rPr>
          <w:t xml:space="preserve"> events </w:t>
        </w:r>
      </w:ins>
      <w:del w:id="5532" w:author="Tri Le" w:date="2021-07-06T20:09:00Z">
        <w:r w:rsidR="00476678" w:rsidRPr="00E53B18" w:rsidDel="00C104DA">
          <w:rPr>
            <w:rFonts w:ascii="Times New Roman" w:hAnsi="Times New Roman" w:cs="Times New Roman"/>
            <w:rPrChange w:id="5533" w:author="Tri Le" w:date="2021-07-13T20:26:00Z">
              <w:rPr/>
            </w:rPrChange>
          </w:rPr>
          <w:delText xml:space="preserve"> Events 1-4 when </w:delText>
        </w:r>
      </w:del>
      <w:r w:rsidR="00476678" w:rsidRPr="00E53B18">
        <w:rPr>
          <w:rFonts w:ascii="Times New Roman" w:hAnsi="Times New Roman" w:cs="Times New Roman"/>
          <w:rPrChange w:id="5534" w:author="Tri Le" w:date="2021-07-13T20:26:00Z">
            <w:rPr/>
          </w:rPrChange>
        </w:rPr>
        <w:t xml:space="preserve">compared to </w:t>
      </w:r>
      <w:del w:id="5535" w:author="Tri Le" w:date="2021-07-12T18:54:00Z">
        <w:r w:rsidR="008E5138" w:rsidRPr="00E53B18" w:rsidDel="0085516F">
          <w:rPr>
            <w:rFonts w:ascii="Times New Roman" w:hAnsi="Times New Roman" w:cs="Times New Roman"/>
            <w:rPrChange w:id="5536" w:author="Tri Le" w:date="2021-07-13T20:26:00Z">
              <w:rPr/>
            </w:rPrChange>
          </w:rPr>
          <w:delText>activated sludge</w:delText>
        </w:r>
      </w:del>
      <w:ins w:id="5537" w:author="Tri Le" w:date="2021-07-12T18:54:00Z">
        <w:r w:rsidR="0085516F" w:rsidRPr="00E53B18">
          <w:rPr>
            <w:rFonts w:ascii="Times New Roman" w:hAnsi="Times New Roman" w:cs="Times New Roman"/>
            <w:rPrChange w:id="5538" w:author="Tri Le" w:date="2021-07-13T20:26:00Z">
              <w:rPr/>
            </w:rPrChange>
          </w:rPr>
          <w:t>AS</w:t>
        </w:r>
      </w:ins>
      <w:r w:rsidR="008E5138" w:rsidRPr="00E53B18">
        <w:rPr>
          <w:rFonts w:ascii="Times New Roman" w:hAnsi="Times New Roman" w:cs="Times New Roman"/>
          <w:rPrChange w:id="5539" w:author="Tri Le" w:date="2021-07-13T20:26:00Z">
            <w:rPr/>
          </w:rPrChange>
        </w:rPr>
        <w:t xml:space="preserve"> samples. </w:t>
      </w:r>
    </w:p>
    <w:p w14:paraId="24B5AEB6" w14:textId="77777777" w:rsidR="00AE11BF" w:rsidRDefault="00AE11BF">
      <w:pPr>
        <w:spacing w:line="480" w:lineRule="auto"/>
        <w:rPr>
          <w:ins w:id="5540" w:author="Tri Le" w:date="2021-07-14T19:55:00Z"/>
          <w:rFonts w:ascii="Times New Roman" w:hAnsi="Times New Roman" w:cs="Times New Roman"/>
        </w:rPr>
      </w:pPr>
    </w:p>
    <w:p w14:paraId="01D06C1C" w14:textId="0A654CEE" w:rsidR="00002D86" w:rsidDel="00EB68E6" w:rsidRDefault="009B2E84" w:rsidP="009B2E84">
      <w:pPr>
        <w:spacing w:line="480" w:lineRule="auto"/>
        <w:jc w:val="center"/>
        <w:rPr>
          <w:del w:id="5541" w:author="Tri Le" w:date="2021-07-14T20:00:00Z"/>
          <w:rFonts w:ascii="Times New Roman" w:hAnsi="Times New Roman" w:cs="Times New Roman"/>
        </w:rPr>
        <w:pPrChange w:id="5542" w:author="Tri Le" w:date="2021-07-15T18:12:00Z">
          <w:pPr>
            <w:spacing w:line="480" w:lineRule="auto"/>
            <w:jc w:val="center"/>
          </w:pPr>
        </w:pPrChange>
      </w:pPr>
      <w:ins w:id="5543" w:author="Tri Le" w:date="2021-07-15T18:12:00Z">
        <w:r>
          <w:rPr>
            <w:rFonts w:ascii="Times New Roman" w:hAnsi="Times New Roman" w:cs="Times New Roman"/>
            <w:noProof/>
          </w:rPr>
          <w:drawing>
            <wp:inline distT="0" distB="0" distL="0" distR="0" wp14:anchorId="6B44F8E3" wp14:editId="6B1AF8A9">
              <wp:extent cx="4648200" cy="4305048"/>
              <wp:effectExtent l="0" t="0" r="0" b="635"/>
              <wp:docPr id="86" name="Picture 8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scatter chart&#10;&#10;Description automatically generated"/>
                      <pic:cNvPicPr/>
                    </pic:nvPicPr>
                    <pic:blipFill>
                      <a:blip r:embed="rId32"/>
                      <a:stretch>
                        <a:fillRect/>
                      </a:stretch>
                    </pic:blipFill>
                    <pic:spPr>
                      <a:xfrm>
                        <a:off x="0" y="0"/>
                        <a:ext cx="4650042" cy="4306754"/>
                      </a:xfrm>
                      <a:prstGeom prst="rect">
                        <a:avLst/>
                      </a:prstGeom>
                    </pic:spPr>
                  </pic:pic>
                </a:graphicData>
              </a:graphic>
            </wp:inline>
          </w:drawing>
        </w:r>
      </w:ins>
    </w:p>
    <w:p w14:paraId="35D3739E" w14:textId="77777777" w:rsidR="00EB68E6" w:rsidRPr="00E53B18" w:rsidRDefault="00EB68E6" w:rsidP="009B2E84">
      <w:pPr>
        <w:spacing w:line="480" w:lineRule="auto"/>
        <w:jc w:val="center"/>
        <w:rPr>
          <w:ins w:id="5544" w:author="Tri Le" w:date="2021-07-14T20:00:00Z"/>
          <w:rFonts w:ascii="Times New Roman" w:hAnsi="Times New Roman" w:cs="Times New Roman"/>
          <w:rPrChange w:id="5545" w:author="Tri Le" w:date="2021-07-13T20:26:00Z">
            <w:rPr>
              <w:ins w:id="5546" w:author="Tri Le" w:date="2021-07-14T20:00:00Z"/>
            </w:rPr>
          </w:rPrChange>
        </w:rPr>
        <w:pPrChange w:id="5547" w:author="Tri Le" w:date="2021-07-15T18:12:00Z">
          <w:pPr>
            <w:spacing w:line="480" w:lineRule="auto"/>
            <w:jc w:val="both"/>
          </w:pPr>
        </w:pPrChange>
      </w:pPr>
    </w:p>
    <w:p w14:paraId="596BD383" w14:textId="38F784CE" w:rsidR="00CA6469" w:rsidDel="00AE11BF" w:rsidRDefault="00012C92" w:rsidP="00EB68E6">
      <w:pPr>
        <w:spacing w:line="480" w:lineRule="auto"/>
        <w:rPr>
          <w:del w:id="5548" w:author="Tri Le" w:date="2021-07-14T20:03:00Z"/>
          <w:rFonts w:ascii="Times New Roman" w:hAnsi="Times New Roman" w:cs="Times New Roman"/>
        </w:rPr>
      </w:pPr>
      <w:commentRangeStart w:id="5549"/>
      <w:commentRangeStart w:id="5550"/>
      <w:commentRangeEnd w:id="5549"/>
      <w:r w:rsidRPr="00E53B18">
        <w:rPr>
          <w:rStyle w:val="CommentReference"/>
          <w:rFonts w:ascii="Times New Roman" w:hAnsi="Times New Roman" w:cs="Times New Roman"/>
          <w:sz w:val="24"/>
          <w:szCs w:val="24"/>
          <w:rPrChange w:id="5551" w:author="Tri Le" w:date="2021-07-13T20:26:00Z">
            <w:rPr>
              <w:rStyle w:val="CommentReference"/>
            </w:rPr>
          </w:rPrChange>
        </w:rPr>
        <w:commentReference w:id="5549"/>
      </w:r>
      <w:commentRangeEnd w:id="5550"/>
      <w:r w:rsidR="00B9130C">
        <w:rPr>
          <w:rStyle w:val="CommentReference"/>
        </w:rPr>
        <w:commentReference w:id="5550"/>
      </w:r>
      <w:ins w:id="5552" w:author="Tri Le" w:date="2021-07-14T19:59:00Z">
        <w:r w:rsidR="00EB68E6" w:rsidRPr="00315173">
          <w:rPr>
            <w:rFonts w:ascii="Times New Roman" w:hAnsi="Times New Roman" w:cs="Times New Roman"/>
            <w:b/>
            <w:bCs/>
            <w:rPrChange w:id="5553" w:author="Tri Le" w:date="2021-07-14T20:03:00Z">
              <w:rPr>
                <w:rFonts w:ascii="Times New Roman" w:hAnsi="Times New Roman" w:cs="Times New Roman"/>
              </w:rPr>
            </w:rPrChange>
          </w:rPr>
          <w:t>Figure 5.</w:t>
        </w:r>
        <w:r w:rsidR="00EB68E6">
          <w:rPr>
            <w:rFonts w:ascii="Times New Roman" w:hAnsi="Times New Roman" w:cs="Times New Roman"/>
          </w:rPr>
          <w:t xml:space="preserve"> Scatterplot </w:t>
        </w:r>
      </w:ins>
      <w:ins w:id="5554" w:author="Tri Le" w:date="2021-07-14T20:00:00Z">
        <w:r w:rsidR="00EB68E6">
          <w:rPr>
            <w:rFonts w:ascii="Times New Roman" w:hAnsi="Times New Roman" w:cs="Times New Roman"/>
          </w:rPr>
          <w:t xml:space="preserve">of </w:t>
        </w:r>
        <w:r w:rsidR="00EB68E6">
          <w:rPr>
            <w:rFonts w:ascii="Times New Roman" w:hAnsi="Times New Roman" w:cs="Times New Roman"/>
            <w:i/>
            <w:iCs/>
          </w:rPr>
          <w:t>uidA</w:t>
        </w:r>
        <w:r w:rsidR="00EB68E6">
          <w:rPr>
            <w:rFonts w:ascii="Times New Roman" w:hAnsi="Times New Roman" w:cs="Times New Roman"/>
          </w:rPr>
          <w:t xml:space="preserve"> GCNs in terms of sample</w:t>
        </w:r>
      </w:ins>
      <w:ins w:id="5555" w:author="Tri Le" w:date="2021-07-14T20:02:00Z">
        <w:r w:rsidR="00407C30">
          <w:rPr>
            <w:rFonts w:ascii="Times New Roman" w:hAnsi="Times New Roman" w:cs="Times New Roman"/>
          </w:rPr>
          <w:t xml:space="preserve"> </w:t>
        </w:r>
      </w:ins>
      <w:ins w:id="5556" w:author="Tri Le" w:date="2021-07-14T20:00:00Z">
        <w:r w:rsidR="00EB68E6">
          <w:rPr>
            <w:rFonts w:ascii="Times New Roman" w:hAnsi="Times New Roman" w:cs="Times New Roman"/>
          </w:rPr>
          <w:t xml:space="preserve">against </w:t>
        </w:r>
        <w:r w:rsidR="00EB68E6">
          <w:rPr>
            <w:rFonts w:ascii="Times New Roman" w:hAnsi="Times New Roman" w:cs="Times New Roman"/>
            <w:i/>
            <w:iCs/>
          </w:rPr>
          <w:t>E. coli</w:t>
        </w:r>
        <w:r w:rsidR="00EB68E6">
          <w:rPr>
            <w:rFonts w:ascii="Times New Roman" w:hAnsi="Times New Roman" w:cs="Times New Roman"/>
          </w:rPr>
          <w:t xml:space="preserve"> metadata</w:t>
        </w:r>
      </w:ins>
      <w:ins w:id="5557" w:author="Tri Le" w:date="2021-07-14T20:01:00Z">
        <w:r w:rsidR="00EB68E6">
          <w:rPr>
            <w:rFonts w:ascii="Times New Roman" w:hAnsi="Times New Roman" w:cs="Times New Roman"/>
          </w:rPr>
          <w:t xml:space="preserve"> measured on the same day.</w:t>
        </w:r>
      </w:ins>
      <w:ins w:id="5558" w:author="Tri Le" w:date="2021-07-14T20:02:00Z">
        <w:r w:rsidR="00407C30">
          <w:rPr>
            <w:rFonts w:ascii="Times New Roman" w:hAnsi="Times New Roman" w:cs="Times New Roman"/>
          </w:rPr>
          <w:t xml:space="preserve"> Each </w:t>
        </w:r>
        <w:r w:rsidR="00407C30">
          <w:rPr>
            <w:rFonts w:ascii="Times New Roman" w:hAnsi="Times New Roman" w:cs="Times New Roman"/>
            <w:i/>
            <w:iCs/>
          </w:rPr>
          <w:t>uidA</w:t>
        </w:r>
        <w:r w:rsidR="00407C30">
          <w:rPr>
            <w:rFonts w:ascii="Times New Roman" w:hAnsi="Times New Roman" w:cs="Times New Roman"/>
          </w:rPr>
          <w:t xml:space="preserve"> datapoint is the average of </w:t>
        </w:r>
      </w:ins>
      <w:ins w:id="5559" w:author="Tri Le" w:date="2021-07-14T20:03:00Z">
        <w:r w:rsidR="00407C30">
          <w:rPr>
            <w:rFonts w:ascii="Times New Roman" w:hAnsi="Times New Roman" w:cs="Times New Roman"/>
          </w:rPr>
          <w:t>one event’s</w:t>
        </w:r>
      </w:ins>
      <w:ins w:id="5560" w:author="Tri Le" w:date="2021-07-14T20:02:00Z">
        <w:r w:rsidR="00407C30">
          <w:rPr>
            <w:rFonts w:ascii="Times New Roman" w:hAnsi="Times New Roman" w:cs="Times New Roman"/>
          </w:rPr>
          <w:t xml:space="preserve"> triplicate</w:t>
        </w:r>
      </w:ins>
      <w:ins w:id="5561" w:author="Tri Le" w:date="2021-07-14T20:03:00Z">
        <w:r w:rsidR="004A19F9">
          <w:rPr>
            <w:rFonts w:ascii="Times New Roman" w:hAnsi="Times New Roman" w:cs="Times New Roman"/>
          </w:rPr>
          <w:t>s.</w:t>
        </w:r>
      </w:ins>
    </w:p>
    <w:p w14:paraId="736D03CE" w14:textId="62328368" w:rsidR="00AE11BF" w:rsidRDefault="00AE11BF" w:rsidP="00CA6469">
      <w:pPr>
        <w:spacing w:line="480" w:lineRule="auto"/>
        <w:rPr>
          <w:ins w:id="5562" w:author="Tri Le" w:date="2021-07-14T20:04:00Z"/>
          <w:rFonts w:ascii="Times New Roman" w:hAnsi="Times New Roman" w:cs="Times New Roman"/>
        </w:rPr>
      </w:pPr>
    </w:p>
    <w:p w14:paraId="46E814B5" w14:textId="506F3B1F" w:rsidR="00AE11BF" w:rsidRDefault="00AE11BF" w:rsidP="00CA6469">
      <w:pPr>
        <w:spacing w:line="480" w:lineRule="auto"/>
        <w:rPr>
          <w:ins w:id="5563" w:author="Tri Le" w:date="2021-07-14T20:04:00Z"/>
          <w:rFonts w:ascii="Times New Roman" w:hAnsi="Times New Roman" w:cs="Times New Roman"/>
        </w:rPr>
      </w:pPr>
    </w:p>
    <w:p w14:paraId="189E2175" w14:textId="1ED8BBA0" w:rsidR="00CA6469" w:rsidRPr="00E53B18" w:rsidDel="00407C30" w:rsidRDefault="00AE11BF" w:rsidP="00CA6469">
      <w:pPr>
        <w:spacing w:line="480" w:lineRule="auto"/>
        <w:rPr>
          <w:del w:id="5564" w:author="Tri Le" w:date="2021-07-14T20:03:00Z"/>
          <w:rFonts w:ascii="Times New Roman" w:hAnsi="Times New Roman" w:cs="Times New Roman"/>
          <w:rPrChange w:id="5565" w:author="Tri Le" w:date="2021-07-13T20:26:00Z">
            <w:rPr>
              <w:del w:id="5566" w:author="Tri Le" w:date="2021-07-14T20:03:00Z"/>
            </w:rPr>
          </w:rPrChange>
        </w:rPr>
      </w:pPr>
      <w:ins w:id="5567" w:author="Tri Le" w:date="2021-07-14T20:04:00Z">
        <w:r>
          <w:rPr>
            <w:rFonts w:ascii="Times New Roman" w:hAnsi="Times New Roman" w:cs="Times New Roman"/>
          </w:rPr>
          <w:t>To investigate potential relationships between</w:t>
        </w:r>
      </w:ins>
      <w:ins w:id="5568" w:author="Tri Le" w:date="2021-07-14T20:05:00Z">
        <w:r>
          <w:rPr>
            <w:rFonts w:ascii="Times New Roman" w:hAnsi="Times New Roman" w:cs="Times New Roman"/>
          </w:rPr>
          <w:t xml:space="preserve"> </w:t>
        </w:r>
        <w:r>
          <w:rPr>
            <w:rFonts w:ascii="Times New Roman" w:hAnsi="Times New Roman" w:cs="Times New Roman"/>
            <w:i/>
            <w:iCs/>
          </w:rPr>
          <w:t>uidA</w:t>
        </w:r>
        <w:r>
          <w:rPr>
            <w:rFonts w:ascii="Times New Roman" w:hAnsi="Times New Roman" w:cs="Times New Roman"/>
          </w:rPr>
          <w:t xml:space="preserve"> </w:t>
        </w:r>
      </w:ins>
      <w:ins w:id="5569" w:author="Tri Le" w:date="2021-07-15T18:12:00Z">
        <w:r w:rsidR="00F24DA9">
          <w:rPr>
            <w:rFonts w:ascii="Times New Roman" w:hAnsi="Times New Roman" w:cs="Times New Roman"/>
          </w:rPr>
          <w:t xml:space="preserve">GCN per mL of sample </w:t>
        </w:r>
      </w:ins>
      <w:ins w:id="5570" w:author="Tri Le" w:date="2021-07-14T20:05:00Z">
        <w:r>
          <w:rPr>
            <w:rFonts w:ascii="Times New Roman" w:hAnsi="Times New Roman" w:cs="Times New Roman"/>
          </w:rPr>
          <w:t xml:space="preserve">and </w:t>
        </w:r>
        <w:r>
          <w:rPr>
            <w:rFonts w:ascii="Times New Roman" w:hAnsi="Times New Roman" w:cs="Times New Roman"/>
            <w:i/>
            <w:iCs/>
          </w:rPr>
          <w:t>E. coli</w:t>
        </w:r>
      </w:ins>
      <w:ins w:id="5571" w:author="Tri Le" w:date="2021-07-15T18:12:00Z">
        <w:r w:rsidR="00F24DA9">
          <w:rPr>
            <w:rFonts w:ascii="Times New Roman" w:hAnsi="Times New Roman" w:cs="Times New Roman"/>
          </w:rPr>
          <w:t xml:space="preserve"> MPN (</w:t>
        </w:r>
      </w:ins>
      <w:ins w:id="5572" w:author="Tri Le" w:date="2021-07-15T18:13:00Z">
        <w:r w:rsidR="00F24DA9">
          <w:rPr>
            <w:rFonts w:ascii="Times New Roman" w:hAnsi="Times New Roman" w:cs="Times New Roman"/>
          </w:rPr>
          <w:t>Most Probable Number) per mL</w:t>
        </w:r>
      </w:ins>
      <w:ins w:id="5573" w:author="Tri Le" w:date="2021-07-14T20:05:00Z">
        <w:r>
          <w:rPr>
            <w:rFonts w:ascii="Times New Roman" w:hAnsi="Times New Roman" w:cs="Times New Roman"/>
          </w:rPr>
          <w:t>, we created a scatterplot visualizing these quantities.</w:t>
        </w:r>
      </w:ins>
      <w:ins w:id="5574" w:author="Tri Le" w:date="2021-07-15T18:14:00Z">
        <w:r w:rsidR="00484AFA">
          <w:rPr>
            <w:rFonts w:ascii="Times New Roman" w:hAnsi="Times New Roman" w:cs="Times New Roman"/>
          </w:rPr>
          <w:t xml:space="preserve"> </w:t>
        </w:r>
      </w:ins>
      <w:ins w:id="5575" w:author="Tri Le" w:date="2021-07-15T18:16:00Z">
        <w:r w:rsidR="00FE3657" w:rsidRPr="00FE3657">
          <w:rPr>
            <w:rFonts w:ascii="Times New Roman" w:hAnsi="Times New Roman" w:cs="Times New Roman"/>
          </w:rPr>
          <w:t>For</w:t>
        </w:r>
        <w:r w:rsidR="00FE3657">
          <w:rPr>
            <w:rFonts w:ascii="Times New Roman" w:hAnsi="Times New Roman" w:cs="Times New Roman"/>
          </w:rPr>
          <w:t xml:space="preserve"> </w:t>
        </w:r>
        <w:r w:rsidR="00FE3657">
          <w:rPr>
            <w:rFonts w:ascii="Times New Roman" w:hAnsi="Times New Roman" w:cs="Times New Roman"/>
            <w:i/>
            <w:iCs/>
          </w:rPr>
          <w:t xml:space="preserve">uidA, </w:t>
        </w:r>
      </w:ins>
      <w:ins w:id="5576" w:author="Tri Le" w:date="2021-07-15T18:17:00Z">
        <w:r w:rsidR="00FE3657">
          <w:rPr>
            <w:rFonts w:ascii="Times New Roman" w:hAnsi="Times New Roman" w:cs="Times New Roman"/>
          </w:rPr>
          <w:t xml:space="preserve">we took the average of the triplicates we analyzed for each event and plot </w:t>
        </w:r>
      </w:ins>
      <w:ins w:id="5577" w:author="Tri Le" w:date="2021-07-15T18:18:00Z">
        <w:r w:rsidR="00FE3657">
          <w:rPr>
            <w:rFonts w:ascii="Times New Roman" w:hAnsi="Times New Roman" w:cs="Times New Roman"/>
            <w:i/>
            <w:iCs/>
          </w:rPr>
          <w:t xml:space="preserve">E. coli </w:t>
        </w:r>
        <w:r w:rsidR="00FE3657">
          <w:rPr>
            <w:rFonts w:ascii="Times New Roman" w:hAnsi="Times New Roman" w:cs="Times New Roman"/>
          </w:rPr>
          <w:t xml:space="preserve">numbers against </w:t>
        </w:r>
      </w:ins>
      <w:ins w:id="5578" w:author="Tri Le" w:date="2021-07-15T18:17:00Z">
        <w:r w:rsidR="00FE3657" w:rsidRPr="00FE3657">
          <w:rPr>
            <w:rFonts w:ascii="Times New Roman" w:hAnsi="Times New Roman" w:cs="Times New Roman"/>
          </w:rPr>
          <w:t>those</w:t>
        </w:r>
        <w:r w:rsidR="00FE3657">
          <w:rPr>
            <w:rFonts w:ascii="Times New Roman" w:hAnsi="Times New Roman" w:cs="Times New Roman"/>
          </w:rPr>
          <w:t xml:space="preserve"> event-average quantities</w:t>
        </w:r>
      </w:ins>
      <w:ins w:id="5579" w:author="Tri Le" w:date="2021-07-15T18:18:00Z">
        <w:r w:rsidR="00FE3657">
          <w:rPr>
            <w:rFonts w:ascii="Times New Roman" w:hAnsi="Times New Roman" w:cs="Times New Roman"/>
          </w:rPr>
          <w:t>.</w:t>
        </w:r>
      </w:ins>
      <w:ins w:id="5580" w:author="Tri Le" w:date="2021-07-15T18:17:00Z">
        <w:r w:rsidR="00FE3657">
          <w:rPr>
            <w:rFonts w:ascii="Times New Roman" w:hAnsi="Times New Roman" w:cs="Times New Roman"/>
          </w:rPr>
          <w:t xml:space="preserve"> </w:t>
        </w:r>
      </w:ins>
      <w:ins w:id="5581" w:author="Tri Le" w:date="2021-07-14T20:10:00Z">
        <w:r w:rsidR="0040702C" w:rsidRPr="00FE3657">
          <w:rPr>
            <w:rFonts w:ascii="Times New Roman" w:hAnsi="Times New Roman" w:cs="Times New Roman"/>
          </w:rPr>
          <w:t>Overall</w:t>
        </w:r>
        <w:r w:rsidR="0040702C">
          <w:rPr>
            <w:rFonts w:ascii="Times New Roman" w:hAnsi="Times New Roman" w:cs="Times New Roman"/>
          </w:rPr>
          <w:t>,</w:t>
        </w:r>
      </w:ins>
      <w:ins w:id="5582" w:author="Tri Le" w:date="2021-07-14T20:14:00Z">
        <w:r w:rsidR="001A63D9">
          <w:rPr>
            <w:rFonts w:ascii="Times New Roman" w:hAnsi="Times New Roman" w:cs="Times New Roman"/>
          </w:rPr>
          <w:t xml:space="preserve"> </w:t>
        </w:r>
      </w:ins>
      <w:ins w:id="5583" w:author="Tri Le" w:date="2021-07-14T20:10:00Z">
        <w:r w:rsidR="0040702C">
          <w:rPr>
            <w:rFonts w:ascii="Times New Roman" w:hAnsi="Times New Roman" w:cs="Times New Roman"/>
            <w:i/>
            <w:iCs/>
          </w:rPr>
          <w:t>u</w:t>
        </w:r>
      </w:ins>
      <w:ins w:id="5584" w:author="Tri Le" w:date="2021-07-14T20:11:00Z">
        <w:r w:rsidR="0040702C">
          <w:rPr>
            <w:rFonts w:ascii="Times New Roman" w:hAnsi="Times New Roman" w:cs="Times New Roman"/>
            <w:i/>
            <w:iCs/>
          </w:rPr>
          <w:t>idA</w:t>
        </w:r>
        <w:r w:rsidR="0040702C">
          <w:rPr>
            <w:rFonts w:ascii="Times New Roman" w:hAnsi="Times New Roman" w:cs="Times New Roman"/>
          </w:rPr>
          <w:t xml:space="preserve"> GCNs per mL of sample were relatively </w:t>
        </w:r>
        <w:r w:rsidR="0040702C">
          <w:rPr>
            <w:rFonts w:ascii="Times New Roman" w:hAnsi="Times New Roman" w:cs="Times New Roman"/>
          </w:rPr>
          <w:lastRenderedPageBreak/>
          <w:t xml:space="preserve">consistent to each other </w:t>
        </w:r>
      </w:ins>
      <w:ins w:id="5585" w:author="Tri Le" w:date="2021-07-14T20:12:00Z">
        <w:r w:rsidR="0040702C">
          <w:rPr>
            <w:rFonts w:ascii="Times New Roman" w:hAnsi="Times New Roman" w:cs="Times New Roman"/>
          </w:rPr>
          <w:t xml:space="preserve">across events. Furthermore, there seems to be no discernible pattern between event-average </w:t>
        </w:r>
        <w:r w:rsidR="0040702C">
          <w:rPr>
            <w:rFonts w:ascii="Times New Roman" w:hAnsi="Times New Roman" w:cs="Times New Roman"/>
            <w:i/>
            <w:iCs/>
          </w:rPr>
          <w:t>uidA</w:t>
        </w:r>
        <w:r w:rsidR="0040702C">
          <w:rPr>
            <w:rFonts w:ascii="Times New Roman" w:hAnsi="Times New Roman" w:cs="Times New Roman"/>
          </w:rPr>
          <w:t xml:space="preserve"> </w:t>
        </w:r>
      </w:ins>
      <w:ins w:id="5586" w:author="Tri Le" w:date="2021-07-14T20:13:00Z">
        <w:r w:rsidR="0053609D">
          <w:rPr>
            <w:rFonts w:ascii="Times New Roman" w:hAnsi="Times New Roman" w:cs="Times New Roman"/>
          </w:rPr>
          <w:t xml:space="preserve">GCNs and </w:t>
        </w:r>
        <w:r w:rsidR="0053609D">
          <w:rPr>
            <w:rFonts w:ascii="Times New Roman" w:hAnsi="Times New Roman" w:cs="Times New Roman"/>
            <w:i/>
            <w:iCs/>
          </w:rPr>
          <w:t>E. coli</w:t>
        </w:r>
        <w:r w:rsidR="0053609D">
          <w:rPr>
            <w:rFonts w:ascii="Times New Roman" w:hAnsi="Times New Roman" w:cs="Times New Roman"/>
          </w:rPr>
          <w:t xml:space="preserve"> MPNs</w:t>
        </w:r>
        <w:r w:rsidR="00B82677">
          <w:rPr>
            <w:rFonts w:ascii="Times New Roman" w:hAnsi="Times New Roman" w:cs="Times New Roman"/>
          </w:rPr>
          <w:t xml:space="preserve"> for both EF and RS samples.</w:t>
        </w:r>
      </w:ins>
    </w:p>
    <w:p w14:paraId="05764951" w14:textId="5E32D5A4" w:rsidR="00CA6469" w:rsidRPr="00E53B18" w:rsidDel="00364B47" w:rsidRDefault="00CA6469" w:rsidP="00CA6469">
      <w:pPr>
        <w:spacing w:line="480" w:lineRule="auto"/>
        <w:rPr>
          <w:del w:id="5587" w:author="Tri Le" w:date="2021-07-15T18:18:00Z"/>
          <w:rFonts w:ascii="Times New Roman" w:hAnsi="Times New Roman" w:cs="Times New Roman"/>
          <w:rPrChange w:id="5588" w:author="Tri Le" w:date="2021-07-13T20:26:00Z">
            <w:rPr>
              <w:del w:id="5589" w:author="Tri Le" w:date="2021-07-15T18:18:00Z"/>
            </w:rPr>
          </w:rPrChange>
        </w:rPr>
      </w:pPr>
    </w:p>
    <w:p w14:paraId="25E76AAA" w14:textId="68C6BC63" w:rsidR="00CA6469" w:rsidRPr="00E53B18" w:rsidDel="00364B47" w:rsidRDefault="00CA6469" w:rsidP="00CA6469">
      <w:pPr>
        <w:spacing w:line="480" w:lineRule="auto"/>
        <w:rPr>
          <w:del w:id="5590" w:author="Tri Le" w:date="2021-07-15T18:18:00Z"/>
          <w:rFonts w:ascii="Times New Roman" w:hAnsi="Times New Roman" w:cs="Times New Roman"/>
          <w:rPrChange w:id="5591" w:author="Tri Le" w:date="2021-07-13T20:26:00Z">
            <w:rPr>
              <w:del w:id="5592" w:author="Tri Le" w:date="2021-07-15T18:18:00Z"/>
            </w:rPr>
          </w:rPrChange>
        </w:rPr>
      </w:pPr>
    </w:p>
    <w:p w14:paraId="39F3C51D" w14:textId="21BE2C9C" w:rsidR="00CA6469" w:rsidRPr="00E53B18" w:rsidDel="00364B47" w:rsidRDefault="00CA6469" w:rsidP="00CA6469">
      <w:pPr>
        <w:spacing w:line="480" w:lineRule="auto"/>
        <w:rPr>
          <w:del w:id="5593" w:author="Tri Le" w:date="2021-07-15T18:18:00Z"/>
          <w:rFonts w:ascii="Times New Roman" w:hAnsi="Times New Roman" w:cs="Times New Roman"/>
          <w:rPrChange w:id="5594" w:author="Tri Le" w:date="2021-07-13T20:26:00Z">
            <w:rPr>
              <w:del w:id="5595" w:author="Tri Le" w:date="2021-07-15T18:18:00Z"/>
            </w:rPr>
          </w:rPrChange>
        </w:rPr>
      </w:pPr>
    </w:p>
    <w:p w14:paraId="57DDBCB4" w14:textId="29F9149D" w:rsidR="00CA6469" w:rsidRPr="00E53B18" w:rsidDel="00364B47" w:rsidRDefault="00CA6469" w:rsidP="00CA6469">
      <w:pPr>
        <w:spacing w:line="480" w:lineRule="auto"/>
        <w:rPr>
          <w:del w:id="5596" w:author="Tri Le" w:date="2021-07-15T18:18:00Z"/>
          <w:rFonts w:ascii="Times New Roman" w:hAnsi="Times New Roman" w:cs="Times New Roman"/>
          <w:rPrChange w:id="5597" w:author="Tri Le" w:date="2021-07-13T20:26:00Z">
            <w:rPr>
              <w:del w:id="5598" w:author="Tri Le" w:date="2021-07-15T18:18:00Z"/>
            </w:rPr>
          </w:rPrChange>
        </w:rPr>
      </w:pPr>
    </w:p>
    <w:p w14:paraId="709D370E" w14:textId="041359D8" w:rsidR="00CA6469" w:rsidRPr="00E53B18" w:rsidDel="00364B47" w:rsidRDefault="00CA6469" w:rsidP="00CA6469">
      <w:pPr>
        <w:spacing w:line="480" w:lineRule="auto"/>
        <w:rPr>
          <w:del w:id="5599" w:author="Tri Le" w:date="2021-07-15T18:18:00Z"/>
          <w:rFonts w:ascii="Times New Roman" w:hAnsi="Times New Roman" w:cs="Times New Roman"/>
          <w:rPrChange w:id="5600" w:author="Tri Le" w:date="2021-07-13T20:26:00Z">
            <w:rPr>
              <w:del w:id="5601" w:author="Tri Le" w:date="2021-07-15T18:18:00Z"/>
            </w:rPr>
          </w:rPrChange>
        </w:rPr>
      </w:pPr>
    </w:p>
    <w:p w14:paraId="5A5602FB" w14:textId="4DB4027C" w:rsidR="00CA6469" w:rsidRPr="00E53B18" w:rsidRDefault="00CA6469" w:rsidP="00CA6469">
      <w:pPr>
        <w:spacing w:line="480" w:lineRule="auto"/>
        <w:rPr>
          <w:rFonts w:ascii="Times New Roman" w:hAnsi="Times New Roman" w:cs="Times New Roman"/>
          <w:rPrChange w:id="5602" w:author="Tri Le" w:date="2021-07-13T20:26:00Z">
            <w:rPr/>
          </w:rPrChange>
        </w:rPr>
      </w:pPr>
    </w:p>
    <w:p w14:paraId="2A908949" w14:textId="592B9431" w:rsidR="00C73B9E" w:rsidRPr="00E53B18" w:rsidDel="006F5D4B" w:rsidRDefault="00C73B9E" w:rsidP="00CA6469">
      <w:pPr>
        <w:spacing w:line="480" w:lineRule="auto"/>
        <w:rPr>
          <w:del w:id="5603" w:author="Tri Le" w:date="2021-07-14T20:26:00Z"/>
          <w:rFonts w:ascii="Times New Roman" w:hAnsi="Times New Roman" w:cs="Times New Roman"/>
          <w:rPrChange w:id="5604" w:author="Tri Le" w:date="2021-07-13T20:26:00Z">
            <w:rPr>
              <w:del w:id="5605" w:author="Tri Le" w:date="2021-07-14T20:26:00Z"/>
            </w:rPr>
          </w:rPrChange>
        </w:rPr>
      </w:pPr>
    </w:p>
    <w:p w14:paraId="05EF82C6" w14:textId="77777777" w:rsidR="00C73B9E" w:rsidRPr="00E53B18" w:rsidDel="006F5D4B" w:rsidRDefault="00C73B9E" w:rsidP="00CA6469">
      <w:pPr>
        <w:spacing w:line="480" w:lineRule="auto"/>
        <w:rPr>
          <w:del w:id="5606" w:author="Tri Le" w:date="2021-07-14T20:26:00Z"/>
          <w:rFonts w:ascii="Times New Roman" w:hAnsi="Times New Roman" w:cs="Times New Roman"/>
          <w:rPrChange w:id="5607" w:author="Tri Le" w:date="2021-07-13T20:26:00Z">
            <w:rPr>
              <w:del w:id="5608" w:author="Tri Le" w:date="2021-07-14T20:26:00Z"/>
            </w:rPr>
          </w:rPrChange>
        </w:rPr>
      </w:pPr>
    </w:p>
    <w:p w14:paraId="5078A3D2" w14:textId="77777777" w:rsidR="00C73B9E" w:rsidRPr="00E53B18" w:rsidDel="006F5D4B" w:rsidRDefault="00C73B9E" w:rsidP="00CA6469">
      <w:pPr>
        <w:spacing w:line="480" w:lineRule="auto"/>
        <w:rPr>
          <w:del w:id="5609" w:author="Tri Le" w:date="2021-07-14T20:26:00Z"/>
          <w:rFonts w:ascii="Times New Roman" w:hAnsi="Times New Roman" w:cs="Times New Roman"/>
          <w:rPrChange w:id="5610" w:author="Tri Le" w:date="2021-07-13T20:26:00Z">
            <w:rPr>
              <w:del w:id="5611" w:author="Tri Le" w:date="2021-07-14T20:26:00Z"/>
            </w:rPr>
          </w:rPrChange>
        </w:rPr>
      </w:pPr>
    </w:p>
    <w:p w14:paraId="3F318A7A" w14:textId="77777777" w:rsidR="00C73B9E" w:rsidRPr="00E53B18" w:rsidRDefault="00C73B9E" w:rsidP="00CA6469">
      <w:pPr>
        <w:spacing w:line="480" w:lineRule="auto"/>
        <w:rPr>
          <w:rFonts w:ascii="Times New Roman" w:hAnsi="Times New Roman" w:cs="Times New Roman"/>
          <w:rPrChange w:id="5612" w:author="Tri Le" w:date="2021-07-13T20:26:00Z">
            <w:rPr/>
          </w:rPrChange>
        </w:rPr>
      </w:pPr>
    </w:p>
    <w:p w14:paraId="6A9A4654" w14:textId="2D7CB008" w:rsidR="00C73B9E" w:rsidRPr="00E53B18" w:rsidRDefault="00E35F24" w:rsidP="00CA6469">
      <w:pPr>
        <w:spacing w:line="480" w:lineRule="auto"/>
        <w:rPr>
          <w:rFonts w:ascii="Times New Roman" w:hAnsi="Times New Roman" w:cs="Times New Roman"/>
          <w:rPrChange w:id="5613" w:author="Tri Le" w:date="2021-07-13T20:26:00Z">
            <w:rPr/>
          </w:rPrChange>
        </w:rPr>
      </w:pPr>
      <w:r>
        <w:rPr>
          <w:rFonts w:ascii="Times New Roman" w:hAnsi="Times New Roman" w:cs="Times New Roman"/>
          <w:noProof/>
        </w:rPr>
        <mc:AlternateContent>
          <mc:Choice Requires="wpg">
            <w:drawing>
              <wp:anchor distT="0" distB="0" distL="114300" distR="114300" simplePos="0" relativeHeight="251684864" behindDoc="0" locked="0" layoutInCell="1" allowOverlap="1" wp14:anchorId="6C85A84F" wp14:editId="35EE1CBE">
                <wp:simplePos x="0" y="0"/>
                <wp:positionH relativeFrom="column">
                  <wp:posOffset>-38100</wp:posOffset>
                </wp:positionH>
                <wp:positionV relativeFrom="paragraph">
                  <wp:posOffset>-47625</wp:posOffset>
                </wp:positionV>
                <wp:extent cx="6012815" cy="4982765"/>
                <wp:effectExtent l="0" t="19050" r="0" b="8890"/>
                <wp:wrapNone/>
                <wp:docPr id="81" name="Group 81"/>
                <wp:cNvGraphicFramePr/>
                <a:graphic xmlns:a="http://schemas.openxmlformats.org/drawingml/2006/main">
                  <a:graphicData uri="http://schemas.microsoft.com/office/word/2010/wordprocessingGroup">
                    <wpg:wgp>
                      <wpg:cNvGrpSpPr/>
                      <wpg:grpSpPr>
                        <a:xfrm>
                          <a:off x="0" y="0"/>
                          <a:ext cx="6012815" cy="4982765"/>
                          <a:chOff x="0" y="0"/>
                          <a:chExt cx="6012815" cy="4982765"/>
                        </a:xfrm>
                      </wpg:grpSpPr>
                      <wpg:grpSp>
                        <wpg:cNvPr id="80" name="Group 80"/>
                        <wpg:cNvGrpSpPr/>
                        <wpg:grpSpPr>
                          <a:xfrm>
                            <a:off x="19050" y="0"/>
                            <a:ext cx="5993765" cy="4982765"/>
                            <a:chOff x="0" y="0"/>
                            <a:chExt cx="5993765" cy="4982765"/>
                          </a:xfrm>
                        </wpg:grpSpPr>
                        <wpg:grpSp>
                          <wpg:cNvPr id="38" name="Group 38"/>
                          <wpg:cNvGrpSpPr/>
                          <wpg:grpSpPr>
                            <a:xfrm>
                              <a:off x="57150" y="0"/>
                              <a:ext cx="5936615" cy="4982765"/>
                              <a:chOff x="0" y="-1245"/>
                              <a:chExt cx="6286500" cy="5209255"/>
                            </a:xfrm>
                          </wpg:grpSpPr>
                          <pic:pic xmlns:pic="http://schemas.openxmlformats.org/drawingml/2006/picture">
                            <pic:nvPicPr>
                              <pic:cNvPr id="26" name="Picture 26"/>
                              <pic:cNvPicPr preferRelativeResize="0">
                                <a:picLocks/>
                              </pic:cNvPicPr>
                            </pic:nvPicPr>
                            <pic:blipFill>
                              <a:blip r:embed="rId33"/>
                              <a:srcRect/>
                              <a:stretch/>
                            </pic:blipFill>
                            <pic:spPr bwMode="auto">
                              <a:xfrm>
                                <a:off x="398495" y="287"/>
                                <a:ext cx="2218684" cy="1949564"/>
                              </a:xfrm>
                              <a:prstGeom prst="rect">
                                <a:avLst/>
                              </a:prstGeom>
                              <a:noFill/>
                              <a:ln>
                                <a:solidFill>
                                  <a:srgbClr val="000000"/>
                                </a:solidFill>
                              </a:ln>
                            </pic:spPr>
                          </pic:pic>
                          <pic:pic xmlns:pic="http://schemas.openxmlformats.org/drawingml/2006/picture">
                            <pic:nvPicPr>
                              <pic:cNvPr id="27" name="Picture 27"/>
                              <pic:cNvPicPr preferRelativeResize="0">
                                <a:picLocks/>
                              </pic:cNvPicPr>
                            </pic:nvPicPr>
                            <pic:blipFill>
                              <a:blip r:embed="rId34"/>
                              <a:srcRect/>
                              <a:stretch/>
                            </pic:blipFill>
                            <pic:spPr bwMode="auto">
                              <a:xfrm>
                                <a:off x="3537108" y="-1245"/>
                                <a:ext cx="2219885" cy="1949564"/>
                              </a:xfrm>
                              <a:prstGeom prst="rect">
                                <a:avLst/>
                              </a:prstGeom>
                              <a:noFill/>
                              <a:ln>
                                <a:solidFill>
                                  <a:srgbClr val="000000"/>
                                </a:solidFill>
                              </a:ln>
                            </pic:spPr>
                          </pic:pic>
                          <pic:pic xmlns:pic="http://schemas.openxmlformats.org/drawingml/2006/picture">
                            <pic:nvPicPr>
                              <pic:cNvPr id="29" name="Picture 29"/>
                              <pic:cNvPicPr preferRelativeResize="0">
                                <a:picLocks/>
                              </pic:cNvPicPr>
                            </pic:nvPicPr>
                            <pic:blipFill>
                              <a:blip r:embed="rId35"/>
                              <a:srcRect/>
                              <a:stretch/>
                            </pic:blipFill>
                            <pic:spPr bwMode="auto">
                              <a:xfrm>
                                <a:off x="3537108" y="2279129"/>
                                <a:ext cx="2219885" cy="1949564"/>
                              </a:xfrm>
                              <a:prstGeom prst="rect">
                                <a:avLst/>
                              </a:prstGeom>
                              <a:noFill/>
                              <a:ln>
                                <a:solidFill>
                                  <a:srgbClr val="000000"/>
                                </a:solidFill>
                              </a:ln>
                            </pic:spPr>
                          </pic:pic>
                          <pic:pic xmlns:pic="http://schemas.openxmlformats.org/drawingml/2006/picture">
                            <pic:nvPicPr>
                              <pic:cNvPr id="30" name="Picture 30"/>
                              <pic:cNvPicPr preferRelativeResize="0">
                                <a:picLocks/>
                              </pic:cNvPicPr>
                            </pic:nvPicPr>
                            <pic:blipFill>
                              <a:blip r:embed="rId36"/>
                              <a:srcRect/>
                              <a:stretch/>
                            </pic:blipFill>
                            <pic:spPr bwMode="auto">
                              <a:xfrm>
                                <a:off x="388408" y="2290312"/>
                                <a:ext cx="2219885" cy="1949564"/>
                              </a:xfrm>
                              <a:prstGeom prst="rect">
                                <a:avLst/>
                              </a:prstGeom>
                              <a:noFill/>
                              <a:ln>
                                <a:solidFill>
                                  <a:srgbClr val="000000"/>
                                </a:solidFill>
                              </a:ln>
                            </pic:spPr>
                          </pic:pic>
                          <wps:wsp>
                            <wps:cNvPr id="35" name="Text Box 35"/>
                            <wps:cNvSpPr txBox="1"/>
                            <wps:spPr>
                              <a:xfrm>
                                <a:off x="0" y="4522210"/>
                                <a:ext cx="628650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0CAEEED" w14:textId="565EB2DC" w:rsidR="006B32BD" w:rsidRPr="003C68AF" w:rsidRDefault="006B32BD" w:rsidP="00CA6469">
                                  <w:pPr>
                                    <w:jc w:val="both"/>
                                    <w:rPr>
                                      <w:rFonts w:ascii="Times New Roman" w:hAnsi="Times New Roman" w:cs="Times New Roman"/>
                                      <w:rPrChange w:id="5614" w:author="Tri Le" w:date="2021-07-14T16:22:00Z">
                                        <w:rPr>
                                          <w:sz w:val="22"/>
                                        </w:rPr>
                                      </w:rPrChange>
                                    </w:rPr>
                                  </w:pPr>
                                  <w:r w:rsidRPr="003C68AF">
                                    <w:rPr>
                                      <w:rFonts w:ascii="Times New Roman" w:hAnsi="Times New Roman" w:cs="Times New Roman"/>
                                      <w:b/>
                                      <w:rPrChange w:id="5615" w:author="Tri Le" w:date="2021-07-14T16:22:00Z">
                                        <w:rPr>
                                          <w:b/>
                                          <w:sz w:val="22"/>
                                        </w:rPr>
                                      </w:rPrChange>
                                    </w:rPr>
                                    <w:t xml:space="preserve">Figure </w:t>
                                  </w:r>
                                  <w:ins w:id="5616" w:author="Tri Le" w:date="2021-07-14T16:15:00Z">
                                    <w:r w:rsidR="002378AA" w:rsidRPr="003C68AF">
                                      <w:rPr>
                                        <w:rFonts w:ascii="Times New Roman" w:hAnsi="Times New Roman" w:cs="Times New Roman"/>
                                        <w:b/>
                                        <w:rPrChange w:id="5617" w:author="Tri Le" w:date="2021-07-14T16:22:00Z">
                                          <w:rPr>
                                            <w:b/>
                                            <w:sz w:val="22"/>
                                          </w:rPr>
                                        </w:rPrChange>
                                      </w:rPr>
                                      <w:t>S</w:t>
                                    </w:r>
                                  </w:ins>
                                  <w:ins w:id="5618" w:author="Tri Le" w:date="2021-07-14T16:19:00Z">
                                    <w:r w:rsidR="00C83306" w:rsidRPr="003C68AF">
                                      <w:rPr>
                                        <w:rFonts w:ascii="Times New Roman" w:hAnsi="Times New Roman" w:cs="Times New Roman"/>
                                        <w:b/>
                                        <w:rPrChange w:id="5619" w:author="Tri Le" w:date="2021-07-14T16:22:00Z">
                                          <w:rPr>
                                            <w:b/>
                                            <w:sz w:val="22"/>
                                          </w:rPr>
                                        </w:rPrChange>
                                      </w:rPr>
                                      <w:t>1</w:t>
                                    </w:r>
                                  </w:ins>
                                  <w:del w:id="5620" w:author="Tri Le" w:date="2021-07-14T16:15:00Z">
                                    <w:r w:rsidRPr="003C68AF" w:rsidDel="002378AA">
                                      <w:rPr>
                                        <w:rFonts w:ascii="Times New Roman" w:hAnsi="Times New Roman" w:cs="Times New Roman"/>
                                        <w:b/>
                                        <w:rPrChange w:id="5621" w:author="Tri Le" w:date="2021-07-14T16:22:00Z">
                                          <w:rPr>
                                            <w:b/>
                                            <w:sz w:val="22"/>
                                          </w:rPr>
                                        </w:rPrChange>
                                      </w:rPr>
                                      <w:delText>5</w:delText>
                                    </w:r>
                                  </w:del>
                                  <w:r w:rsidRPr="003C68AF">
                                    <w:rPr>
                                      <w:rFonts w:ascii="Times New Roman" w:hAnsi="Times New Roman" w:cs="Times New Roman"/>
                                      <w:b/>
                                      <w:rPrChange w:id="5622" w:author="Tri Le" w:date="2021-07-14T16:22:00Z">
                                        <w:rPr>
                                          <w:b/>
                                          <w:sz w:val="22"/>
                                        </w:rPr>
                                      </w:rPrChange>
                                    </w:rPr>
                                    <w:t>.</w:t>
                                  </w:r>
                                  <w:r w:rsidRPr="003C68AF">
                                    <w:rPr>
                                      <w:rFonts w:ascii="Times New Roman" w:hAnsi="Times New Roman" w:cs="Times New Roman"/>
                                      <w:rPrChange w:id="5623" w:author="Tri Le" w:date="2021-07-14T16:22:00Z">
                                        <w:rPr>
                                          <w:sz w:val="22"/>
                                        </w:rPr>
                                      </w:rPrChange>
                                    </w:rPr>
                                    <w:t xml:space="preserve"> Box plot</w:t>
                                  </w:r>
                                  <w:ins w:id="5624" w:author="Tri Le" w:date="2021-07-08T14:29:00Z">
                                    <w:r w:rsidRPr="003C68AF">
                                      <w:rPr>
                                        <w:rFonts w:ascii="Times New Roman" w:hAnsi="Times New Roman" w:cs="Times New Roman"/>
                                        <w:rPrChange w:id="5625" w:author="Tri Le" w:date="2021-07-14T16:22:00Z">
                                          <w:rPr>
                                            <w:sz w:val="22"/>
                                          </w:rPr>
                                        </w:rPrChange>
                                      </w:rPr>
                                      <w:t xml:space="preserve">s </w:t>
                                    </w:r>
                                  </w:ins>
                                  <w:del w:id="5626" w:author="Tri Le" w:date="2021-07-08T14:29:00Z">
                                    <w:r w:rsidRPr="003C68AF" w:rsidDel="00FD4108">
                                      <w:rPr>
                                        <w:rFonts w:ascii="Times New Roman" w:hAnsi="Times New Roman" w:cs="Times New Roman"/>
                                        <w:rPrChange w:id="5627" w:author="Tri Le" w:date="2021-07-14T16:22:00Z">
                                          <w:rPr>
                                            <w:sz w:val="22"/>
                                          </w:rPr>
                                        </w:rPrChange>
                                      </w:rPr>
                                      <w:delText xml:space="preserve"> graphs </w:delText>
                                    </w:r>
                                  </w:del>
                                  <w:r w:rsidRPr="003C68AF">
                                    <w:rPr>
                                      <w:rFonts w:ascii="Times New Roman" w:hAnsi="Times New Roman" w:cs="Times New Roman"/>
                                      <w:rPrChange w:id="5628" w:author="Tri Le" w:date="2021-07-14T16:22:00Z">
                                        <w:rPr>
                                          <w:sz w:val="22"/>
                                        </w:rPr>
                                      </w:rPrChange>
                                    </w:rPr>
                                    <w:t>of the number of gene</w:t>
                                  </w:r>
                                  <w:ins w:id="5629" w:author="Tri Le" w:date="2021-07-08T14:29:00Z">
                                    <w:r w:rsidRPr="003C68AF">
                                      <w:rPr>
                                        <w:rFonts w:ascii="Times New Roman" w:hAnsi="Times New Roman" w:cs="Times New Roman"/>
                                        <w:rPrChange w:id="5630" w:author="Tri Le" w:date="2021-07-14T16:22:00Z">
                                          <w:rPr>
                                            <w:sz w:val="22"/>
                                          </w:rPr>
                                        </w:rPrChange>
                                      </w:rPr>
                                      <w:t xml:space="preserve"> </w:t>
                                    </w:r>
                                  </w:ins>
                                  <w:del w:id="5631" w:author="Tri Le" w:date="2021-07-08T14:29:00Z">
                                    <w:r w:rsidRPr="003C68AF" w:rsidDel="0051202A">
                                      <w:rPr>
                                        <w:rFonts w:ascii="Times New Roman" w:hAnsi="Times New Roman" w:cs="Times New Roman"/>
                                        <w:rPrChange w:id="5632" w:author="Tri Le" w:date="2021-07-14T16:22:00Z">
                                          <w:rPr>
                                            <w:sz w:val="22"/>
                                          </w:rPr>
                                        </w:rPrChange>
                                      </w:rPr>
                                      <w:delText xml:space="preserve">s </w:delText>
                                    </w:r>
                                  </w:del>
                                  <w:r w:rsidRPr="003C68AF">
                                    <w:rPr>
                                      <w:rFonts w:ascii="Times New Roman" w:hAnsi="Times New Roman" w:cs="Times New Roman"/>
                                      <w:rPrChange w:id="5633" w:author="Tri Le" w:date="2021-07-14T16:22:00Z">
                                        <w:rPr>
                                          <w:sz w:val="22"/>
                                        </w:rPr>
                                      </w:rPrChange>
                                    </w:rPr>
                                    <w:t>copies of</w:t>
                                  </w:r>
                                  <w:ins w:id="5634" w:author="Tri Le" w:date="2021-07-08T14:29:00Z">
                                    <w:r w:rsidRPr="003C68AF">
                                      <w:rPr>
                                        <w:rFonts w:ascii="Times New Roman" w:hAnsi="Times New Roman" w:cs="Times New Roman"/>
                                        <w:rPrChange w:id="5635" w:author="Tri Le" w:date="2021-07-14T16:22:00Z">
                                          <w:rPr>
                                            <w:sz w:val="22"/>
                                          </w:rPr>
                                        </w:rPrChange>
                                      </w:rPr>
                                      <w:t xml:space="preserve"> </w:t>
                                    </w:r>
                                  </w:ins>
                                  <w:del w:id="5636" w:author="Tri Le" w:date="2021-07-08T14:29:00Z">
                                    <w:r w:rsidRPr="003C68AF" w:rsidDel="006B24D3">
                                      <w:rPr>
                                        <w:rFonts w:ascii="Times New Roman" w:hAnsi="Times New Roman" w:cs="Times New Roman"/>
                                        <w:rPrChange w:id="5637" w:author="Tri Le" w:date="2021-07-14T16:22:00Z">
                                          <w:rPr>
                                            <w:sz w:val="22"/>
                                          </w:rPr>
                                        </w:rPrChange>
                                      </w:rPr>
                                      <w:delText xml:space="preserve"> GI </w:delText>
                                    </w:r>
                                  </w:del>
                                  <w:r w:rsidRPr="003C68AF">
                                    <w:rPr>
                                      <w:rFonts w:ascii="Times New Roman" w:hAnsi="Times New Roman" w:cs="Times New Roman"/>
                                      <w:rPrChange w:id="5638" w:author="Tri Le" w:date="2021-07-14T16:22:00Z">
                                        <w:rPr>
                                          <w:sz w:val="22"/>
                                        </w:rPr>
                                      </w:rPrChange>
                                    </w:rPr>
                                    <w:t>Norovirus</w:t>
                                  </w:r>
                                  <w:ins w:id="5639" w:author="Tri Le" w:date="2021-07-08T14:29:00Z">
                                    <w:r w:rsidRPr="003C68AF">
                                      <w:rPr>
                                        <w:rFonts w:ascii="Times New Roman" w:hAnsi="Times New Roman" w:cs="Times New Roman"/>
                                        <w:rPrChange w:id="5640" w:author="Tri Le" w:date="2021-07-14T16:22:00Z">
                                          <w:rPr>
                                            <w:sz w:val="22"/>
                                          </w:rPr>
                                        </w:rPrChange>
                                      </w:rPr>
                                      <w:t>es GI</w:t>
                                    </w:r>
                                  </w:ins>
                                  <w:r w:rsidRPr="003C68AF">
                                    <w:rPr>
                                      <w:rFonts w:ascii="Times New Roman" w:hAnsi="Times New Roman" w:cs="Times New Roman"/>
                                      <w:rPrChange w:id="5641" w:author="Tri Le" w:date="2021-07-14T16:22:00Z">
                                        <w:rPr>
                                          <w:sz w:val="22"/>
                                        </w:rPr>
                                      </w:rPrChange>
                                    </w:rPr>
                                    <w:t xml:space="preserve"> and GII </w:t>
                                  </w:r>
                                  <w:del w:id="5642" w:author="Tri Le" w:date="2021-07-08T14:29:00Z">
                                    <w:r w:rsidRPr="003C68AF" w:rsidDel="00AB4564">
                                      <w:rPr>
                                        <w:rFonts w:ascii="Times New Roman" w:hAnsi="Times New Roman" w:cs="Times New Roman"/>
                                        <w:rPrChange w:id="5643" w:author="Tri Le" w:date="2021-07-14T16:22:00Z">
                                          <w:rPr>
                                            <w:sz w:val="22"/>
                                          </w:rPr>
                                        </w:rPrChange>
                                      </w:rPr>
                                      <w:delText xml:space="preserve">Norovirus </w:delText>
                                    </w:r>
                                  </w:del>
                                  <w:r w:rsidRPr="003C68AF">
                                    <w:rPr>
                                      <w:rFonts w:ascii="Times New Roman" w:hAnsi="Times New Roman" w:cs="Times New Roman"/>
                                      <w:rPrChange w:id="5644" w:author="Tri Le" w:date="2021-07-14T16:22:00Z">
                                        <w:rPr>
                                          <w:sz w:val="22"/>
                                        </w:rPr>
                                      </w:rPrChange>
                                    </w:rPr>
                                    <w:t>across each wastewater stage</w:t>
                                  </w:r>
                                  <w:ins w:id="5645" w:author="Tri Le" w:date="2021-07-08T14:30:00Z">
                                    <w:r w:rsidRPr="003C68AF">
                                      <w:rPr>
                                        <w:rFonts w:ascii="Times New Roman" w:hAnsi="Times New Roman" w:cs="Times New Roman"/>
                                        <w:rPrChange w:id="5646" w:author="Tri Le" w:date="2021-07-14T16:22:00Z">
                                          <w:rPr>
                                            <w:sz w:val="22"/>
                                          </w:rPr>
                                        </w:rPrChange>
                                      </w:rPr>
                                      <w:t xml:space="preserve"> throughout Events 1-4</w:t>
                                    </w:r>
                                  </w:ins>
                                  <w:r w:rsidRPr="003C68AF">
                                    <w:rPr>
                                      <w:rFonts w:ascii="Times New Roman" w:hAnsi="Times New Roman" w:cs="Times New Roman"/>
                                      <w:rPrChange w:id="5647" w:author="Tri Le" w:date="2021-07-14T16:22:00Z">
                                        <w:rPr>
                                          <w:sz w:val="22"/>
                                        </w:rPr>
                                      </w:rPrChange>
                                    </w:rPr>
                                    <w:t>. The unit</w:t>
                                  </w:r>
                                  <w:del w:id="5648" w:author="Tri Le" w:date="2021-07-08T15:27:00Z">
                                    <w:r w:rsidRPr="003C68AF" w:rsidDel="0033133D">
                                      <w:rPr>
                                        <w:rFonts w:ascii="Times New Roman" w:hAnsi="Times New Roman" w:cs="Times New Roman"/>
                                        <w:rPrChange w:id="5649" w:author="Tri Le" w:date="2021-07-14T16:22:00Z">
                                          <w:rPr>
                                            <w:sz w:val="22"/>
                                          </w:rPr>
                                        </w:rPrChange>
                                      </w:rPr>
                                      <w:delText>s</w:delText>
                                    </w:r>
                                  </w:del>
                                  <w:r w:rsidRPr="003C68AF">
                                    <w:rPr>
                                      <w:rFonts w:ascii="Times New Roman" w:hAnsi="Times New Roman" w:cs="Times New Roman"/>
                                      <w:rPrChange w:id="5650" w:author="Tri Le" w:date="2021-07-14T16:22:00Z">
                                        <w:rPr>
                                          <w:sz w:val="22"/>
                                        </w:rPr>
                                      </w:rPrChange>
                                    </w:rPr>
                                    <w:t xml:space="preserve"> for the </w:t>
                                  </w:r>
                                  <w:ins w:id="5651" w:author="Tri Le" w:date="2021-07-12T18:58:00Z">
                                    <w:r w:rsidRPr="003C68AF">
                                      <w:rPr>
                                        <w:rFonts w:ascii="Times New Roman" w:hAnsi="Times New Roman" w:cs="Times New Roman"/>
                                        <w:rPrChange w:id="5652" w:author="Tri Le" w:date="2021-07-14T16:22:00Z">
                                          <w:rPr>
                                            <w:sz w:val="22"/>
                                          </w:rPr>
                                        </w:rPrChange>
                                      </w:rPr>
                                      <w:t>SC</w:t>
                                    </w:r>
                                  </w:ins>
                                  <w:del w:id="5653" w:author="Tri Le" w:date="2021-07-12T18:58:00Z">
                                    <w:r w:rsidRPr="003C68AF" w:rsidDel="002A7D04">
                                      <w:rPr>
                                        <w:rFonts w:ascii="Times New Roman" w:hAnsi="Times New Roman" w:cs="Times New Roman"/>
                                        <w:rPrChange w:id="5654" w:author="Tri Le" w:date="2021-07-14T16:22:00Z">
                                          <w:rPr>
                                            <w:sz w:val="22"/>
                                          </w:rPr>
                                        </w:rPrChange>
                                      </w:rPr>
                                      <w:delText>sludge cake</w:delText>
                                    </w:r>
                                  </w:del>
                                  <w:r w:rsidRPr="003C68AF">
                                    <w:rPr>
                                      <w:rFonts w:ascii="Times New Roman" w:hAnsi="Times New Roman" w:cs="Times New Roman"/>
                                      <w:rPrChange w:id="5655" w:author="Tri Le" w:date="2021-07-14T16:22:00Z">
                                        <w:rPr>
                                          <w:sz w:val="22"/>
                                        </w:rPr>
                                      </w:rPrChange>
                                    </w:rPr>
                                    <w:t xml:space="preserve"> in Figures </w:t>
                                  </w:r>
                                  <w:ins w:id="5656" w:author="Tri Le" w:date="2021-07-14T16:20:00Z">
                                    <w:r w:rsidR="002F2E37" w:rsidRPr="003C68AF">
                                      <w:rPr>
                                        <w:rFonts w:ascii="Times New Roman" w:hAnsi="Times New Roman" w:cs="Times New Roman"/>
                                        <w:rPrChange w:id="5657" w:author="Tri Le" w:date="2021-07-14T16:22:00Z">
                                          <w:rPr>
                                            <w:sz w:val="22"/>
                                          </w:rPr>
                                        </w:rPrChange>
                                      </w:rPr>
                                      <w:t>S1</w:t>
                                    </w:r>
                                  </w:ins>
                                  <w:del w:id="5658" w:author="Tri Le" w:date="2021-07-14T16:20:00Z">
                                    <w:r w:rsidRPr="003C68AF" w:rsidDel="002F2E37">
                                      <w:rPr>
                                        <w:rFonts w:ascii="Times New Roman" w:hAnsi="Times New Roman" w:cs="Times New Roman"/>
                                        <w:rPrChange w:id="5659" w:author="Tri Le" w:date="2021-07-14T16:22:00Z">
                                          <w:rPr>
                                            <w:sz w:val="22"/>
                                          </w:rPr>
                                        </w:rPrChange>
                                      </w:rPr>
                                      <w:delText>5</w:delText>
                                    </w:r>
                                  </w:del>
                                  <w:r w:rsidRPr="003C68AF">
                                    <w:rPr>
                                      <w:rFonts w:ascii="Times New Roman" w:hAnsi="Times New Roman" w:cs="Times New Roman"/>
                                      <w:rPrChange w:id="5660" w:author="Tri Le" w:date="2021-07-14T16:22:00Z">
                                        <w:rPr>
                                          <w:sz w:val="22"/>
                                        </w:rPr>
                                      </w:rPrChange>
                                    </w:rPr>
                                    <w:t xml:space="preserve">A and </w:t>
                                  </w:r>
                                  <w:ins w:id="5661" w:author="Tri Le" w:date="2021-07-14T16:20:00Z">
                                    <w:r w:rsidR="00C46985" w:rsidRPr="003C68AF">
                                      <w:rPr>
                                        <w:rFonts w:ascii="Times New Roman" w:hAnsi="Times New Roman" w:cs="Times New Roman"/>
                                        <w:rPrChange w:id="5662" w:author="Tri Le" w:date="2021-07-14T16:22:00Z">
                                          <w:rPr>
                                            <w:sz w:val="22"/>
                                          </w:rPr>
                                        </w:rPrChange>
                                      </w:rPr>
                                      <w:t>S1</w:t>
                                    </w:r>
                                  </w:ins>
                                  <w:del w:id="5663" w:author="Tri Le" w:date="2021-07-14T16:20:00Z">
                                    <w:r w:rsidRPr="003C68AF" w:rsidDel="00C46985">
                                      <w:rPr>
                                        <w:rFonts w:ascii="Times New Roman" w:hAnsi="Times New Roman" w:cs="Times New Roman"/>
                                        <w:rPrChange w:id="5664" w:author="Tri Le" w:date="2021-07-14T16:22:00Z">
                                          <w:rPr>
                                            <w:sz w:val="22"/>
                                          </w:rPr>
                                        </w:rPrChange>
                                      </w:rPr>
                                      <w:delText>5</w:delText>
                                    </w:r>
                                  </w:del>
                                  <w:r w:rsidRPr="003C68AF">
                                    <w:rPr>
                                      <w:rFonts w:ascii="Times New Roman" w:hAnsi="Times New Roman" w:cs="Times New Roman"/>
                                      <w:rPrChange w:id="5665" w:author="Tri Le" w:date="2021-07-14T16:22:00Z">
                                        <w:rPr>
                                          <w:sz w:val="22"/>
                                        </w:rPr>
                                      </w:rPrChange>
                                    </w:rPr>
                                    <w:t xml:space="preserve">C </w:t>
                                  </w:r>
                                  <w:del w:id="5666" w:author="Tri Le" w:date="2021-07-08T15:27:00Z">
                                    <w:r w:rsidRPr="003C68AF" w:rsidDel="00104759">
                                      <w:rPr>
                                        <w:rFonts w:ascii="Times New Roman" w:hAnsi="Times New Roman" w:cs="Times New Roman"/>
                                        <w:rPrChange w:id="5667" w:author="Tri Le" w:date="2021-07-14T16:22:00Z">
                                          <w:rPr>
                                            <w:sz w:val="22"/>
                                          </w:rPr>
                                        </w:rPrChange>
                                      </w:rPr>
                                      <w:delText xml:space="preserve">are </w:delText>
                                    </w:r>
                                  </w:del>
                                  <w:ins w:id="5668" w:author="Tri Le" w:date="2021-07-08T15:27:00Z">
                                    <w:r w:rsidRPr="003C68AF">
                                      <w:rPr>
                                        <w:rFonts w:ascii="Times New Roman" w:hAnsi="Times New Roman" w:cs="Times New Roman"/>
                                        <w:rPrChange w:id="5669" w:author="Tri Le" w:date="2021-07-14T16:22:00Z">
                                          <w:rPr>
                                            <w:sz w:val="22"/>
                                          </w:rPr>
                                        </w:rPrChange>
                                      </w:rPr>
                                      <w:t xml:space="preserve">is </w:t>
                                    </w:r>
                                  </w:ins>
                                  <w:r w:rsidRPr="003C68AF">
                                    <w:rPr>
                                      <w:rFonts w:ascii="Times New Roman" w:hAnsi="Times New Roman" w:cs="Times New Roman"/>
                                      <w:rPrChange w:id="5670" w:author="Tri Le" w:date="2021-07-14T16:22:00Z">
                                        <w:rPr>
                                          <w:sz w:val="22"/>
                                        </w:rPr>
                                      </w:rPrChange>
                                    </w:rPr>
                                    <w:t xml:space="preserve">gene copies per </w:t>
                                  </w:r>
                                  <w:del w:id="5671" w:author="Tri Le" w:date="2021-07-12T20:08:00Z">
                                    <w:r w:rsidRPr="003C68AF" w:rsidDel="005615E8">
                                      <w:rPr>
                                        <w:rFonts w:ascii="Times New Roman" w:hAnsi="Times New Roman" w:cs="Times New Roman"/>
                                        <w:rPrChange w:id="5672" w:author="Tri Le" w:date="2021-07-14T16:22:00Z">
                                          <w:rPr>
                                            <w:sz w:val="22"/>
                                          </w:rPr>
                                        </w:rPrChange>
                                      </w:rPr>
                                      <w:delText xml:space="preserve">gram </w:delText>
                                    </w:r>
                                  </w:del>
                                  <w:ins w:id="5673" w:author="Tri Le" w:date="2021-07-12T20:08:00Z">
                                    <w:r w:rsidRPr="003C68AF">
                                      <w:rPr>
                                        <w:rFonts w:ascii="Times New Roman" w:hAnsi="Times New Roman" w:cs="Times New Roman"/>
                                        <w:rPrChange w:id="5674" w:author="Tri Le" w:date="2021-07-14T16:22:00Z">
                                          <w:rPr>
                                            <w:sz w:val="22"/>
                                          </w:rPr>
                                        </w:rPrChange>
                                      </w:rPr>
                                      <w:t xml:space="preserve">g </w:t>
                                    </w:r>
                                  </w:ins>
                                  <w:r w:rsidRPr="003C68AF">
                                    <w:rPr>
                                      <w:rFonts w:ascii="Times New Roman" w:hAnsi="Times New Roman" w:cs="Times New Roman"/>
                                      <w:rPrChange w:id="5675" w:author="Tri Le" w:date="2021-07-14T16:22:00Z">
                                        <w:rPr>
                                          <w:sz w:val="22"/>
                                        </w:rPr>
                                      </w:rPrChange>
                                    </w:rPr>
                                    <w:t xml:space="preserve">of </w:t>
                                  </w:r>
                                  <w:ins w:id="5676" w:author="Tri Le" w:date="2021-07-08T15:27:00Z">
                                    <w:r w:rsidRPr="003C68AF">
                                      <w:rPr>
                                        <w:rFonts w:ascii="Times New Roman" w:hAnsi="Times New Roman" w:cs="Times New Roman"/>
                                        <w:rPrChange w:id="5677" w:author="Tri Le" w:date="2021-07-14T16:22:00Z">
                                          <w:rPr>
                                            <w:sz w:val="22"/>
                                          </w:rPr>
                                        </w:rPrChange>
                                      </w:rPr>
                                      <w:t>sample</w:t>
                                    </w:r>
                                  </w:ins>
                                  <w:del w:id="5678" w:author="Tri Le" w:date="2021-07-08T15:27:00Z">
                                    <w:r w:rsidRPr="003C68AF" w:rsidDel="009968AD">
                                      <w:rPr>
                                        <w:rFonts w:ascii="Times New Roman" w:hAnsi="Times New Roman" w:cs="Times New Roman"/>
                                        <w:rPrChange w:id="5679" w:author="Tri Le" w:date="2021-07-14T16:22:00Z">
                                          <w:rPr>
                                            <w:sz w:val="22"/>
                                          </w:rPr>
                                        </w:rPrChange>
                                      </w:rPr>
                                      <w:delText>RNA</w:delText>
                                    </w:r>
                                  </w:del>
                                  <w:r w:rsidRPr="003C68AF">
                                    <w:rPr>
                                      <w:rFonts w:ascii="Times New Roman" w:hAnsi="Times New Roman" w:cs="Times New Roman"/>
                                      <w:rPrChange w:id="5680" w:author="Tri Le" w:date="2021-07-14T16:22:00Z">
                                        <w:rPr>
                                          <w:sz w:val="22"/>
                                        </w:rPr>
                                      </w:rPrChange>
                                    </w:rPr>
                                    <w:t>.</w:t>
                                  </w:r>
                                </w:p>
                                <w:p w14:paraId="443CD30A" w14:textId="77777777" w:rsidR="006B32BD" w:rsidRDefault="006B32BD" w:rsidP="00CA6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 name="Text Box 14"/>
                          <wps:cNvSpPr txBox="1"/>
                          <wps:spPr>
                            <a:xfrm>
                              <a:off x="0" y="0"/>
                              <a:ext cx="516255" cy="34226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2C7DC5D" w14:textId="0E01352F" w:rsidR="005D4B0E" w:rsidRPr="0080494E" w:rsidRDefault="005D4B0E" w:rsidP="005D4B0E">
                                <w:pPr>
                                  <w:rPr>
                                    <w:rFonts w:ascii="Times New Roman" w:hAnsi="Times New Roman" w:cs="Times New Roman"/>
                                    <w:b/>
                                    <w:rPrChange w:id="5681" w:author="Tri Le" w:date="2021-07-14T16:23:00Z">
                                      <w:rPr>
                                        <w:b/>
                                      </w:rPr>
                                    </w:rPrChange>
                                  </w:rPr>
                                </w:pPr>
                                <w:ins w:id="5682" w:author="Tri Le" w:date="2021-07-14T16:19:00Z">
                                  <w:r w:rsidRPr="0080494E">
                                    <w:rPr>
                                      <w:rFonts w:ascii="Times New Roman" w:hAnsi="Times New Roman" w:cs="Times New Roman"/>
                                      <w:b/>
                                      <w:rPrChange w:id="5683" w:author="Tri Le" w:date="2021-07-14T16:23:00Z">
                                        <w:rPr>
                                          <w:b/>
                                        </w:rPr>
                                      </w:rPrChange>
                                    </w:rPr>
                                    <w:t>S</w:t>
                                  </w:r>
                                </w:ins>
                                <w:ins w:id="5684" w:author="Tri Le" w:date="2021-07-14T16:21:00Z">
                                  <w:r w:rsidRPr="0080494E">
                                    <w:rPr>
                                      <w:rFonts w:ascii="Times New Roman" w:hAnsi="Times New Roman" w:cs="Times New Roman"/>
                                      <w:b/>
                                      <w:rPrChange w:id="5685" w:author="Tri Le" w:date="2021-07-14T16:23:00Z">
                                        <w:rPr>
                                          <w:b/>
                                        </w:rPr>
                                      </w:rPrChange>
                                    </w:rPr>
                                    <w:t>1</w:t>
                                  </w:r>
                                </w:ins>
                                <w:del w:id="5686" w:author="Tri Le" w:date="2021-07-14T16:19:00Z">
                                  <w:r w:rsidRPr="0080494E" w:rsidDel="00B121CD">
                                    <w:rPr>
                                      <w:rFonts w:ascii="Times New Roman" w:hAnsi="Times New Roman" w:cs="Times New Roman"/>
                                      <w:b/>
                                      <w:rPrChange w:id="5687" w:author="Tri Le" w:date="2021-07-14T16:23:00Z">
                                        <w:rPr>
                                          <w:b/>
                                        </w:rPr>
                                      </w:rPrChange>
                                    </w:rPr>
                                    <w:delText>6</w:delText>
                                  </w:r>
                                </w:del>
                                <w:r w:rsidRPr="0080494E">
                                  <w:rPr>
                                    <w:rFonts w:ascii="Times New Roman" w:hAnsi="Times New Roman" w:cs="Times New Roman"/>
                                    <w:b/>
                                    <w:rPrChange w:id="5688" w:author="Tri Le" w:date="2021-07-14T16:23:00Z">
                                      <w:rPr>
                                        <w:b/>
                                      </w:rPr>
                                    </w:rPrChang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 name="Text Box 15"/>
                        <wps:cNvSpPr txBox="1"/>
                        <wps:spPr>
                          <a:xfrm>
                            <a:off x="2971800" y="0"/>
                            <a:ext cx="516255" cy="34226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5EC29F3" w14:textId="14590527" w:rsidR="00E21163" w:rsidRPr="0080494E" w:rsidRDefault="00E21163" w:rsidP="00E21163">
                              <w:pPr>
                                <w:rPr>
                                  <w:rFonts w:ascii="Times New Roman" w:hAnsi="Times New Roman" w:cs="Times New Roman"/>
                                  <w:b/>
                                  <w:rPrChange w:id="5689" w:author="Tri Le" w:date="2021-07-14T16:23:00Z">
                                    <w:rPr>
                                      <w:b/>
                                    </w:rPr>
                                  </w:rPrChange>
                                </w:rPr>
                              </w:pPr>
                              <w:ins w:id="5690" w:author="Tri Le" w:date="2021-07-14T16:19:00Z">
                                <w:r w:rsidRPr="0080494E">
                                  <w:rPr>
                                    <w:rFonts w:ascii="Times New Roman" w:hAnsi="Times New Roman" w:cs="Times New Roman"/>
                                    <w:b/>
                                    <w:rPrChange w:id="5691" w:author="Tri Le" w:date="2021-07-14T16:23:00Z">
                                      <w:rPr>
                                        <w:b/>
                                      </w:rPr>
                                    </w:rPrChange>
                                  </w:rPr>
                                  <w:t>S</w:t>
                                </w:r>
                              </w:ins>
                              <w:ins w:id="5692" w:author="Tri Le" w:date="2021-07-14T16:21:00Z">
                                <w:r w:rsidRPr="0080494E">
                                  <w:rPr>
                                    <w:rFonts w:ascii="Times New Roman" w:hAnsi="Times New Roman" w:cs="Times New Roman"/>
                                    <w:b/>
                                    <w:rPrChange w:id="5693" w:author="Tri Le" w:date="2021-07-14T16:23:00Z">
                                      <w:rPr>
                                        <w:b/>
                                      </w:rPr>
                                    </w:rPrChange>
                                  </w:rPr>
                                  <w:t>1</w:t>
                                </w:r>
                              </w:ins>
                              <w:del w:id="5694" w:author="Tri Le" w:date="2021-07-14T16:19:00Z">
                                <w:r w:rsidRPr="0080494E" w:rsidDel="00B121CD">
                                  <w:rPr>
                                    <w:rFonts w:ascii="Times New Roman" w:hAnsi="Times New Roman" w:cs="Times New Roman"/>
                                    <w:b/>
                                    <w:rPrChange w:id="5695" w:author="Tri Le" w:date="2021-07-14T16:23:00Z">
                                      <w:rPr>
                                        <w:b/>
                                      </w:rPr>
                                    </w:rPrChange>
                                  </w:rPr>
                                  <w:delText>6</w:delText>
                                </w:r>
                              </w:del>
                              <w:ins w:id="5696" w:author="Tri Le" w:date="2021-07-14T16:21:00Z">
                                <w:r w:rsidRPr="0080494E">
                                  <w:rPr>
                                    <w:rFonts w:ascii="Times New Roman" w:hAnsi="Times New Roman" w:cs="Times New Roman"/>
                                    <w:b/>
                                    <w:rPrChange w:id="5697" w:author="Tri Le" w:date="2021-07-14T16:23:00Z">
                                      <w:rPr>
                                        <w:b/>
                                      </w:rPr>
                                    </w:rPrChange>
                                  </w:rPr>
                                  <w:t>B</w:t>
                                </w:r>
                              </w:ins>
                              <w:del w:id="5698" w:author="Tri Le" w:date="2021-07-14T16:21:00Z">
                                <w:r w:rsidRPr="0080494E" w:rsidDel="00E21163">
                                  <w:rPr>
                                    <w:rFonts w:ascii="Times New Roman" w:hAnsi="Times New Roman" w:cs="Times New Roman"/>
                                    <w:b/>
                                    <w:rPrChange w:id="5699" w:author="Tri Le" w:date="2021-07-14T16:23:00Z">
                                      <w:rPr>
                                        <w:b/>
                                      </w:rPr>
                                    </w:rPrChange>
                                  </w:rPr>
                                  <w:delText>A</w:delText>
                                </w:r>
                              </w:del>
                              <w:r w:rsidRPr="0080494E">
                                <w:rPr>
                                  <w:rFonts w:ascii="Times New Roman" w:hAnsi="Times New Roman" w:cs="Times New Roman"/>
                                  <w:b/>
                                  <w:rPrChange w:id="5700" w:author="Tri Le" w:date="2021-07-14T16:23:00Z">
                                    <w:rPr>
                                      <w:b/>
                                    </w:rPr>
                                  </w:rPrChang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0" y="2190750"/>
                            <a:ext cx="516255" cy="34226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6276EDA" w14:textId="727F4D90" w:rsidR="00E21163" w:rsidRPr="0080494E" w:rsidRDefault="00E21163" w:rsidP="00E21163">
                              <w:pPr>
                                <w:rPr>
                                  <w:rFonts w:ascii="Times New Roman" w:hAnsi="Times New Roman" w:cs="Times New Roman"/>
                                  <w:b/>
                                  <w:rPrChange w:id="5701" w:author="Tri Le" w:date="2021-07-14T16:22:00Z">
                                    <w:rPr>
                                      <w:b/>
                                    </w:rPr>
                                  </w:rPrChange>
                                </w:rPr>
                              </w:pPr>
                              <w:ins w:id="5702" w:author="Tri Le" w:date="2021-07-14T16:19:00Z">
                                <w:r w:rsidRPr="0080494E">
                                  <w:rPr>
                                    <w:rFonts w:ascii="Times New Roman" w:hAnsi="Times New Roman" w:cs="Times New Roman"/>
                                    <w:b/>
                                    <w:rPrChange w:id="5703" w:author="Tri Le" w:date="2021-07-14T16:22:00Z">
                                      <w:rPr>
                                        <w:b/>
                                      </w:rPr>
                                    </w:rPrChange>
                                  </w:rPr>
                                  <w:t>S</w:t>
                                </w:r>
                              </w:ins>
                              <w:del w:id="5704" w:author="Tri Le" w:date="2021-07-14T16:19:00Z">
                                <w:r w:rsidRPr="0080494E" w:rsidDel="00B121CD">
                                  <w:rPr>
                                    <w:rFonts w:ascii="Times New Roman" w:hAnsi="Times New Roman" w:cs="Times New Roman"/>
                                    <w:b/>
                                    <w:rPrChange w:id="5705" w:author="Tri Le" w:date="2021-07-14T16:22:00Z">
                                      <w:rPr>
                                        <w:b/>
                                      </w:rPr>
                                    </w:rPrChange>
                                  </w:rPr>
                                  <w:delText>6</w:delText>
                                </w:r>
                              </w:del>
                              <w:ins w:id="5706" w:author="Tri Le" w:date="2021-07-14T16:21:00Z">
                                <w:r w:rsidRPr="0080494E">
                                  <w:rPr>
                                    <w:rFonts w:ascii="Times New Roman" w:hAnsi="Times New Roman" w:cs="Times New Roman"/>
                                    <w:b/>
                                    <w:rPrChange w:id="5707" w:author="Tri Le" w:date="2021-07-14T16:22:00Z">
                                      <w:rPr>
                                        <w:b/>
                                      </w:rPr>
                                    </w:rPrChange>
                                  </w:rPr>
                                  <w:t>1C</w:t>
                                </w:r>
                              </w:ins>
                              <w:del w:id="5708" w:author="Tri Le" w:date="2021-07-14T16:21:00Z">
                                <w:r w:rsidRPr="0080494E" w:rsidDel="00E21163">
                                  <w:rPr>
                                    <w:rFonts w:ascii="Times New Roman" w:hAnsi="Times New Roman" w:cs="Times New Roman"/>
                                    <w:b/>
                                    <w:rPrChange w:id="5709" w:author="Tri Le" w:date="2021-07-14T16:22:00Z">
                                      <w:rPr>
                                        <w:b/>
                                      </w:rPr>
                                    </w:rPrChange>
                                  </w:rPr>
                                  <w:delText>A</w:delText>
                                </w:r>
                              </w:del>
                              <w:r w:rsidRPr="0080494E">
                                <w:rPr>
                                  <w:rFonts w:ascii="Times New Roman" w:hAnsi="Times New Roman" w:cs="Times New Roman"/>
                                  <w:b/>
                                  <w:rPrChange w:id="5710" w:author="Tri Le" w:date="2021-07-14T16:22:00Z">
                                    <w:rPr>
                                      <w:b/>
                                    </w:rPr>
                                  </w:rPrChang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7"/>
                        <wps:cNvSpPr txBox="1"/>
                        <wps:spPr>
                          <a:xfrm>
                            <a:off x="2971800" y="2190750"/>
                            <a:ext cx="516255" cy="34226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A21F096" w14:textId="4EB8E8AC" w:rsidR="0098607F" w:rsidRPr="0080494E" w:rsidRDefault="0098607F" w:rsidP="0098607F">
                              <w:pPr>
                                <w:rPr>
                                  <w:rFonts w:ascii="Times New Roman" w:hAnsi="Times New Roman" w:cs="Times New Roman"/>
                                  <w:b/>
                                  <w:rPrChange w:id="5711" w:author="Tri Le" w:date="2021-07-14T16:23:00Z">
                                    <w:rPr>
                                      <w:b/>
                                    </w:rPr>
                                  </w:rPrChange>
                                </w:rPr>
                              </w:pPr>
                              <w:ins w:id="5712" w:author="Tri Le" w:date="2021-07-14T16:19:00Z">
                                <w:r w:rsidRPr="0080494E">
                                  <w:rPr>
                                    <w:rFonts w:ascii="Times New Roman" w:hAnsi="Times New Roman" w:cs="Times New Roman"/>
                                    <w:b/>
                                    <w:rPrChange w:id="5713" w:author="Tri Le" w:date="2021-07-14T16:23:00Z">
                                      <w:rPr>
                                        <w:b/>
                                      </w:rPr>
                                    </w:rPrChange>
                                  </w:rPr>
                                  <w:t>S</w:t>
                                </w:r>
                              </w:ins>
                              <w:ins w:id="5714" w:author="Tri Le" w:date="2021-07-14T16:21:00Z">
                                <w:r w:rsidRPr="0080494E">
                                  <w:rPr>
                                    <w:rFonts w:ascii="Times New Roman" w:hAnsi="Times New Roman" w:cs="Times New Roman"/>
                                    <w:b/>
                                    <w:rPrChange w:id="5715" w:author="Tri Le" w:date="2021-07-14T16:23:00Z">
                                      <w:rPr>
                                        <w:b/>
                                      </w:rPr>
                                    </w:rPrChange>
                                  </w:rPr>
                                  <w:t>1</w:t>
                                </w:r>
                              </w:ins>
                              <w:del w:id="5716" w:author="Tri Le" w:date="2021-07-14T16:19:00Z">
                                <w:r w:rsidRPr="0080494E" w:rsidDel="00B121CD">
                                  <w:rPr>
                                    <w:rFonts w:ascii="Times New Roman" w:hAnsi="Times New Roman" w:cs="Times New Roman"/>
                                    <w:b/>
                                    <w:rPrChange w:id="5717" w:author="Tri Le" w:date="2021-07-14T16:23:00Z">
                                      <w:rPr>
                                        <w:b/>
                                      </w:rPr>
                                    </w:rPrChange>
                                  </w:rPr>
                                  <w:delText>6</w:delText>
                                </w:r>
                              </w:del>
                              <w:ins w:id="5718" w:author="Tri Le" w:date="2021-07-14T16:21:00Z">
                                <w:r w:rsidRPr="0080494E">
                                  <w:rPr>
                                    <w:rFonts w:ascii="Times New Roman" w:hAnsi="Times New Roman" w:cs="Times New Roman"/>
                                    <w:b/>
                                    <w:rPrChange w:id="5719" w:author="Tri Le" w:date="2021-07-14T16:23:00Z">
                                      <w:rPr>
                                        <w:b/>
                                      </w:rPr>
                                    </w:rPrChange>
                                  </w:rPr>
                                  <w:t>D</w:t>
                                </w:r>
                              </w:ins>
                              <w:del w:id="5720" w:author="Tri Le" w:date="2021-07-14T16:21:00Z">
                                <w:r w:rsidRPr="0080494E" w:rsidDel="0098607F">
                                  <w:rPr>
                                    <w:rFonts w:ascii="Times New Roman" w:hAnsi="Times New Roman" w:cs="Times New Roman"/>
                                    <w:b/>
                                    <w:rPrChange w:id="5721" w:author="Tri Le" w:date="2021-07-14T16:23:00Z">
                                      <w:rPr>
                                        <w:b/>
                                      </w:rPr>
                                    </w:rPrChange>
                                  </w:rPr>
                                  <w:delText>A</w:delText>
                                </w:r>
                              </w:del>
                              <w:r w:rsidRPr="0080494E">
                                <w:rPr>
                                  <w:rFonts w:ascii="Times New Roman" w:hAnsi="Times New Roman" w:cs="Times New Roman"/>
                                  <w:b/>
                                  <w:rPrChange w:id="5722" w:author="Tri Le" w:date="2021-07-14T16:23:00Z">
                                    <w:rPr>
                                      <w:b/>
                                    </w:rPr>
                                  </w:rPrChang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C85A84F" id="Group 81" o:spid="_x0000_s1053" style="position:absolute;margin-left:-3pt;margin-top:-3.75pt;width:473.45pt;height:392.35pt;z-index:251684864;mso-height-relative:margin" coordsize="60128,49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">
                <v:group id="Group 80" o:spid="_x0000_s1054" style="position:absolute;left:190;width:59938;height:49827" coordsize="59937,4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group id="Group 38" o:spid="_x0000_s1055" style="position:absolute;left:571;width:59366;height:49827" coordorigin=",-12" coordsize="62865,52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Picture 26" o:spid="_x0000_s1056" type="#_x0000_t75" style="position:absolute;left:3984;top:2;width:22187;height:194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" stroked="t">
                      <v:imagedata r:id="rId37" o:title=""/>
                      <v:path arrowok="t"/>
                      <o:lock v:ext="edit" aspectratio="f"/>
                    </v:shape>
                    <v:shape id="Picture 27" o:spid="_x0000_s1057" type="#_x0000_t75" style="position:absolute;left:35371;top:-12;width:22198;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" stroked="t">
                      <v:imagedata r:id="rId38" o:title=""/>
                      <v:path arrowok="t"/>
                      <o:lock v:ext="edit" aspectratio="f"/>
                    </v:shape>
                    <v:shape id="Picture 29" o:spid="_x0000_s1058" type="#_x0000_t75" style="position:absolute;left:35371;top:22791;width:22198;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" stroked="t">
                      <v:imagedata r:id="rId39" o:title=""/>
                      <v:path arrowok="t"/>
                      <o:lock v:ext="edit" aspectratio="f"/>
                    </v:shape>
                    <v:shape id="Picture 30" o:spid="_x0000_s1059" type="#_x0000_t75" style="position:absolute;left:3884;top:22903;width:22198;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" stroked="t">
                      <v:imagedata r:id="rId40" o:title=""/>
                      <v:path arrowok="t"/>
                      <o:lock v:ext="edit" aspectratio="f"/>
                    </v:shape>
                    <v:shape id="Text Box 35" o:spid="_x0000_s1060" type="#_x0000_t202" style="position:absolute;top:45222;width:62865;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40CAEEED" w14:textId="565EB2DC" w:rsidR="006B32BD" w:rsidRPr="003C68AF" w:rsidRDefault="006B32BD" w:rsidP="00CA6469">
                            <w:pPr>
                              <w:jc w:val="both"/>
                              <w:rPr>
                                <w:rFonts w:ascii="Times New Roman" w:hAnsi="Times New Roman" w:cs="Times New Roman"/>
                                <w:rPrChange w:id="5723" w:author="Tri Le" w:date="2021-07-14T16:22:00Z">
                                  <w:rPr>
                                    <w:sz w:val="22"/>
                                  </w:rPr>
                                </w:rPrChange>
                              </w:rPr>
                            </w:pPr>
                            <w:r w:rsidRPr="003C68AF">
                              <w:rPr>
                                <w:rFonts w:ascii="Times New Roman" w:hAnsi="Times New Roman" w:cs="Times New Roman"/>
                                <w:b/>
                                <w:rPrChange w:id="5724" w:author="Tri Le" w:date="2021-07-14T16:22:00Z">
                                  <w:rPr>
                                    <w:b/>
                                    <w:sz w:val="22"/>
                                  </w:rPr>
                                </w:rPrChange>
                              </w:rPr>
                              <w:t xml:space="preserve">Figure </w:t>
                            </w:r>
                            <w:ins w:id="5725" w:author="Tri Le" w:date="2021-07-14T16:15:00Z">
                              <w:r w:rsidR="002378AA" w:rsidRPr="003C68AF">
                                <w:rPr>
                                  <w:rFonts w:ascii="Times New Roman" w:hAnsi="Times New Roman" w:cs="Times New Roman"/>
                                  <w:b/>
                                  <w:rPrChange w:id="5726" w:author="Tri Le" w:date="2021-07-14T16:22:00Z">
                                    <w:rPr>
                                      <w:b/>
                                      <w:sz w:val="22"/>
                                    </w:rPr>
                                  </w:rPrChange>
                                </w:rPr>
                                <w:t>S</w:t>
                              </w:r>
                            </w:ins>
                            <w:ins w:id="5727" w:author="Tri Le" w:date="2021-07-14T16:19:00Z">
                              <w:r w:rsidR="00C83306" w:rsidRPr="003C68AF">
                                <w:rPr>
                                  <w:rFonts w:ascii="Times New Roman" w:hAnsi="Times New Roman" w:cs="Times New Roman"/>
                                  <w:b/>
                                  <w:rPrChange w:id="5728" w:author="Tri Le" w:date="2021-07-14T16:22:00Z">
                                    <w:rPr>
                                      <w:b/>
                                      <w:sz w:val="22"/>
                                    </w:rPr>
                                  </w:rPrChange>
                                </w:rPr>
                                <w:t>1</w:t>
                              </w:r>
                            </w:ins>
                            <w:del w:id="5729" w:author="Tri Le" w:date="2021-07-14T16:15:00Z">
                              <w:r w:rsidRPr="003C68AF" w:rsidDel="002378AA">
                                <w:rPr>
                                  <w:rFonts w:ascii="Times New Roman" w:hAnsi="Times New Roman" w:cs="Times New Roman"/>
                                  <w:b/>
                                  <w:rPrChange w:id="5730" w:author="Tri Le" w:date="2021-07-14T16:22:00Z">
                                    <w:rPr>
                                      <w:b/>
                                      <w:sz w:val="22"/>
                                    </w:rPr>
                                  </w:rPrChange>
                                </w:rPr>
                                <w:delText>5</w:delText>
                              </w:r>
                            </w:del>
                            <w:r w:rsidRPr="003C68AF">
                              <w:rPr>
                                <w:rFonts w:ascii="Times New Roman" w:hAnsi="Times New Roman" w:cs="Times New Roman"/>
                                <w:b/>
                                <w:rPrChange w:id="5731" w:author="Tri Le" w:date="2021-07-14T16:22:00Z">
                                  <w:rPr>
                                    <w:b/>
                                    <w:sz w:val="22"/>
                                  </w:rPr>
                                </w:rPrChange>
                              </w:rPr>
                              <w:t>.</w:t>
                            </w:r>
                            <w:r w:rsidRPr="003C68AF">
                              <w:rPr>
                                <w:rFonts w:ascii="Times New Roman" w:hAnsi="Times New Roman" w:cs="Times New Roman"/>
                                <w:rPrChange w:id="5732" w:author="Tri Le" w:date="2021-07-14T16:22:00Z">
                                  <w:rPr>
                                    <w:sz w:val="22"/>
                                  </w:rPr>
                                </w:rPrChange>
                              </w:rPr>
                              <w:t xml:space="preserve"> Box plot</w:t>
                            </w:r>
                            <w:ins w:id="5733" w:author="Tri Le" w:date="2021-07-08T14:29:00Z">
                              <w:r w:rsidRPr="003C68AF">
                                <w:rPr>
                                  <w:rFonts w:ascii="Times New Roman" w:hAnsi="Times New Roman" w:cs="Times New Roman"/>
                                  <w:rPrChange w:id="5734" w:author="Tri Le" w:date="2021-07-14T16:22:00Z">
                                    <w:rPr>
                                      <w:sz w:val="22"/>
                                    </w:rPr>
                                  </w:rPrChange>
                                </w:rPr>
                                <w:t xml:space="preserve">s </w:t>
                              </w:r>
                            </w:ins>
                            <w:del w:id="5735" w:author="Tri Le" w:date="2021-07-08T14:29:00Z">
                              <w:r w:rsidRPr="003C68AF" w:rsidDel="00FD4108">
                                <w:rPr>
                                  <w:rFonts w:ascii="Times New Roman" w:hAnsi="Times New Roman" w:cs="Times New Roman"/>
                                  <w:rPrChange w:id="5736" w:author="Tri Le" w:date="2021-07-14T16:22:00Z">
                                    <w:rPr>
                                      <w:sz w:val="22"/>
                                    </w:rPr>
                                  </w:rPrChange>
                                </w:rPr>
                                <w:delText xml:space="preserve"> graphs </w:delText>
                              </w:r>
                            </w:del>
                            <w:r w:rsidRPr="003C68AF">
                              <w:rPr>
                                <w:rFonts w:ascii="Times New Roman" w:hAnsi="Times New Roman" w:cs="Times New Roman"/>
                                <w:rPrChange w:id="5737" w:author="Tri Le" w:date="2021-07-14T16:22:00Z">
                                  <w:rPr>
                                    <w:sz w:val="22"/>
                                  </w:rPr>
                                </w:rPrChange>
                              </w:rPr>
                              <w:t>of the number of gene</w:t>
                            </w:r>
                            <w:ins w:id="5738" w:author="Tri Le" w:date="2021-07-08T14:29:00Z">
                              <w:r w:rsidRPr="003C68AF">
                                <w:rPr>
                                  <w:rFonts w:ascii="Times New Roman" w:hAnsi="Times New Roman" w:cs="Times New Roman"/>
                                  <w:rPrChange w:id="5739" w:author="Tri Le" w:date="2021-07-14T16:22:00Z">
                                    <w:rPr>
                                      <w:sz w:val="22"/>
                                    </w:rPr>
                                  </w:rPrChange>
                                </w:rPr>
                                <w:t xml:space="preserve"> </w:t>
                              </w:r>
                            </w:ins>
                            <w:del w:id="5740" w:author="Tri Le" w:date="2021-07-08T14:29:00Z">
                              <w:r w:rsidRPr="003C68AF" w:rsidDel="0051202A">
                                <w:rPr>
                                  <w:rFonts w:ascii="Times New Roman" w:hAnsi="Times New Roman" w:cs="Times New Roman"/>
                                  <w:rPrChange w:id="5741" w:author="Tri Le" w:date="2021-07-14T16:22:00Z">
                                    <w:rPr>
                                      <w:sz w:val="22"/>
                                    </w:rPr>
                                  </w:rPrChange>
                                </w:rPr>
                                <w:delText xml:space="preserve">s </w:delText>
                              </w:r>
                            </w:del>
                            <w:r w:rsidRPr="003C68AF">
                              <w:rPr>
                                <w:rFonts w:ascii="Times New Roman" w:hAnsi="Times New Roman" w:cs="Times New Roman"/>
                                <w:rPrChange w:id="5742" w:author="Tri Le" w:date="2021-07-14T16:22:00Z">
                                  <w:rPr>
                                    <w:sz w:val="22"/>
                                  </w:rPr>
                                </w:rPrChange>
                              </w:rPr>
                              <w:t>copies of</w:t>
                            </w:r>
                            <w:ins w:id="5743" w:author="Tri Le" w:date="2021-07-08T14:29:00Z">
                              <w:r w:rsidRPr="003C68AF">
                                <w:rPr>
                                  <w:rFonts w:ascii="Times New Roman" w:hAnsi="Times New Roman" w:cs="Times New Roman"/>
                                  <w:rPrChange w:id="5744" w:author="Tri Le" w:date="2021-07-14T16:22:00Z">
                                    <w:rPr>
                                      <w:sz w:val="22"/>
                                    </w:rPr>
                                  </w:rPrChange>
                                </w:rPr>
                                <w:t xml:space="preserve"> </w:t>
                              </w:r>
                            </w:ins>
                            <w:del w:id="5745" w:author="Tri Le" w:date="2021-07-08T14:29:00Z">
                              <w:r w:rsidRPr="003C68AF" w:rsidDel="006B24D3">
                                <w:rPr>
                                  <w:rFonts w:ascii="Times New Roman" w:hAnsi="Times New Roman" w:cs="Times New Roman"/>
                                  <w:rPrChange w:id="5746" w:author="Tri Le" w:date="2021-07-14T16:22:00Z">
                                    <w:rPr>
                                      <w:sz w:val="22"/>
                                    </w:rPr>
                                  </w:rPrChange>
                                </w:rPr>
                                <w:delText xml:space="preserve"> GI </w:delText>
                              </w:r>
                            </w:del>
                            <w:r w:rsidRPr="003C68AF">
                              <w:rPr>
                                <w:rFonts w:ascii="Times New Roman" w:hAnsi="Times New Roman" w:cs="Times New Roman"/>
                                <w:rPrChange w:id="5747" w:author="Tri Le" w:date="2021-07-14T16:22:00Z">
                                  <w:rPr>
                                    <w:sz w:val="22"/>
                                  </w:rPr>
                                </w:rPrChange>
                              </w:rPr>
                              <w:t>Norovirus</w:t>
                            </w:r>
                            <w:ins w:id="5748" w:author="Tri Le" w:date="2021-07-08T14:29:00Z">
                              <w:r w:rsidRPr="003C68AF">
                                <w:rPr>
                                  <w:rFonts w:ascii="Times New Roman" w:hAnsi="Times New Roman" w:cs="Times New Roman"/>
                                  <w:rPrChange w:id="5749" w:author="Tri Le" w:date="2021-07-14T16:22:00Z">
                                    <w:rPr>
                                      <w:sz w:val="22"/>
                                    </w:rPr>
                                  </w:rPrChange>
                                </w:rPr>
                                <w:t>es GI</w:t>
                              </w:r>
                            </w:ins>
                            <w:r w:rsidRPr="003C68AF">
                              <w:rPr>
                                <w:rFonts w:ascii="Times New Roman" w:hAnsi="Times New Roman" w:cs="Times New Roman"/>
                                <w:rPrChange w:id="5750" w:author="Tri Le" w:date="2021-07-14T16:22:00Z">
                                  <w:rPr>
                                    <w:sz w:val="22"/>
                                  </w:rPr>
                                </w:rPrChange>
                              </w:rPr>
                              <w:t xml:space="preserve"> and GII </w:t>
                            </w:r>
                            <w:del w:id="5751" w:author="Tri Le" w:date="2021-07-08T14:29:00Z">
                              <w:r w:rsidRPr="003C68AF" w:rsidDel="00AB4564">
                                <w:rPr>
                                  <w:rFonts w:ascii="Times New Roman" w:hAnsi="Times New Roman" w:cs="Times New Roman"/>
                                  <w:rPrChange w:id="5752" w:author="Tri Le" w:date="2021-07-14T16:22:00Z">
                                    <w:rPr>
                                      <w:sz w:val="22"/>
                                    </w:rPr>
                                  </w:rPrChange>
                                </w:rPr>
                                <w:delText xml:space="preserve">Norovirus </w:delText>
                              </w:r>
                            </w:del>
                            <w:r w:rsidRPr="003C68AF">
                              <w:rPr>
                                <w:rFonts w:ascii="Times New Roman" w:hAnsi="Times New Roman" w:cs="Times New Roman"/>
                                <w:rPrChange w:id="5753" w:author="Tri Le" w:date="2021-07-14T16:22:00Z">
                                  <w:rPr>
                                    <w:sz w:val="22"/>
                                  </w:rPr>
                                </w:rPrChange>
                              </w:rPr>
                              <w:t>across each wastewater stage</w:t>
                            </w:r>
                            <w:ins w:id="5754" w:author="Tri Le" w:date="2021-07-08T14:30:00Z">
                              <w:r w:rsidRPr="003C68AF">
                                <w:rPr>
                                  <w:rFonts w:ascii="Times New Roman" w:hAnsi="Times New Roman" w:cs="Times New Roman"/>
                                  <w:rPrChange w:id="5755" w:author="Tri Le" w:date="2021-07-14T16:22:00Z">
                                    <w:rPr>
                                      <w:sz w:val="22"/>
                                    </w:rPr>
                                  </w:rPrChange>
                                </w:rPr>
                                <w:t xml:space="preserve"> throughout Events 1-4</w:t>
                              </w:r>
                            </w:ins>
                            <w:r w:rsidRPr="003C68AF">
                              <w:rPr>
                                <w:rFonts w:ascii="Times New Roman" w:hAnsi="Times New Roman" w:cs="Times New Roman"/>
                                <w:rPrChange w:id="5756" w:author="Tri Le" w:date="2021-07-14T16:22:00Z">
                                  <w:rPr>
                                    <w:sz w:val="22"/>
                                  </w:rPr>
                                </w:rPrChange>
                              </w:rPr>
                              <w:t>. The unit</w:t>
                            </w:r>
                            <w:del w:id="5757" w:author="Tri Le" w:date="2021-07-08T15:27:00Z">
                              <w:r w:rsidRPr="003C68AF" w:rsidDel="0033133D">
                                <w:rPr>
                                  <w:rFonts w:ascii="Times New Roman" w:hAnsi="Times New Roman" w:cs="Times New Roman"/>
                                  <w:rPrChange w:id="5758" w:author="Tri Le" w:date="2021-07-14T16:22:00Z">
                                    <w:rPr>
                                      <w:sz w:val="22"/>
                                    </w:rPr>
                                  </w:rPrChange>
                                </w:rPr>
                                <w:delText>s</w:delText>
                              </w:r>
                            </w:del>
                            <w:r w:rsidRPr="003C68AF">
                              <w:rPr>
                                <w:rFonts w:ascii="Times New Roman" w:hAnsi="Times New Roman" w:cs="Times New Roman"/>
                                <w:rPrChange w:id="5759" w:author="Tri Le" w:date="2021-07-14T16:22:00Z">
                                  <w:rPr>
                                    <w:sz w:val="22"/>
                                  </w:rPr>
                                </w:rPrChange>
                              </w:rPr>
                              <w:t xml:space="preserve"> for the </w:t>
                            </w:r>
                            <w:ins w:id="5760" w:author="Tri Le" w:date="2021-07-12T18:58:00Z">
                              <w:r w:rsidRPr="003C68AF">
                                <w:rPr>
                                  <w:rFonts w:ascii="Times New Roman" w:hAnsi="Times New Roman" w:cs="Times New Roman"/>
                                  <w:rPrChange w:id="5761" w:author="Tri Le" w:date="2021-07-14T16:22:00Z">
                                    <w:rPr>
                                      <w:sz w:val="22"/>
                                    </w:rPr>
                                  </w:rPrChange>
                                </w:rPr>
                                <w:t>SC</w:t>
                              </w:r>
                            </w:ins>
                            <w:del w:id="5762" w:author="Tri Le" w:date="2021-07-12T18:58:00Z">
                              <w:r w:rsidRPr="003C68AF" w:rsidDel="002A7D04">
                                <w:rPr>
                                  <w:rFonts w:ascii="Times New Roman" w:hAnsi="Times New Roman" w:cs="Times New Roman"/>
                                  <w:rPrChange w:id="5763" w:author="Tri Le" w:date="2021-07-14T16:22:00Z">
                                    <w:rPr>
                                      <w:sz w:val="22"/>
                                    </w:rPr>
                                  </w:rPrChange>
                                </w:rPr>
                                <w:delText>sludge cake</w:delText>
                              </w:r>
                            </w:del>
                            <w:r w:rsidRPr="003C68AF">
                              <w:rPr>
                                <w:rFonts w:ascii="Times New Roman" w:hAnsi="Times New Roman" w:cs="Times New Roman"/>
                                <w:rPrChange w:id="5764" w:author="Tri Le" w:date="2021-07-14T16:22:00Z">
                                  <w:rPr>
                                    <w:sz w:val="22"/>
                                  </w:rPr>
                                </w:rPrChange>
                              </w:rPr>
                              <w:t xml:space="preserve"> in Figures </w:t>
                            </w:r>
                            <w:ins w:id="5765" w:author="Tri Le" w:date="2021-07-14T16:20:00Z">
                              <w:r w:rsidR="002F2E37" w:rsidRPr="003C68AF">
                                <w:rPr>
                                  <w:rFonts w:ascii="Times New Roman" w:hAnsi="Times New Roman" w:cs="Times New Roman"/>
                                  <w:rPrChange w:id="5766" w:author="Tri Le" w:date="2021-07-14T16:22:00Z">
                                    <w:rPr>
                                      <w:sz w:val="22"/>
                                    </w:rPr>
                                  </w:rPrChange>
                                </w:rPr>
                                <w:t>S1</w:t>
                              </w:r>
                            </w:ins>
                            <w:del w:id="5767" w:author="Tri Le" w:date="2021-07-14T16:20:00Z">
                              <w:r w:rsidRPr="003C68AF" w:rsidDel="002F2E37">
                                <w:rPr>
                                  <w:rFonts w:ascii="Times New Roman" w:hAnsi="Times New Roman" w:cs="Times New Roman"/>
                                  <w:rPrChange w:id="5768" w:author="Tri Le" w:date="2021-07-14T16:22:00Z">
                                    <w:rPr>
                                      <w:sz w:val="22"/>
                                    </w:rPr>
                                  </w:rPrChange>
                                </w:rPr>
                                <w:delText>5</w:delText>
                              </w:r>
                            </w:del>
                            <w:r w:rsidRPr="003C68AF">
                              <w:rPr>
                                <w:rFonts w:ascii="Times New Roman" w:hAnsi="Times New Roman" w:cs="Times New Roman"/>
                                <w:rPrChange w:id="5769" w:author="Tri Le" w:date="2021-07-14T16:22:00Z">
                                  <w:rPr>
                                    <w:sz w:val="22"/>
                                  </w:rPr>
                                </w:rPrChange>
                              </w:rPr>
                              <w:t xml:space="preserve">A and </w:t>
                            </w:r>
                            <w:ins w:id="5770" w:author="Tri Le" w:date="2021-07-14T16:20:00Z">
                              <w:r w:rsidR="00C46985" w:rsidRPr="003C68AF">
                                <w:rPr>
                                  <w:rFonts w:ascii="Times New Roman" w:hAnsi="Times New Roman" w:cs="Times New Roman"/>
                                  <w:rPrChange w:id="5771" w:author="Tri Le" w:date="2021-07-14T16:22:00Z">
                                    <w:rPr>
                                      <w:sz w:val="22"/>
                                    </w:rPr>
                                  </w:rPrChange>
                                </w:rPr>
                                <w:t>S1</w:t>
                              </w:r>
                            </w:ins>
                            <w:del w:id="5772" w:author="Tri Le" w:date="2021-07-14T16:20:00Z">
                              <w:r w:rsidRPr="003C68AF" w:rsidDel="00C46985">
                                <w:rPr>
                                  <w:rFonts w:ascii="Times New Roman" w:hAnsi="Times New Roman" w:cs="Times New Roman"/>
                                  <w:rPrChange w:id="5773" w:author="Tri Le" w:date="2021-07-14T16:22:00Z">
                                    <w:rPr>
                                      <w:sz w:val="22"/>
                                    </w:rPr>
                                  </w:rPrChange>
                                </w:rPr>
                                <w:delText>5</w:delText>
                              </w:r>
                            </w:del>
                            <w:r w:rsidRPr="003C68AF">
                              <w:rPr>
                                <w:rFonts w:ascii="Times New Roman" w:hAnsi="Times New Roman" w:cs="Times New Roman"/>
                                <w:rPrChange w:id="5774" w:author="Tri Le" w:date="2021-07-14T16:22:00Z">
                                  <w:rPr>
                                    <w:sz w:val="22"/>
                                  </w:rPr>
                                </w:rPrChange>
                              </w:rPr>
                              <w:t xml:space="preserve">C </w:t>
                            </w:r>
                            <w:del w:id="5775" w:author="Tri Le" w:date="2021-07-08T15:27:00Z">
                              <w:r w:rsidRPr="003C68AF" w:rsidDel="00104759">
                                <w:rPr>
                                  <w:rFonts w:ascii="Times New Roman" w:hAnsi="Times New Roman" w:cs="Times New Roman"/>
                                  <w:rPrChange w:id="5776" w:author="Tri Le" w:date="2021-07-14T16:22:00Z">
                                    <w:rPr>
                                      <w:sz w:val="22"/>
                                    </w:rPr>
                                  </w:rPrChange>
                                </w:rPr>
                                <w:delText xml:space="preserve">are </w:delText>
                              </w:r>
                            </w:del>
                            <w:ins w:id="5777" w:author="Tri Le" w:date="2021-07-08T15:27:00Z">
                              <w:r w:rsidRPr="003C68AF">
                                <w:rPr>
                                  <w:rFonts w:ascii="Times New Roman" w:hAnsi="Times New Roman" w:cs="Times New Roman"/>
                                  <w:rPrChange w:id="5778" w:author="Tri Le" w:date="2021-07-14T16:22:00Z">
                                    <w:rPr>
                                      <w:sz w:val="22"/>
                                    </w:rPr>
                                  </w:rPrChange>
                                </w:rPr>
                                <w:t xml:space="preserve">is </w:t>
                              </w:r>
                            </w:ins>
                            <w:r w:rsidRPr="003C68AF">
                              <w:rPr>
                                <w:rFonts w:ascii="Times New Roman" w:hAnsi="Times New Roman" w:cs="Times New Roman"/>
                                <w:rPrChange w:id="5779" w:author="Tri Le" w:date="2021-07-14T16:22:00Z">
                                  <w:rPr>
                                    <w:sz w:val="22"/>
                                  </w:rPr>
                                </w:rPrChange>
                              </w:rPr>
                              <w:t xml:space="preserve">gene copies per </w:t>
                            </w:r>
                            <w:del w:id="5780" w:author="Tri Le" w:date="2021-07-12T20:08:00Z">
                              <w:r w:rsidRPr="003C68AF" w:rsidDel="005615E8">
                                <w:rPr>
                                  <w:rFonts w:ascii="Times New Roman" w:hAnsi="Times New Roman" w:cs="Times New Roman"/>
                                  <w:rPrChange w:id="5781" w:author="Tri Le" w:date="2021-07-14T16:22:00Z">
                                    <w:rPr>
                                      <w:sz w:val="22"/>
                                    </w:rPr>
                                  </w:rPrChange>
                                </w:rPr>
                                <w:delText xml:space="preserve">gram </w:delText>
                              </w:r>
                            </w:del>
                            <w:ins w:id="5782" w:author="Tri Le" w:date="2021-07-12T20:08:00Z">
                              <w:r w:rsidRPr="003C68AF">
                                <w:rPr>
                                  <w:rFonts w:ascii="Times New Roman" w:hAnsi="Times New Roman" w:cs="Times New Roman"/>
                                  <w:rPrChange w:id="5783" w:author="Tri Le" w:date="2021-07-14T16:22:00Z">
                                    <w:rPr>
                                      <w:sz w:val="22"/>
                                    </w:rPr>
                                  </w:rPrChange>
                                </w:rPr>
                                <w:t xml:space="preserve">g </w:t>
                              </w:r>
                            </w:ins>
                            <w:r w:rsidRPr="003C68AF">
                              <w:rPr>
                                <w:rFonts w:ascii="Times New Roman" w:hAnsi="Times New Roman" w:cs="Times New Roman"/>
                                <w:rPrChange w:id="5784" w:author="Tri Le" w:date="2021-07-14T16:22:00Z">
                                  <w:rPr>
                                    <w:sz w:val="22"/>
                                  </w:rPr>
                                </w:rPrChange>
                              </w:rPr>
                              <w:t xml:space="preserve">of </w:t>
                            </w:r>
                            <w:ins w:id="5785" w:author="Tri Le" w:date="2021-07-08T15:27:00Z">
                              <w:r w:rsidRPr="003C68AF">
                                <w:rPr>
                                  <w:rFonts w:ascii="Times New Roman" w:hAnsi="Times New Roman" w:cs="Times New Roman"/>
                                  <w:rPrChange w:id="5786" w:author="Tri Le" w:date="2021-07-14T16:22:00Z">
                                    <w:rPr>
                                      <w:sz w:val="22"/>
                                    </w:rPr>
                                  </w:rPrChange>
                                </w:rPr>
                                <w:t>sample</w:t>
                              </w:r>
                            </w:ins>
                            <w:del w:id="5787" w:author="Tri Le" w:date="2021-07-08T15:27:00Z">
                              <w:r w:rsidRPr="003C68AF" w:rsidDel="009968AD">
                                <w:rPr>
                                  <w:rFonts w:ascii="Times New Roman" w:hAnsi="Times New Roman" w:cs="Times New Roman"/>
                                  <w:rPrChange w:id="5788" w:author="Tri Le" w:date="2021-07-14T16:22:00Z">
                                    <w:rPr>
                                      <w:sz w:val="22"/>
                                    </w:rPr>
                                  </w:rPrChange>
                                </w:rPr>
                                <w:delText>RNA</w:delText>
                              </w:r>
                            </w:del>
                            <w:r w:rsidRPr="003C68AF">
                              <w:rPr>
                                <w:rFonts w:ascii="Times New Roman" w:hAnsi="Times New Roman" w:cs="Times New Roman"/>
                                <w:rPrChange w:id="5789" w:author="Tri Le" w:date="2021-07-14T16:22:00Z">
                                  <w:rPr>
                                    <w:sz w:val="22"/>
                                  </w:rPr>
                                </w:rPrChange>
                              </w:rPr>
                              <w:t>.</w:t>
                            </w:r>
                          </w:p>
                          <w:p w14:paraId="443CD30A" w14:textId="77777777" w:rsidR="006B32BD" w:rsidRDefault="006B32BD" w:rsidP="00CA6469"/>
                        </w:txbxContent>
                      </v:textbox>
                    </v:shape>
                  </v:group>
                  <v:shape id="Text Box 14" o:spid="_x0000_s1061" type="#_x0000_t202" style="position:absolute;width:5162;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62C7DC5D" w14:textId="0E01352F" w:rsidR="005D4B0E" w:rsidRPr="0080494E" w:rsidRDefault="005D4B0E" w:rsidP="005D4B0E">
                          <w:pPr>
                            <w:rPr>
                              <w:rFonts w:ascii="Times New Roman" w:hAnsi="Times New Roman" w:cs="Times New Roman"/>
                              <w:b/>
                              <w:rPrChange w:id="5790" w:author="Tri Le" w:date="2021-07-14T16:23:00Z">
                                <w:rPr>
                                  <w:b/>
                                </w:rPr>
                              </w:rPrChange>
                            </w:rPr>
                          </w:pPr>
                          <w:ins w:id="5791" w:author="Tri Le" w:date="2021-07-14T16:19:00Z">
                            <w:r w:rsidRPr="0080494E">
                              <w:rPr>
                                <w:rFonts w:ascii="Times New Roman" w:hAnsi="Times New Roman" w:cs="Times New Roman"/>
                                <w:b/>
                                <w:rPrChange w:id="5792" w:author="Tri Le" w:date="2021-07-14T16:23:00Z">
                                  <w:rPr>
                                    <w:b/>
                                  </w:rPr>
                                </w:rPrChange>
                              </w:rPr>
                              <w:t>S</w:t>
                            </w:r>
                          </w:ins>
                          <w:ins w:id="5793" w:author="Tri Le" w:date="2021-07-14T16:21:00Z">
                            <w:r w:rsidRPr="0080494E">
                              <w:rPr>
                                <w:rFonts w:ascii="Times New Roman" w:hAnsi="Times New Roman" w:cs="Times New Roman"/>
                                <w:b/>
                                <w:rPrChange w:id="5794" w:author="Tri Le" w:date="2021-07-14T16:23:00Z">
                                  <w:rPr>
                                    <w:b/>
                                  </w:rPr>
                                </w:rPrChange>
                              </w:rPr>
                              <w:t>1</w:t>
                            </w:r>
                          </w:ins>
                          <w:del w:id="5795" w:author="Tri Le" w:date="2021-07-14T16:19:00Z">
                            <w:r w:rsidRPr="0080494E" w:rsidDel="00B121CD">
                              <w:rPr>
                                <w:rFonts w:ascii="Times New Roman" w:hAnsi="Times New Roman" w:cs="Times New Roman"/>
                                <w:b/>
                                <w:rPrChange w:id="5796" w:author="Tri Le" w:date="2021-07-14T16:23:00Z">
                                  <w:rPr>
                                    <w:b/>
                                  </w:rPr>
                                </w:rPrChange>
                              </w:rPr>
                              <w:delText>6</w:delText>
                            </w:r>
                          </w:del>
                          <w:r w:rsidRPr="0080494E">
                            <w:rPr>
                              <w:rFonts w:ascii="Times New Roman" w:hAnsi="Times New Roman" w:cs="Times New Roman"/>
                              <w:b/>
                              <w:rPrChange w:id="5797" w:author="Tri Le" w:date="2021-07-14T16:23:00Z">
                                <w:rPr>
                                  <w:b/>
                                </w:rPr>
                              </w:rPrChange>
                            </w:rPr>
                            <w:t>A.</w:t>
                          </w:r>
                        </w:p>
                      </w:txbxContent>
                    </v:textbox>
                  </v:shape>
                </v:group>
                <v:shape id="Text Box 15" o:spid="_x0000_s1062" type="#_x0000_t202" style="position:absolute;left:29718;width:5162;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55EC29F3" w14:textId="14590527" w:rsidR="00E21163" w:rsidRPr="0080494E" w:rsidRDefault="00E21163" w:rsidP="00E21163">
                        <w:pPr>
                          <w:rPr>
                            <w:rFonts w:ascii="Times New Roman" w:hAnsi="Times New Roman" w:cs="Times New Roman"/>
                            <w:b/>
                            <w:rPrChange w:id="5798" w:author="Tri Le" w:date="2021-07-14T16:23:00Z">
                              <w:rPr>
                                <w:b/>
                              </w:rPr>
                            </w:rPrChange>
                          </w:rPr>
                        </w:pPr>
                        <w:ins w:id="5799" w:author="Tri Le" w:date="2021-07-14T16:19:00Z">
                          <w:r w:rsidRPr="0080494E">
                            <w:rPr>
                              <w:rFonts w:ascii="Times New Roman" w:hAnsi="Times New Roman" w:cs="Times New Roman"/>
                              <w:b/>
                              <w:rPrChange w:id="5800" w:author="Tri Le" w:date="2021-07-14T16:23:00Z">
                                <w:rPr>
                                  <w:b/>
                                </w:rPr>
                              </w:rPrChange>
                            </w:rPr>
                            <w:t>S</w:t>
                          </w:r>
                        </w:ins>
                        <w:ins w:id="5801" w:author="Tri Le" w:date="2021-07-14T16:21:00Z">
                          <w:r w:rsidRPr="0080494E">
                            <w:rPr>
                              <w:rFonts w:ascii="Times New Roman" w:hAnsi="Times New Roman" w:cs="Times New Roman"/>
                              <w:b/>
                              <w:rPrChange w:id="5802" w:author="Tri Le" w:date="2021-07-14T16:23:00Z">
                                <w:rPr>
                                  <w:b/>
                                </w:rPr>
                              </w:rPrChange>
                            </w:rPr>
                            <w:t>1</w:t>
                          </w:r>
                        </w:ins>
                        <w:del w:id="5803" w:author="Tri Le" w:date="2021-07-14T16:19:00Z">
                          <w:r w:rsidRPr="0080494E" w:rsidDel="00B121CD">
                            <w:rPr>
                              <w:rFonts w:ascii="Times New Roman" w:hAnsi="Times New Roman" w:cs="Times New Roman"/>
                              <w:b/>
                              <w:rPrChange w:id="5804" w:author="Tri Le" w:date="2021-07-14T16:23:00Z">
                                <w:rPr>
                                  <w:b/>
                                </w:rPr>
                              </w:rPrChange>
                            </w:rPr>
                            <w:delText>6</w:delText>
                          </w:r>
                        </w:del>
                        <w:ins w:id="5805" w:author="Tri Le" w:date="2021-07-14T16:21:00Z">
                          <w:r w:rsidRPr="0080494E">
                            <w:rPr>
                              <w:rFonts w:ascii="Times New Roman" w:hAnsi="Times New Roman" w:cs="Times New Roman"/>
                              <w:b/>
                              <w:rPrChange w:id="5806" w:author="Tri Le" w:date="2021-07-14T16:23:00Z">
                                <w:rPr>
                                  <w:b/>
                                </w:rPr>
                              </w:rPrChange>
                            </w:rPr>
                            <w:t>B</w:t>
                          </w:r>
                        </w:ins>
                        <w:del w:id="5807" w:author="Tri Le" w:date="2021-07-14T16:21:00Z">
                          <w:r w:rsidRPr="0080494E" w:rsidDel="00E21163">
                            <w:rPr>
                              <w:rFonts w:ascii="Times New Roman" w:hAnsi="Times New Roman" w:cs="Times New Roman"/>
                              <w:b/>
                              <w:rPrChange w:id="5808" w:author="Tri Le" w:date="2021-07-14T16:23:00Z">
                                <w:rPr>
                                  <w:b/>
                                </w:rPr>
                              </w:rPrChange>
                            </w:rPr>
                            <w:delText>A</w:delText>
                          </w:r>
                        </w:del>
                        <w:r w:rsidRPr="0080494E">
                          <w:rPr>
                            <w:rFonts w:ascii="Times New Roman" w:hAnsi="Times New Roman" w:cs="Times New Roman"/>
                            <w:b/>
                            <w:rPrChange w:id="5809" w:author="Tri Le" w:date="2021-07-14T16:23:00Z">
                              <w:rPr>
                                <w:b/>
                              </w:rPr>
                            </w:rPrChange>
                          </w:rPr>
                          <w:t>.</w:t>
                        </w:r>
                      </w:p>
                    </w:txbxContent>
                  </v:textbox>
                </v:shape>
                <v:shape id="Text Box 16" o:spid="_x0000_s1063" type="#_x0000_t202" style="position:absolute;top:21907;width:5162;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36276EDA" w14:textId="727F4D90" w:rsidR="00E21163" w:rsidRPr="0080494E" w:rsidRDefault="00E21163" w:rsidP="00E21163">
                        <w:pPr>
                          <w:rPr>
                            <w:rFonts w:ascii="Times New Roman" w:hAnsi="Times New Roman" w:cs="Times New Roman"/>
                            <w:b/>
                            <w:rPrChange w:id="5810" w:author="Tri Le" w:date="2021-07-14T16:22:00Z">
                              <w:rPr>
                                <w:b/>
                              </w:rPr>
                            </w:rPrChange>
                          </w:rPr>
                        </w:pPr>
                        <w:ins w:id="5811" w:author="Tri Le" w:date="2021-07-14T16:19:00Z">
                          <w:r w:rsidRPr="0080494E">
                            <w:rPr>
                              <w:rFonts w:ascii="Times New Roman" w:hAnsi="Times New Roman" w:cs="Times New Roman"/>
                              <w:b/>
                              <w:rPrChange w:id="5812" w:author="Tri Le" w:date="2021-07-14T16:22:00Z">
                                <w:rPr>
                                  <w:b/>
                                </w:rPr>
                              </w:rPrChange>
                            </w:rPr>
                            <w:t>S</w:t>
                          </w:r>
                        </w:ins>
                        <w:del w:id="5813" w:author="Tri Le" w:date="2021-07-14T16:19:00Z">
                          <w:r w:rsidRPr="0080494E" w:rsidDel="00B121CD">
                            <w:rPr>
                              <w:rFonts w:ascii="Times New Roman" w:hAnsi="Times New Roman" w:cs="Times New Roman"/>
                              <w:b/>
                              <w:rPrChange w:id="5814" w:author="Tri Le" w:date="2021-07-14T16:22:00Z">
                                <w:rPr>
                                  <w:b/>
                                </w:rPr>
                              </w:rPrChange>
                            </w:rPr>
                            <w:delText>6</w:delText>
                          </w:r>
                        </w:del>
                        <w:ins w:id="5815" w:author="Tri Le" w:date="2021-07-14T16:21:00Z">
                          <w:r w:rsidRPr="0080494E">
                            <w:rPr>
                              <w:rFonts w:ascii="Times New Roman" w:hAnsi="Times New Roman" w:cs="Times New Roman"/>
                              <w:b/>
                              <w:rPrChange w:id="5816" w:author="Tri Le" w:date="2021-07-14T16:22:00Z">
                                <w:rPr>
                                  <w:b/>
                                </w:rPr>
                              </w:rPrChange>
                            </w:rPr>
                            <w:t>1C</w:t>
                          </w:r>
                        </w:ins>
                        <w:del w:id="5817" w:author="Tri Le" w:date="2021-07-14T16:21:00Z">
                          <w:r w:rsidRPr="0080494E" w:rsidDel="00E21163">
                            <w:rPr>
                              <w:rFonts w:ascii="Times New Roman" w:hAnsi="Times New Roman" w:cs="Times New Roman"/>
                              <w:b/>
                              <w:rPrChange w:id="5818" w:author="Tri Le" w:date="2021-07-14T16:22:00Z">
                                <w:rPr>
                                  <w:b/>
                                </w:rPr>
                              </w:rPrChange>
                            </w:rPr>
                            <w:delText>A</w:delText>
                          </w:r>
                        </w:del>
                        <w:r w:rsidRPr="0080494E">
                          <w:rPr>
                            <w:rFonts w:ascii="Times New Roman" w:hAnsi="Times New Roman" w:cs="Times New Roman"/>
                            <w:b/>
                            <w:rPrChange w:id="5819" w:author="Tri Le" w:date="2021-07-14T16:22:00Z">
                              <w:rPr>
                                <w:b/>
                              </w:rPr>
                            </w:rPrChange>
                          </w:rPr>
                          <w:t>.</w:t>
                        </w:r>
                      </w:p>
                    </w:txbxContent>
                  </v:textbox>
                </v:shape>
                <v:shape id="Text Box 17" o:spid="_x0000_s1064" type="#_x0000_t202" style="position:absolute;left:29718;top:21907;width:5162;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2A21F096" w14:textId="4EB8E8AC" w:rsidR="0098607F" w:rsidRPr="0080494E" w:rsidRDefault="0098607F" w:rsidP="0098607F">
                        <w:pPr>
                          <w:rPr>
                            <w:rFonts w:ascii="Times New Roman" w:hAnsi="Times New Roman" w:cs="Times New Roman"/>
                            <w:b/>
                            <w:rPrChange w:id="5820" w:author="Tri Le" w:date="2021-07-14T16:23:00Z">
                              <w:rPr>
                                <w:b/>
                              </w:rPr>
                            </w:rPrChange>
                          </w:rPr>
                        </w:pPr>
                        <w:ins w:id="5821" w:author="Tri Le" w:date="2021-07-14T16:19:00Z">
                          <w:r w:rsidRPr="0080494E">
                            <w:rPr>
                              <w:rFonts w:ascii="Times New Roman" w:hAnsi="Times New Roman" w:cs="Times New Roman"/>
                              <w:b/>
                              <w:rPrChange w:id="5822" w:author="Tri Le" w:date="2021-07-14T16:23:00Z">
                                <w:rPr>
                                  <w:b/>
                                </w:rPr>
                              </w:rPrChange>
                            </w:rPr>
                            <w:t>S</w:t>
                          </w:r>
                        </w:ins>
                        <w:ins w:id="5823" w:author="Tri Le" w:date="2021-07-14T16:21:00Z">
                          <w:r w:rsidRPr="0080494E">
                            <w:rPr>
                              <w:rFonts w:ascii="Times New Roman" w:hAnsi="Times New Roman" w:cs="Times New Roman"/>
                              <w:b/>
                              <w:rPrChange w:id="5824" w:author="Tri Le" w:date="2021-07-14T16:23:00Z">
                                <w:rPr>
                                  <w:b/>
                                </w:rPr>
                              </w:rPrChange>
                            </w:rPr>
                            <w:t>1</w:t>
                          </w:r>
                        </w:ins>
                        <w:del w:id="5825" w:author="Tri Le" w:date="2021-07-14T16:19:00Z">
                          <w:r w:rsidRPr="0080494E" w:rsidDel="00B121CD">
                            <w:rPr>
                              <w:rFonts w:ascii="Times New Roman" w:hAnsi="Times New Roman" w:cs="Times New Roman"/>
                              <w:b/>
                              <w:rPrChange w:id="5826" w:author="Tri Le" w:date="2021-07-14T16:23:00Z">
                                <w:rPr>
                                  <w:b/>
                                </w:rPr>
                              </w:rPrChange>
                            </w:rPr>
                            <w:delText>6</w:delText>
                          </w:r>
                        </w:del>
                        <w:ins w:id="5827" w:author="Tri Le" w:date="2021-07-14T16:21:00Z">
                          <w:r w:rsidRPr="0080494E">
                            <w:rPr>
                              <w:rFonts w:ascii="Times New Roman" w:hAnsi="Times New Roman" w:cs="Times New Roman"/>
                              <w:b/>
                              <w:rPrChange w:id="5828" w:author="Tri Le" w:date="2021-07-14T16:23:00Z">
                                <w:rPr>
                                  <w:b/>
                                </w:rPr>
                              </w:rPrChange>
                            </w:rPr>
                            <w:t>D</w:t>
                          </w:r>
                        </w:ins>
                        <w:del w:id="5829" w:author="Tri Le" w:date="2021-07-14T16:21:00Z">
                          <w:r w:rsidRPr="0080494E" w:rsidDel="0098607F">
                            <w:rPr>
                              <w:rFonts w:ascii="Times New Roman" w:hAnsi="Times New Roman" w:cs="Times New Roman"/>
                              <w:b/>
                              <w:rPrChange w:id="5830" w:author="Tri Le" w:date="2021-07-14T16:23:00Z">
                                <w:rPr>
                                  <w:b/>
                                </w:rPr>
                              </w:rPrChange>
                            </w:rPr>
                            <w:delText>A</w:delText>
                          </w:r>
                        </w:del>
                        <w:r w:rsidRPr="0080494E">
                          <w:rPr>
                            <w:rFonts w:ascii="Times New Roman" w:hAnsi="Times New Roman" w:cs="Times New Roman"/>
                            <w:b/>
                            <w:rPrChange w:id="5831" w:author="Tri Le" w:date="2021-07-14T16:23:00Z">
                              <w:rPr>
                                <w:b/>
                              </w:rPr>
                            </w:rPrChange>
                          </w:rPr>
                          <w:t>.</w:t>
                        </w:r>
                      </w:p>
                    </w:txbxContent>
                  </v:textbox>
                </v:shape>
              </v:group>
            </w:pict>
          </mc:Fallback>
        </mc:AlternateContent>
      </w:r>
    </w:p>
    <w:p w14:paraId="3A00B018" w14:textId="19BD73D0" w:rsidR="00D8262E" w:rsidRPr="00E53B18" w:rsidDel="00A546F0" w:rsidRDefault="00D8262E" w:rsidP="00CA6469">
      <w:pPr>
        <w:spacing w:line="480" w:lineRule="auto"/>
        <w:rPr>
          <w:del w:id="5832" w:author="Tri Le" w:date="2021-07-13T17:48:00Z"/>
          <w:rFonts w:ascii="Times New Roman" w:hAnsi="Times New Roman" w:cs="Times New Roman"/>
          <w:rPrChange w:id="5833" w:author="Tri Le" w:date="2021-07-13T20:26:00Z">
            <w:rPr>
              <w:del w:id="5834" w:author="Tri Le" w:date="2021-07-13T17:48:00Z"/>
            </w:rPr>
          </w:rPrChange>
        </w:rPr>
      </w:pPr>
    </w:p>
    <w:p w14:paraId="594D96DB" w14:textId="1410B04E" w:rsidR="00FD4108" w:rsidRPr="00E53B18" w:rsidRDefault="00FD4108" w:rsidP="00A26807">
      <w:pPr>
        <w:spacing w:line="480" w:lineRule="auto"/>
        <w:jc w:val="both"/>
        <w:rPr>
          <w:ins w:id="5835" w:author="Tri Le" w:date="2021-07-13T17:48:00Z"/>
          <w:rFonts w:ascii="Times New Roman" w:hAnsi="Times New Roman" w:cs="Times New Roman"/>
          <w:rPrChange w:id="5836" w:author="Tri Le" w:date="2021-07-13T20:26:00Z">
            <w:rPr>
              <w:ins w:id="5837" w:author="Tri Le" w:date="2021-07-13T17:48:00Z"/>
            </w:rPr>
          </w:rPrChange>
        </w:rPr>
      </w:pPr>
    </w:p>
    <w:p w14:paraId="5F486D96" w14:textId="30374E4E" w:rsidR="00A546F0" w:rsidRPr="00E53B18" w:rsidRDefault="00A546F0" w:rsidP="00A26807">
      <w:pPr>
        <w:spacing w:line="480" w:lineRule="auto"/>
        <w:jc w:val="both"/>
        <w:rPr>
          <w:ins w:id="5838" w:author="Tri Le" w:date="2021-07-13T17:48:00Z"/>
          <w:rFonts w:ascii="Times New Roman" w:hAnsi="Times New Roman" w:cs="Times New Roman"/>
          <w:rPrChange w:id="5839" w:author="Tri Le" w:date="2021-07-13T20:26:00Z">
            <w:rPr>
              <w:ins w:id="5840" w:author="Tri Le" w:date="2021-07-13T17:48:00Z"/>
            </w:rPr>
          </w:rPrChange>
        </w:rPr>
      </w:pPr>
    </w:p>
    <w:p w14:paraId="7065D4A2" w14:textId="77777777" w:rsidR="00520F5C" w:rsidRPr="00E53B18" w:rsidRDefault="00520F5C" w:rsidP="00A26807">
      <w:pPr>
        <w:spacing w:line="480" w:lineRule="auto"/>
        <w:jc w:val="both"/>
        <w:rPr>
          <w:ins w:id="5841" w:author="Tri Le" w:date="2021-07-12T18:35:00Z"/>
          <w:rFonts w:ascii="Times New Roman" w:hAnsi="Times New Roman" w:cs="Times New Roman"/>
          <w:rPrChange w:id="5842" w:author="Tri Le" w:date="2021-07-13T20:26:00Z">
            <w:rPr>
              <w:ins w:id="5843" w:author="Tri Le" w:date="2021-07-12T18:35:00Z"/>
            </w:rPr>
          </w:rPrChange>
        </w:rPr>
      </w:pPr>
    </w:p>
    <w:p w14:paraId="6B42049B" w14:textId="77777777" w:rsidR="00E35F24" w:rsidRDefault="00E35F24" w:rsidP="00A26807">
      <w:pPr>
        <w:spacing w:line="480" w:lineRule="auto"/>
        <w:jc w:val="both"/>
        <w:rPr>
          <w:ins w:id="5844" w:author="Tri Le" w:date="2021-07-14T19:59:00Z"/>
          <w:rFonts w:ascii="Times New Roman" w:hAnsi="Times New Roman" w:cs="Times New Roman"/>
        </w:rPr>
      </w:pPr>
    </w:p>
    <w:p w14:paraId="30271CDD" w14:textId="77777777" w:rsidR="00E35F24" w:rsidRDefault="00E35F24" w:rsidP="00A26807">
      <w:pPr>
        <w:spacing w:line="480" w:lineRule="auto"/>
        <w:jc w:val="both"/>
        <w:rPr>
          <w:ins w:id="5845" w:author="Tri Le" w:date="2021-07-14T19:59:00Z"/>
          <w:rFonts w:ascii="Times New Roman" w:hAnsi="Times New Roman" w:cs="Times New Roman"/>
        </w:rPr>
      </w:pPr>
    </w:p>
    <w:p w14:paraId="56D61EFE" w14:textId="77777777" w:rsidR="00E35F24" w:rsidRDefault="00E35F24" w:rsidP="00A26807">
      <w:pPr>
        <w:spacing w:line="480" w:lineRule="auto"/>
        <w:jc w:val="both"/>
        <w:rPr>
          <w:ins w:id="5846" w:author="Tri Le" w:date="2021-07-14T19:59:00Z"/>
          <w:rFonts w:ascii="Times New Roman" w:hAnsi="Times New Roman" w:cs="Times New Roman"/>
        </w:rPr>
      </w:pPr>
    </w:p>
    <w:p w14:paraId="419F7B3F" w14:textId="77777777" w:rsidR="00E35F24" w:rsidRDefault="00E35F24" w:rsidP="00A26807">
      <w:pPr>
        <w:spacing w:line="480" w:lineRule="auto"/>
        <w:jc w:val="both"/>
        <w:rPr>
          <w:ins w:id="5847" w:author="Tri Le" w:date="2021-07-14T19:59:00Z"/>
          <w:rFonts w:ascii="Times New Roman" w:hAnsi="Times New Roman" w:cs="Times New Roman"/>
        </w:rPr>
      </w:pPr>
    </w:p>
    <w:p w14:paraId="11783681" w14:textId="77777777" w:rsidR="00E35F24" w:rsidRDefault="00E35F24" w:rsidP="00A26807">
      <w:pPr>
        <w:spacing w:line="480" w:lineRule="auto"/>
        <w:jc w:val="both"/>
        <w:rPr>
          <w:ins w:id="5848" w:author="Tri Le" w:date="2021-07-14T19:59:00Z"/>
          <w:rFonts w:ascii="Times New Roman" w:hAnsi="Times New Roman" w:cs="Times New Roman"/>
        </w:rPr>
      </w:pPr>
    </w:p>
    <w:p w14:paraId="7B5A9230" w14:textId="77777777" w:rsidR="00E35F24" w:rsidRDefault="00E35F24" w:rsidP="00A26807">
      <w:pPr>
        <w:spacing w:line="480" w:lineRule="auto"/>
        <w:jc w:val="both"/>
        <w:rPr>
          <w:ins w:id="5849" w:author="Tri Le" w:date="2021-07-14T19:59:00Z"/>
          <w:rFonts w:ascii="Times New Roman" w:hAnsi="Times New Roman" w:cs="Times New Roman"/>
        </w:rPr>
      </w:pPr>
    </w:p>
    <w:p w14:paraId="183BEDC1" w14:textId="77777777" w:rsidR="00E35F24" w:rsidRDefault="00E35F24" w:rsidP="00A26807">
      <w:pPr>
        <w:spacing w:line="480" w:lineRule="auto"/>
        <w:jc w:val="both"/>
        <w:rPr>
          <w:ins w:id="5850" w:author="Tri Le" w:date="2021-07-14T19:59:00Z"/>
          <w:rFonts w:ascii="Times New Roman" w:hAnsi="Times New Roman" w:cs="Times New Roman"/>
        </w:rPr>
      </w:pPr>
    </w:p>
    <w:p w14:paraId="2C444671" w14:textId="77777777" w:rsidR="00E35F24" w:rsidRDefault="00E35F24" w:rsidP="00A26807">
      <w:pPr>
        <w:spacing w:line="480" w:lineRule="auto"/>
        <w:jc w:val="both"/>
        <w:rPr>
          <w:ins w:id="5851" w:author="Tri Le" w:date="2021-07-14T19:59:00Z"/>
          <w:rFonts w:ascii="Times New Roman" w:hAnsi="Times New Roman" w:cs="Times New Roman"/>
        </w:rPr>
      </w:pPr>
    </w:p>
    <w:p w14:paraId="7C0EB3A7" w14:textId="77777777" w:rsidR="00E35F24" w:rsidRDefault="00E35F24" w:rsidP="00A26807">
      <w:pPr>
        <w:spacing w:line="480" w:lineRule="auto"/>
        <w:jc w:val="both"/>
        <w:rPr>
          <w:ins w:id="5852" w:author="Tri Le" w:date="2021-07-14T19:59:00Z"/>
          <w:rFonts w:ascii="Times New Roman" w:hAnsi="Times New Roman" w:cs="Times New Roman"/>
        </w:rPr>
      </w:pPr>
    </w:p>
    <w:p w14:paraId="73D8337B" w14:textId="77777777" w:rsidR="00E35F24" w:rsidRDefault="00E35F24" w:rsidP="00A26807">
      <w:pPr>
        <w:spacing w:line="480" w:lineRule="auto"/>
        <w:jc w:val="both"/>
        <w:rPr>
          <w:ins w:id="5853" w:author="Tri Le" w:date="2021-07-14T19:59:00Z"/>
          <w:rFonts w:ascii="Times New Roman" w:hAnsi="Times New Roman" w:cs="Times New Roman"/>
        </w:rPr>
      </w:pPr>
    </w:p>
    <w:p w14:paraId="55F9F488" w14:textId="77777777" w:rsidR="0062207D" w:rsidRDefault="0062207D" w:rsidP="00A26807">
      <w:pPr>
        <w:spacing w:line="480" w:lineRule="auto"/>
        <w:jc w:val="both"/>
        <w:rPr>
          <w:ins w:id="5854" w:author="Tri Le" w:date="2021-07-14T19:59:00Z"/>
          <w:rFonts w:ascii="Times New Roman" w:hAnsi="Times New Roman" w:cs="Times New Roman"/>
        </w:rPr>
      </w:pPr>
    </w:p>
    <w:p w14:paraId="171DA464" w14:textId="3F340543" w:rsidR="00CA6469" w:rsidRPr="00E53B18" w:rsidRDefault="000671D4" w:rsidP="00A26807">
      <w:pPr>
        <w:spacing w:line="480" w:lineRule="auto"/>
        <w:jc w:val="both"/>
        <w:rPr>
          <w:ins w:id="5855" w:author="muyaguari@yahoo.com" w:date="2021-05-19T13:05:00Z"/>
          <w:rFonts w:ascii="Times New Roman" w:hAnsi="Times New Roman" w:cs="Times New Roman"/>
          <w:rPrChange w:id="5856" w:author="Tri Le" w:date="2021-07-13T20:26:00Z">
            <w:rPr>
              <w:ins w:id="5857" w:author="muyaguari@yahoo.com" w:date="2021-05-19T13:05:00Z"/>
            </w:rPr>
          </w:rPrChange>
        </w:rPr>
      </w:pPr>
      <w:ins w:id="5858" w:author="Tri Le" w:date="2021-07-13T17:26:00Z">
        <w:r w:rsidRPr="00E53B18">
          <w:rPr>
            <w:rFonts w:ascii="Times New Roman" w:hAnsi="Times New Roman" w:cs="Times New Roman"/>
            <w:rPrChange w:id="5859" w:author="Tri Le" w:date="2021-07-13T20:26:00Z">
              <w:rPr/>
            </w:rPrChange>
          </w:rPr>
          <w:t xml:space="preserve">Noroviruses GI and GII were also targets for our study. Box plots of </w:t>
        </w:r>
      </w:ins>
      <w:ins w:id="5860" w:author="Tri Le" w:date="2021-07-13T17:27:00Z">
        <w:r w:rsidRPr="00E53B18">
          <w:rPr>
            <w:rFonts w:ascii="Times New Roman" w:hAnsi="Times New Roman" w:cs="Times New Roman"/>
            <w:rPrChange w:id="5861" w:author="Tri Le" w:date="2021-07-13T20:26:00Z">
              <w:rPr/>
            </w:rPrChange>
          </w:rPr>
          <w:t>their GCNs across the different wastewater stages throughout Events 1-4 can be found in S</w:t>
        </w:r>
      </w:ins>
      <w:ins w:id="5862" w:author="Tri Le" w:date="2021-07-14T16:26:00Z">
        <w:r w:rsidR="0019277E">
          <w:rPr>
            <w:rFonts w:ascii="Times New Roman" w:hAnsi="Times New Roman" w:cs="Times New Roman"/>
          </w:rPr>
          <w:t>upplementary Materials (Figure S1).</w:t>
        </w:r>
      </w:ins>
      <w:ins w:id="5863" w:author="Tri Le" w:date="2021-07-13T17:27:00Z">
        <w:r w:rsidRPr="00E53B18">
          <w:rPr>
            <w:rFonts w:ascii="Times New Roman" w:hAnsi="Times New Roman" w:cs="Times New Roman"/>
            <w:rPrChange w:id="5864" w:author="Tri Le" w:date="2021-07-13T20:26:00Z">
              <w:rPr/>
            </w:rPrChange>
          </w:rPr>
          <w:t xml:space="preserve"> </w:t>
        </w:r>
      </w:ins>
      <w:commentRangeStart w:id="5865"/>
      <w:commentRangeStart w:id="5866"/>
      <w:ins w:id="5867" w:author="Tri Le" w:date="2021-07-08T14:38:00Z">
        <w:r w:rsidR="002C1328" w:rsidRPr="00E53B18">
          <w:rPr>
            <w:rFonts w:ascii="Times New Roman" w:hAnsi="Times New Roman" w:cs="Times New Roman"/>
            <w:rPrChange w:id="5868" w:author="Tri Le" w:date="2021-07-13T20:26:00Z">
              <w:rPr/>
            </w:rPrChange>
          </w:rPr>
          <w:t>In Events 1 and 2</w:t>
        </w:r>
      </w:ins>
      <w:ins w:id="5869" w:author="Tri Le" w:date="2021-07-08T14:41:00Z">
        <w:r w:rsidR="009E0076" w:rsidRPr="00E53B18">
          <w:rPr>
            <w:rFonts w:ascii="Times New Roman" w:hAnsi="Times New Roman" w:cs="Times New Roman"/>
            <w:rPrChange w:id="5870" w:author="Tri Le" w:date="2021-07-13T20:26:00Z">
              <w:rPr/>
            </w:rPrChange>
          </w:rPr>
          <w:t xml:space="preserve"> (fall season)</w:t>
        </w:r>
      </w:ins>
      <w:ins w:id="5871" w:author="Tri Le" w:date="2021-07-08T14:38:00Z">
        <w:r w:rsidR="002C1328" w:rsidRPr="00E53B18">
          <w:rPr>
            <w:rFonts w:ascii="Times New Roman" w:hAnsi="Times New Roman" w:cs="Times New Roman"/>
            <w:rPrChange w:id="5872" w:author="Tri Le" w:date="2021-07-13T20:26:00Z">
              <w:rPr/>
            </w:rPrChange>
          </w:rPr>
          <w:t>, gene copy quantities of Norovirus GI were below qPC</w:t>
        </w:r>
      </w:ins>
      <w:ins w:id="5873" w:author="Tri Le" w:date="2021-07-08T14:39:00Z">
        <w:r w:rsidR="002C1328" w:rsidRPr="00E53B18">
          <w:rPr>
            <w:rFonts w:ascii="Times New Roman" w:hAnsi="Times New Roman" w:cs="Times New Roman"/>
            <w:rPrChange w:id="5874" w:author="Tri Le" w:date="2021-07-13T20:26:00Z">
              <w:rPr/>
            </w:rPrChange>
          </w:rPr>
          <w:t>R detection limits for all samples (</w:t>
        </w:r>
      </w:ins>
      <w:ins w:id="5875" w:author="Tri Le" w:date="2021-07-08T15:30:00Z">
        <w:r w:rsidR="00DA65B3" w:rsidRPr="00E53B18">
          <w:rPr>
            <w:rFonts w:ascii="Times New Roman" w:hAnsi="Times New Roman" w:cs="Times New Roman"/>
            <w:rPrChange w:id="5876" w:author="Tri Le" w:date="2021-07-13T20:26:00Z">
              <w:rPr/>
            </w:rPrChange>
          </w:rPr>
          <w:t>RS</w:t>
        </w:r>
      </w:ins>
      <w:ins w:id="5877" w:author="Tri Le" w:date="2021-07-08T14:39:00Z">
        <w:r w:rsidR="002C1328" w:rsidRPr="00E53B18">
          <w:rPr>
            <w:rFonts w:ascii="Times New Roman" w:hAnsi="Times New Roman" w:cs="Times New Roman"/>
            <w:rPrChange w:id="5878" w:author="Tri Le" w:date="2021-07-13T20:26:00Z">
              <w:rPr/>
            </w:rPrChange>
          </w:rPr>
          <w:t>, AS, and</w:t>
        </w:r>
      </w:ins>
      <w:ins w:id="5879" w:author="Tri Le" w:date="2021-07-08T15:30:00Z">
        <w:r w:rsidR="00DA65B3" w:rsidRPr="00E53B18">
          <w:rPr>
            <w:rFonts w:ascii="Times New Roman" w:hAnsi="Times New Roman" w:cs="Times New Roman"/>
            <w:rPrChange w:id="5880" w:author="Tri Le" w:date="2021-07-13T20:26:00Z">
              <w:rPr/>
            </w:rPrChange>
          </w:rPr>
          <w:t xml:space="preserve"> EF</w:t>
        </w:r>
      </w:ins>
      <w:ins w:id="5881" w:author="Tri Le" w:date="2021-07-08T14:39:00Z">
        <w:r w:rsidR="002C1328" w:rsidRPr="00E53B18">
          <w:rPr>
            <w:rFonts w:ascii="Times New Roman" w:hAnsi="Times New Roman" w:cs="Times New Roman"/>
            <w:rPrChange w:id="5882" w:author="Tri Le" w:date="2021-07-13T20:26:00Z">
              <w:rPr/>
            </w:rPrChange>
          </w:rPr>
          <w:t xml:space="preserve">). </w:t>
        </w:r>
      </w:ins>
      <w:ins w:id="5883" w:author="Tri Le" w:date="2021-07-08T14:40:00Z">
        <w:r w:rsidR="002C1328" w:rsidRPr="00E53B18">
          <w:rPr>
            <w:rFonts w:ascii="Times New Roman" w:hAnsi="Times New Roman" w:cs="Times New Roman"/>
            <w:rPrChange w:id="5884" w:author="Tri Le" w:date="2021-07-13T20:26:00Z">
              <w:rPr/>
            </w:rPrChange>
          </w:rPr>
          <w:t xml:space="preserve">Also below detection limits were Norovirus GII </w:t>
        </w:r>
      </w:ins>
      <w:ins w:id="5885" w:author="Tri Le" w:date="2021-07-09T16:10:00Z">
        <w:r w:rsidR="00AC66CA" w:rsidRPr="00E53B18">
          <w:rPr>
            <w:rFonts w:ascii="Times New Roman" w:hAnsi="Times New Roman" w:cs="Times New Roman"/>
            <w:rPrChange w:id="5886" w:author="Tri Le" w:date="2021-07-13T20:26:00Z">
              <w:rPr/>
            </w:rPrChange>
          </w:rPr>
          <w:t>GCNs</w:t>
        </w:r>
      </w:ins>
      <w:ins w:id="5887" w:author="Tri Le" w:date="2021-07-08T14:40:00Z">
        <w:r w:rsidR="002C1328" w:rsidRPr="00E53B18">
          <w:rPr>
            <w:rFonts w:ascii="Times New Roman" w:hAnsi="Times New Roman" w:cs="Times New Roman"/>
            <w:rPrChange w:id="5888" w:author="Tri Le" w:date="2021-07-13T20:26:00Z">
              <w:rPr/>
            </w:rPrChange>
          </w:rPr>
          <w:t xml:space="preserve"> for all samples collected in Event 2 and AS samples in Events 3 and 4</w:t>
        </w:r>
      </w:ins>
      <w:ins w:id="5889" w:author="Tri Le" w:date="2021-07-08T14:41:00Z">
        <w:r w:rsidR="00166A8D" w:rsidRPr="00E53B18">
          <w:rPr>
            <w:rFonts w:ascii="Times New Roman" w:hAnsi="Times New Roman" w:cs="Times New Roman"/>
            <w:rPrChange w:id="5890" w:author="Tri Le" w:date="2021-07-13T20:26:00Z">
              <w:rPr/>
            </w:rPrChange>
          </w:rPr>
          <w:t xml:space="preserve"> </w:t>
        </w:r>
        <w:r w:rsidR="00166A8D" w:rsidRPr="00E53B18">
          <w:rPr>
            <w:rFonts w:ascii="Times New Roman" w:hAnsi="Times New Roman" w:cs="Times New Roman"/>
            <w:rPrChange w:id="5891" w:author="Tri Le" w:date="2021-07-13T20:26:00Z">
              <w:rPr/>
            </w:rPrChange>
          </w:rPr>
          <w:lastRenderedPageBreak/>
          <w:t>(winter season)</w:t>
        </w:r>
      </w:ins>
      <w:ins w:id="5892" w:author="Tri Le" w:date="2021-07-08T14:40:00Z">
        <w:r w:rsidR="002C1328" w:rsidRPr="00E53B18">
          <w:rPr>
            <w:rFonts w:ascii="Times New Roman" w:hAnsi="Times New Roman" w:cs="Times New Roman"/>
            <w:rPrChange w:id="5893" w:author="Tri Le" w:date="2021-07-13T20:26:00Z">
              <w:rPr/>
            </w:rPrChange>
          </w:rPr>
          <w:t>.</w:t>
        </w:r>
      </w:ins>
      <w:ins w:id="5894" w:author="Tri Le" w:date="2021-07-12T18:35:00Z">
        <w:r w:rsidR="006655B5" w:rsidRPr="00E53B18">
          <w:rPr>
            <w:rFonts w:ascii="Times New Roman" w:hAnsi="Times New Roman" w:cs="Times New Roman"/>
            <w:rPrChange w:id="5895" w:author="Tri Le" w:date="2021-07-13T20:26:00Z">
              <w:rPr/>
            </w:rPrChange>
          </w:rPr>
          <w:t xml:space="preserve"> </w:t>
        </w:r>
      </w:ins>
      <w:commentRangeEnd w:id="5865"/>
      <w:r w:rsidR="00AC3753" w:rsidRPr="00E53B18">
        <w:rPr>
          <w:rStyle w:val="CommentReference"/>
          <w:rFonts w:ascii="Times New Roman" w:hAnsi="Times New Roman" w:cs="Times New Roman"/>
          <w:sz w:val="24"/>
          <w:szCs w:val="24"/>
          <w:rPrChange w:id="5896" w:author="Tri Le" w:date="2021-07-13T20:26:00Z">
            <w:rPr>
              <w:rStyle w:val="CommentReference"/>
            </w:rPr>
          </w:rPrChange>
        </w:rPr>
        <w:commentReference w:id="5865"/>
      </w:r>
      <w:commentRangeEnd w:id="5866"/>
      <w:r w:rsidR="00A44A80">
        <w:rPr>
          <w:rStyle w:val="CommentReference"/>
        </w:rPr>
        <w:commentReference w:id="5866"/>
      </w:r>
      <w:del w:id="5897" w:author="Tri Le" w:date="2021-07-08T14:41:00Z">
        <w:r w:rsidR="00F125BB" w:rsidRPr="00E53B18" w:rsidDel="00F67FA8">
          <w:rPr>
            <w:rFonts w:ascii="Times New Roman" w:hAnsi="Times New Roman" w:cs="Times New Roman"/>
            <w:rPrChange w:id="5898" w:author="Tri Le" w:date="2021-07-13T20:26:00Z">
              <w:rPr/>
            </w:rPrChange>
          </w:rPr>
          <w:delText xml:space="preserve">Across all Events 1-4, the detection of gene copies at the activated sludge wastewater stage for GI Norovirus (in terms of both volume and biomass) and GII Norovirus </w:delText>
        </w:r>
        <w:r w:rsidR="00C20B5D" w:rsidRPr="00E53B18" w:rsidDel="00F67FA8">
          <w:rPr>
            <w:rFonts w:ascii="Times New Roman" w:hAnsi="Times New Roman" w:cs="Times New Roman"/>
            <w:rPrChange w:id="5899" w:author="Tri Le" w:date="2021-07-13T20:26:00Z">
              <w:rPr/>
            </w:rPrChange>
          </w:rPr>
          <w:delText>(</w:delText>
        </w:r>
        <w:r w:rsidR="00F125BB" w:rsidRPr="00E53B18" w:rsidDel="00F67FA8">
          <w:rPr>
            <w:rFonts w:ascii="Times New Roman" w:hAnsi="Times New Roman" w:cs="Times New Roman"/>
            <w:rPrChange w:id="5900" w:author="Tri Le" w:date="2021-07-13T20:26:00Z">
              <w:rPr/>
            </w:rPrChange>
          </w:rPr>
          <w:delText>in terms of biomass</w:delText>
        </w:r>
        <w:r w:rsidR="00C20B5D" w:rsidRPr="00E53B18" w:rsidDel="00F67FA8">
          <w:rPr>
            <w:rFonts w:ascii="Times New Roman" w:hAnsi="Times New Roman" w:cs="Times New Roman"/>
            <w:rPrChange w:id="5901" w:author="Tri Le" w:date="2021-07-13T20:26:00Z">
              <w:rPr/>
            </w:rPrChange>
          </w:rPr>
          <w:delText>)</w:delText>
        </w:r>
        <w:r w:rsidR="00F125BB" w:rsidRPr="00E53B18" w:rsidDel="00F67FA8">
          <w:rPr>
            <w:rFonts w:ascii="Times New Roman" w:hAnsi="Times New Roman" w:cs="Times New Roman"/>
            <w:rPrChange w:id="5902" w:author="Tri Le" w:date="2021-07-13T20:26:00Z">
              <w:rPr/>
            </w:rPrChange>
          </w:rPr>
          <w:delText xml:space="preserve"> </w:delText>
        </w:r>
        <w:r w:rsidR="001D1F8A" w:rsidRPr="00E53B18" w:rsidDel="00F67FA8">
          <w:rPr>
            <w:rFonts w:ascii="Times New Roman" w:hAnsi="Times New Roman" w:cs="Times New Roman"/>
            <w:rPrChange w:id="5903" w:author="Tri Le" w:date="2021-07-13T20:26:00Z">
              <w:rPr/>
            </w:rPrChange>
          </w:rPr>
          <w:delText>was</w:delText>
        </w:r>
        <w:r w:rsidR="00F125BB" w:rsidRPr="00E53B18" w:rsidDel="00F67FA8">
          <w:rPr>
            <w:rFonts w:ascii="Times New Roman" w:hAnsi="Times New Roman" w:cs="Times New Roman"/>
            <w:rPrChange w:id="5904" w:author="Tri Le" w:date="2021-07-13T20:26:00Z">
              <w:rPr/>
            </w:rPrChange>
          </w:rPr>
          <w:delText xml:space="preserve"> below the detection limit. The detection of gene copies for GI Norovirus </w:delText>
        </w:r>
        <w:r w:rsidR="0072519C" w:rsidRPr="00E53B18" w:rsidDel="00F67FA8">
          <w:rPr>
            <w:rFonts w:ascii="Times New Roman" w:hAnsi="Times New Roman" w:cs="Times New Roman"/>
            <w:rPrChange w:id="5905" w:author="Tri Le" w:date="2021-07-13T20:26:00Z">
              <w:rPr/>
            </w:rPrChange>
          </w:rPr>
          <w:delText>in the raw sewage and effluents samples</w:delText>
        </w:r>
        <w:r w:rsidR="00F125BB" w:rsidRPr="00E53B18" w:rsidDel="00F67FA8">
          <w:rPr>
            <w:rFonts w:ascii="Times New Roman" w:hAnsi="Times New Roman" w:cs="Times New Roman"/>
            <w:rPrChange w:id="5906" w:author="Tri Le" w:date="2021-07-13T20:26:00Z">
              <w:rPr/>
            </w:rPrChange>
          </w:rPr>
          <w:delText xml:space="preserve"> for Events 1 and 2 (fall season) were also below the detection limit. </w:delText>
        </w:r>
      </w:del>
      <w:del w:id="5907" w:author="Tri Le" w:date="2021-07-08T14:42:00Z">
        <w:r w:rsidR="00E00CF8" w:rsidRPr="00E53B18" w:rsidDel="00DD0D91">
          <w:rPr>
            <w:rFonts w:ascii="Times New Roman" w:hAnsi="Times New Roman" w:cs="Times New Roman"/>
            <w:rPrChange w:id="5908" w:author="Tri Le" w:date="2021-07-13T20:26:00Z">
              <w:rPr/>
            </w:rPrChange>
          </w:rPr>
          <w:delText>The gene copies of GI Norovirus were only detected in Events 3 and 4</w:delText>
        </w:r>
        <w:r w:rsidR="004649F6" w:rsidRPr="00E53B18" w:rsidDel="00DD0D91">
          <w:rPr>
            <w:rFonts w:ascii="Times New Roman" w:hAnsi="Times New Roman" w:cs="Times New Roman"/>
            <w:rPrChange w:id="5909" w:author="Tri Le" w:date="2021-07-13T20:26:00Z">
              <w:rPr/>
            </w:rPrChange>
          </w:rPr>
          <w:delText xml:space="preserve"> (winter season)</w:delText>
        </w:r>
        <w:r w:rsidR="00E00CF8" w:rsidRPr="00E53B18" w:rsidDel="00DD0D91">
          <w:rPr>
            <w:rFonts w:ascii="Times New Roman" w:hAnsi="Times New Roman" w:cs="Times New Roman"/>
            <w:rPrChange w:id="5910" w:author="Tri Le" w:date="2021-07-13T20:26:00Z">
              <w:rPr/>
            </w:rPrChange>
          </w:rPr>
          <w:delText xml:space="preserve"> for raw sewage, effluents, and sludge cake. </w:delText>
        </w:r>
      </w:del>
      <w:ins w:id="5911" w:author="Tri Le" w:date="2021-07-08T14:56:00Z">
        <w:r w:rsidR="008F2E22" w:rsidRPr="00E53B18">
          <w:rPr>
            <w:rFonts w:ascii="Times New Roman" w:hAnsi="Times New Roman" w:cs="Times New Roman"/>
            <w:rPrChange w:id="5912" w:author="Tri Le" w:date="2021-07-13T20:26:00Z">
              <w:rPr/>
            </w:rPrChange>
          </w:rPr>
          <w:t>Among the quantifiable samples</w:t>
        </w:r>
      </w:ins>
      <w:ins w:id="5913" w:author="Tri Le" w:date="2021-07-13T17:55:00Z">
        <w:r w:rsidR="00E50F41" w:rsidRPr="00E53B18">
          <w:rPr>
            <w:rFonts w:ascii="Times New Roman" w:hAnsi="Times New Roman" w:cs="Times New Roman"/>
            <w:rPrChange w:id="5914" w:author="Tri Le" w:date="2021-07-13T20:26:00Z">
              <w:rPr/>
            </w:rPrChange>
          </w:rPr>
          <w:t xml:space="preserve">, </w:t>
        </w:r>
      </w:ins>
      <w:del w:id="5915" w:author="Tri Le" w:date="2021-07-08T14:56:00Z">
        <w:r w:rsidR="00CA6469" w:rsidRPr="00E53B18" w:rsidDel="008F2E22">
          <w:rPr>
            <w:rFonts w:ascii="Times New Roman" w:hAnsi="Times New Roman" w:cs="Times New Roman"/>
            <w:strike/>
            <w:rPrChange w:id="5916" w:author="Tri Le" w:date="2021-07-13T20:26:00Z">
              <w:rPr/>
            </w:rPrChange>
          </w:rPr>
          <w:delText>T</w:delText>
        </w:r>
      </w:del>
      <w:del w:id="5917" w:author="Tri Le" w:date="2021-07-13T17:55:00Z">
        <w:r w:rsidR="00CA6469" w:rsidRPr="00E53B18" w:rsidDel="00E50F41">
          <w:rPr>
            <w:rFonts w:ascii="Times New Roman" w:hAnsi="Times New Roman" w:cs="Times New Roman"/>
            <w:strike/>
            <w:rPrChange w:id="5918" w:author="Tri Le" w:date="2021-07-13T20:26:00Z">
              <w:rPr/>
            </w:rPrChange>
          </w:rPr>
          <w:delText xml:space="preserve">here was not a significant difference between the mean gene copies of GI Norovirus in the </w:delText>
        </w:r>
      </w:del>
      <w:del w:id="5919" w:author="Tri Le" w:date="2021-07-08T14:49:00Z">
        <w:r w:rsidR="00CA6469" w:rsidRPr="00E53B18" w:rsidDel="0082104A">
          <w:rPr>
            <w:rFonts w:ascii="Times New Roman" w:hAnsi="Times New Roman" w:cs="Times New Roman"/>
            <w:strike/>
            <w:rPrChange w:id="5920" w:author="Tri Le" w:date="2021-07-13T20:26:00Z">
              <w:rPr/>
            </w:rPrChange>
          </w:rPr>
          <w:delText xml:space="preserve">raw sewage </w:delText>
        </w:r>
      </w:del>
      <w:del w:id="5921" w:author="Tri Le" w:date="2021-07-13T17:55:00Z">
        <w:r w:rsidR="00CA6469" w:rsidRPr="00E53B18" w:rsidDel="00E50F41">
          <w:rPr>
            <w:rFonts w:ascii="Times New Roman" w:hAnsi="Times New Roman" w:cs="Times New Roman"/>
            <w:strike/>
            <w:rPrChange w:id="5922" w:author="Tri Le" w:date="2021-07-13T20:26:00Z">
              <w:rPr/>
            </w:rPrChange>
          </w:rPr>
          <w:delText xml:space="preserve">and </w:delText>
        </w:r>
      </w:del>
      <w:del w:id="5923" w:author="Tri Le" w:date="2021-07-08T14:49:00Z">
        <w:r w:rsidR="00CA6469" w:rsidRPr="00E53B18" w:rsidDel="0082104A">
          <w:rPr>
            <w:rFonts w:ascii="Times New Roman" w:hAnsi="Times New Roman" w:cs="Times New Roman"/>
            <w:strike/>
            <w:rPrChange w:id="5924" w:author="Tri Le" w:date="2021-07-13T20:26:00Z">
              <w:rPr/>
            </w:rPrChange>
          </w:rPr>
          <w:delText xml:space="preserve">effluent </w:delText>
        </w:r>
      </w:del>
      <w:del w:id="5925" w:author="Tri Le" w:date="2021-07-08T14:57:00Z">
        <w:r w:rsidR="00CA6469" w:rsidRPr="00E53B18" w:rsidDel="00585736">
          <w:rPr>
            <w:rFonts w:ascii="Times New Roman" w:hAnsi="Times New Roman" w:cs="Times New Roman"/>
            <w:strike/>
            <w:rPrChange w:id="5926" w:author="Tri Le" w:date="2021-07-13T20:26:00Z">
              <w:rPr/>
            </w:rPrChange>
          </w:rPr>
          <w:delText xml:space="preserve">samples </w:delText>
        </w:r>
      </w:del>
      <w:del w:id="5927" w:author="Tri Le" w:date="2021-07-13T17:55:00Z">
        <w:r w:rsidR="00CA6469" w:rsidRPr="00E53B18" w:rsidDel="00E50F41">
          <w:rPr>
            <w:rFonts w:ascii="Times New Roman" w:hAnsi="Times New Roman" w:cs="Times New Roman"/>
            <w:strike/>
            <w:rPrChange w:id="5928" w:author="Tri Le" w:date="2021-07-13T20:26:00Z">
              <w:rPr/>
            </w:rPrChange>
          </w:rPr>
          <w:delText>in terms of both volume</w:delText>
        </w:r>
      </w:del>
      <w:ins w:id="5929" w:author="Miguel Uyaguari" w:date="2021-07-12T23:35:00Z">
        <w:del w:id="5930" w:author="Tri Le" w:date="2021-07-13T17:55:00Z">
          <w:r w:rsidR="00AC3753" w:rsidRPr="00E53B18" w:rsidDel="00E50F41">
            <w:rPr>
              <w:rFonts w:ascii="Times New Roman" w:hAnsi="Times New Roman" w:cs="Times New Roman"/>
              <w:strike/>
              <w:rPrChange w:id="5931" w:author="Tri Le" w:date="2021-07-13T20:26:00Z">
                <w:rPr/>
              </w:rPrChange>
            </w:rPr>
            <w:delText>8</w:delText>
          </w:r>
        </w:del>
      </w:ins>
      <w:del w:id="5932" w:author="Tri Le" w:date="2021-07-13T17:55:00Z">
        <w:r w:rsidR="00CA6469" w:rsidRPr="00E53B18" w:rsidDel="00E50F41">
          <w:rPr>
            <w:rFonts w:ascii="Times New Roman" w:hAnsi="Times New Roman" w:cs="Times New Roman"/>
            <w:strike/>
            <w:rPrChange w:id="5933" w:author="Tri Le" w:date="2021-07-13T20:26:00Z">
              <w:rPr/>
            </w:rPrChange>
          </w:rPr>
          <w:delText xml:space="preserve"> and biomass</w:delText>
        </w:r>
        <w:r w:rsidR="00D25421" w:rsidRPr="00E53B18" w:rsidDel="00E50F41">
          <w:rPr>
            <w:rFonts w:ascii="Times New Roman" w:hAnsi="Times New Roman" w:cs="Times New Roman"/>
            <w:strike/>
            <w:rPrChange w:id="5934" w:author="Tri Le" w:date="2021-07-13T20:26:00Z">
              <w:rPr/>
            </w:rPrChange>
          </w:rPr>
          <w:delText xml:space="preserve">. </w:delText>
        </w:r>
        <w:commentRangeStart w:id="5935"/>
        <w:r w:rsidR="00CA6469" w:rsidRPr="00E53B18" w:rsidDel="00E50F41">
          <w:rPr>
            <w:rFonts w:ascii="Times New Roman" w:hAnsi="Times New Roman" w:cs="Times New Roman"/>
            <w:strike/>
            <w:color w:val="FF0000"/>
            <w:rPrChange w:id="5936" w:author="Tri Le" w:date="2021-07-13T20:26:00Z">
              <w:rPr/>
            </w:rPrChange>
          </w:rPr>
          <w:delText xml:space="preserve">Furthermore, there was not a significant difference in the average gene copies of GI Norovirus in the </w:delText>
        </w:r>
      </w:del>
      <w:del w:id="5937" w:author="Tri Le" w:date="2021-07-08T14:49:00Z">
        <w:r w:rsidR="00CA6469" w:rsidRPr="00E53B18" w:rsidDel="00C04772">
          <w:rPr>
            <w:rFonts w:ascii="Times New Roman" w:hAnsi="Times New Roman" w:cs="Times New Roman"/>
            <w:strike/>
            <w:color w:val="FF0000"/>
            <w:rPrChange w:id="5938" w:author="Tri Le" w:date="2021-07-13T20:26:00Z">
              <w:rPr/>
            </w:rPrChange>
          </w:rPr>
          <w:delText>sludge cake</w:delText>
        </w:r>
      </w:del>
      <w:del w:id="5939" w:author="Tri Le" w:date="2021-07-13T17:55:00Z">
        <w:r w:rsidR="00CA6469" w:rsidRPr="00E53B18" w:rsidDel="00E50F41">
          <w:rPr>
            <w:rFonts w:ascii="Times New Roman" w:hAnsi="Times New Roman" w:cs="Times New Roman"/>
            <w:strike/>
            <w:color w:val="FF0000"/>
            <w:rPrChange w:id="5940" w:author="Tri Le" w:date="2021-07-13T20:26:00Z">
              <w:rPr/>
            </w:rPrChange>
          </w:rPr>
          <w:delText xml:space="preserve"> and </w:delText>
        </w:r>
      </w:del>
      <w:del w:id="5941" w:author="Tri Le" w:date="2021-07-08T14:49:00Z">
        <w:r w:rsidR="00CA6469" w:rsidRPr="00E53B18" w:rsidDel="00C04772">
          <w:rPr>
            <w:rFonts w:ascii="Times New Roman" w:hAnsi="Times New Roman" w:cs="Times New Roman"/>
            <w:strike/>
            <w:color w:val="FF0000"/>
            <w:rPrChange w:id="5942" w:author="Tri Le" w:date="2021-07-13T20:26:00Z">
              <w:rPr/>
            </w:rPrChange>
          </w:rPr>
          <w:delText xml:space="preserve">effluent </w:delText>
        </w:r>
      </w:del>
      <w:del w:id="5943" w:author="Tri Le" w:date="2021-07-13T17:55:00Z">
        <w:r w:rsidR="00CA6469" w:rsidRPr="00E53B18" w:rsidDel="00E50F41">
          <w:rPr>
            <w:rFonts w:ascii="Times New Roman" w:hAnsi="Times New Roman" w:cs="Times New Roman"/>
            <w:strike/>
            <w:color w:val="FF0000"/>
            <w:rPrChange w:id="5944" w:author="Tri Le" w:date="2021-07-13T20:26:00Z">
              <w:rPr/>
            </w:rPrChange>
          </w:rPr>
          <w:delText xml:space="preserve">samples </w:delText>
        </w:r>
      </w:del>
      <w:del w:id="5945" w:author="Tri Le" w:date="2021-07-08T14:50:00Z">
        <w:r w:rsidR="00CA6469" w:rsidRPr="00E53B18" w:rsidDel="00EC68D8">
          <w:rPr>
            <w:rFonts w:ascii="Times New Roman" w:hAnsi="Times New Roman" w:cs="Times New Roman"/>
            <w:strike/>
            <w:color w:val="FF0000"/>
            <w:rPrChange w:id="5946" w:author="Tri Le" w:date="2021-07-13T20:26:00Z">
              <w:rPr/>
            </w:rPrChange>
          </w:rPr>
          <w:delText>in terms of biomass</w:delText>
        </w:r>
      </w:del>
      <w:commentRangeEnd w:id="5935"/>
      <w:del w:id="5947" w:author="Tri Le" w:date="2021-07-13T17:55:00Z">
        <w:r w:rsidR="00004E6C" w:rsidRPr="00E53B18" w:rsidDel="00E50F41">
          <w:rPr>
            <w:rStyle w:val="CommentReference"/>
            <w:rFonts w:ascii="Times New Roman" w:hAnsi="Times New Roman" w:cs="Times New Roman"/>
            <w:strike/>
            <w:sz w:val="24"/>
            <w:szCs w:val="24"/>
            <w:rPrChange w:id="5948" w:author="Tri Le" w:date="2021-07-13T20:26:00Z">
              <w:rPr>
                <w:rStyle w:val="CommentReference"/>
              </w:rPr>
            </w:rPrChange>
          </w:rPr>
          <w:commentReference w:id="5935"/>
        </w:r>
      </w:del>
      <w:ins w:id="5949" w:author="Tri Le" w:date="2021-07-08T14:51:00Z">
        <w:r w:rsidR="003114F9" w:rsidRPr="00E53B18">
          <w:rPr>
            <w:rFonts w:ascii="Times New Roman" w:hAnsi="Times New Roman" w:cs="Times New Roman"/>
            <w:rPrChange w:id="5950" w:author="Tri Le" w:date="2021-07-13T20:26:00Z">
              <w:rPr/>
            </w:rPrChange>
          </w:rPr>
          <w:t xml:space="preserve">statistically significant </w:t>
        </w:r>
      </w:ins>
      <w:ins w:id="5951" w:author="Tri Le" w:date="2021-07-09T16:10:00Z">
        <w:r w:rsidR="00745632" w:rsidRPr="00E53B18">
          <w:rPr>
            <w:rFonts w:ascii="Times New Roman" w:hAnsi="Times New Roman" w:cs="Times New Roman"/>
            <w:rPrChange w:id="5952" w:author="Tri Le" w:date="2021-07-13T20:26:00Z">
              <w:rPr/>
            </w:rPrChange>
          </w:rPr>
          <w:t>GCN</w:t>
        </w:r>
      </w:ins>
      <w:ins w:id="5953" w:author="Tri Le" w:date="2021-07-08T15:07:00Z">
        <w:r w:rsidR="00C9351E" w:rsidRPr="00E53B18">
          <w:rPr>
            <w:rFonts w:ascii="Times New Roman" w:hAnsi="Times New Roman" w:cs="Times New Roman"/>
            <w:rPrChange w:id="5954" w:author="Tri Le" w:date="2021-07-13T20:26:00Z">
              <w:rPr/>
            </w:rPrChange>
          </w:rPr>
          <w:t xml:space="preserve"> differences</w:t>
        </w:r>
      </w:ins>
      <w:ins w:id="5955" w:author="Tri Le" w:date="2021-07-08T14:51:00Z">
        <w:r w:rsidR="003114F9" w:rsidRPr="00E53B18">
          <w:rPr>
            <w:rFonts w:ascii="Times New Roman" w:hAnsi="Times New Roman" w:cs="Times New Roman"/>
            <w:rPrChange w:id="5956" w:author="Tri Le" w:date="2021-07-13T20:26:00Z">
              <w:rPr/>
            </w:rPrChange>
          </w:rPr>
          <w:t xml:space="preserve"> in terms of volume/</w:t>
        </w:r>
      </w:ins>
      <w:ins w:id="5957" w:author="Tri Le" w:date="2021-07-08T14:52:00Z">
        <w:r w:rsidR="003114F9" w:rsidRPr="00E53B18">
          <w:rPr>
            <w:rFonts w:ascii="Times New Roman" w:hAnsi="Times New Roman" w:cs="Times New Roman"/>
            <w:rPrChange w:id="5958" w:author="Tri Le" w:date="2021-07-13T20:26:00Z">
              <w:rPr/>
            </w:rPrChange>
          </w:rPr>
          <w:t>mass and biomass were calculated for the pairs of AS-EF (p-value</w:t>
        </w:r>
      </w:ins>
      <w:ins w:id="5959" w:author="Tri Le" w:date="2021-07-08T14:53:00Z">
        <w:r w:rsidR="003114F9" w:rsidRPr="00E53B18">
          <w:rPr>
            <w:rFonts w:ascii="Times New Roman" w:hAnsi="Times New Roman" w:cs="Times New Roman"/>
            <w:rPrChange w:id="5960" w:author="Tri Le" w:date="2021-07-13T20:26:00Z">
              <w:rPr/>
            </w:rPrChange>
          </w:rPr>
          <w:t>s were 4.483 x 10</w:t>
        </w:r>
        <w:r w:rsidR="003114F9" w:rsidRPr="00E53B18">
          <w:rPr>
            <w:rFonts w:ascii="Times New Roman" w:hAnsi="Times New Roman" w:cs="Times New Roman"/>
            <w:vertAlign w:val="superscript"/>
            <w:rPrChange w:id="5961" w:author="Tri Le" w:date="2021-07-13T20:26:00Z">
              <w:rPr>
                <w:vertAlign w:val="superscript"/>
              </w:rPr>
            </w:rPrChange>
          </w:rPr>
          <w:t>-6</w:t>
        </w:r>
        <w:r w:rsidR="003114F9" w:rsidRPr="00E53B18">
          <w:rPr>
            <w:rFonts w:ascii="Times New Roman" w:hAnsi="Times New Roman" w:cs="Times New Roman"/>
            <w:rPrChange w:id="5962" w:author="Tri Le" w:date="2021-07-13T20:26:00Z">
              <w:rPr/>
            </w:rPrChange>
          </w:rPr>
          <w:t xml:space="preserve"> and 3.226 x 10</w:t>
        </w:r>
        <w:r w:rsidR="003114F9" w:rsidRPr="00E53B18">
          <w:rPr>
            <w:rFonts w:ascii="Times New Roman" w:hAnsi="Times New Roman" w:cs="Times New Roman"/>
            <w:vertAlign w:val="superscript"/>
            <w:rPrChange w:id="5963" w:author="Tri Le" w:date="2021-07-13T20:26:00Z">
              <w:rPr>
                <w:vertAlign w:val="superscript"/>
              </w:rPr>
            </w:rPrChange>
          </w:rPr>
          <w:t>-7</w:t>
        </w:r>
      </w:ins>
      <w:ins w:id="5964" w:author="Tri Le" w:date="2021-07-08T15:18:00Z">
        <w:r w:rsidR="00E8472F" w:rsidRPr="00E53B18">
          <w:rPr>
            <w:rFonts w:ascii="Times New Roman" w:hAnsi="Times New Roman" w:cs="Times New Roman"/>
            <w:vertAlign w:val="subscript"/>
            <w:rPrChange w:id="5965" w:author="Tri Le" w:date="2021-07-13T20:26:00Z">
              <w:rPr>
                <w:vertAlign w:val="subscript"/>
              </w:rPr>
            </w:rPrChange>
          </w:rPr>
          <w:t xml:space="preserve">, </w:t>
        </w:r>
        <w:r w:rsidR="00E8472F" w:rsidRPr="00E53B18">
          <w:rPr>
            <w:rFonts w:ascii="Times New Roman" w:hAnsi="Times New Roman" w:cs="Times New Roman"/>
            <w:rPrChange w:id="5966" w:author="Tri Le" w:date="2021-07-13T20:26:00Z">
              <w:rPr/>
            </w:rPrChange>
          </w:rPr>
          <w:t>respectively</w:t>
        </w:r>
      </w:ins>
      <w:ins w:id="5967" w:author="Tri Le" w:date="2021-07-08T14:53:00Z">
        <w:r w:rsidR="003114F9" w:rsidRPr="00E53B18">
          <w:rPr>
            <w:rFonts w:ascii="Times New Roman" w:hAnsi="Times New Roman" w:cs="Times New Roman"/>
            <w:rPrChange w:id="5968" w:author="Tri Le" w:date="2021-07-13T20:26:00Z">
              <w:rPr/>
            </w:rPrChange>
          </w:rPr>
          <w:t>), AS-RS (1.658 x 10</w:t>
        </w:r>
        <w:r w:rsidR="003114F9" w:rsidRPr="00E53B18">
          <w:rPr>
            <w:rFonts w:ascii="Times New Roman" w:hAnsi="Times New Roman" w:cs="Times New Roman"/>
            <w:vertAlign w:val="superscript"/>
            <w:rPrChange w:id="5969" w:author="Tri Le" w:date="2021-07-13T20:26:00Z">
              <w:rPr>
                <w:vertAlign w:val="superscript"/>
              </w:rPr>
            </w:rPrChange>
          </w:rPr>
          <w:t>-6</w:t>
        </w:r>
        <w:r w:rsidR="003114F9" w:rsidRPr="00E53B18">
          <w:rPr>
            <w:rFonts w:ascii="Times New Roman" w:hAnsi="Times New Roman" w:cs="Times New Roman"/>
            <w:rPrChange w:id="5970" w:author="Tri Le" w:date="2021-07-13T20:26:00Z">
              <w:rPr/>
            </w:rPrChange>
          </w:rPr>
          <w:t>, 1.091 x 10</w:t>
        </w:r>
        <w:r w:rsidR="003114F9" w:rsidRPr="00E53B18">
          <w:rPr>
            <w:rFonts w:ascii="Times New Roman" w:hAnsi="Times New Roman" w:cs="Times New Roman"/>
            <w:vertAlign w:val="superscript"/>
            <w:rPrChange w:id="5971" w:author="Tri Le" w:date="2021-07-13T20:26:00Z">
              <w:rPr>
                <w:vertAlign w:val="superscript"/>
              </w:rPr>
            </w:rPrChange>
          </w:rPr>
          <w:t>-5</w:t>
        </w:r>
        <w:r w:rsidR="003114F9" w:rsidRPr="00E53B18">
          <w:rPr>
            <w:rFonts w:ascii="Times New Roman" w:hAnsi="Times New Roman" w:cs="Times New Roman"/>
            <w:rPrChange w:id="5972" w:author="Tri Le" w:date="2021-07-13T20:26:00Z">
              <w:rPr/>
            </w:rPrChange>
          </w:rPr>
          <w:t>)</w:t>
        </w:r>
      </w:ins>
      <w:ins w:id="5973" w:author="Tri Le" w:date="2021-07-08T14:54:00Z">
        <w:r w:rsidR="003114F9" w:rsidRPr="00E53B18">
          <w:rPr>
            <w:rFonts w:ascii="Times New Roman" w:hAnsi="Times New Roman" w:cs="Times New Roman"/>
            <w:rPrChange w:id="5974" w:author="Tri Le" w:date="2021-07-13T20:26:00Z">
              <w:rPr/>
            </w:rPrChange>
          </w:rPr>
          <w:t xml:space="preserve">, and AS-SC (1.481 x </w:t>
        </w:r>
      </w:ins>
      <w:ins w:id="5975" w:author="Tri Le" w:date="2021-07-14T20:26:00Z">
        <w:r w:rsidR="006F5D4B">
          <w:rPr>
            <w:rFonts w:ascii="Times New Roman" w:hAnsi="Times New Roman" w:cs="Times New Roman"/>
          </w:rPr>
          <w:t xml:space="preserve"> </w:t>
        </w:r>
      </w:ins>
      <w:ins w:id="5976" w:author="Tri Le" w:date="2021-07-08T14:54:00Z">
        <w:r w:rsidR="003114F9" w:rsidRPr="00E53B18">
          <w:rPr>
            <w:rFonts w:ascii="Times New Roman" w:hAnsi="Times New Roman" w:cs="Times New Roman"/>
            <w:rPrChange w:id="5977" w:author="Tri Le" w:date="2021-07-13T20:26:00Z">
              <w:rPr/>
            </w:rPrChange>
          </w:rPr>
          <w:t>10</w:t>
        </w:r>
        <w:r w:rsidR="003114F9" w:rsidRPr="00E53B18">
          <w:rPr>
            <w:rFonts w:ascii="Times New Roman" w:hAnsi="Times New Roman" w:cs="Times New Roman"/>
            <w:vertAlign w:val="superscript"/>
            <w:rPrChange w:id="5978" w:author="Tri Le" w:date="2021-07-13T20:26:00Z">
              <w:rPr>
                <w:vertAlign w:val="superscript"/>
              </w:rPr>
            </w:rPrChange>
          </w:rPr>
          <w:t>-9</w:t>
        </w:r>
        <w:r w:rsidR="003114F9" w:rsidRPr="00E53B18">
          <w:rPr>
            <w:rFonts w:ascii="Times New Roman" w:hAnsi="Times New Roman" w:cs="Times New Roman"/>
            <w:rPrChange w:id="5979" w:author="Tri Le" w:date="2021-07-13T20:26:00Z">
              <w:rPr/>
            </w:rPrChange>
          </w:rPr>
          <w:t>, 4.083 x</w:t>
        </w:r>
      </w:ins>
      <w:ins w:id="5980" w:author="Tri Le" w:date="2021-07-14T15:05:00Z">
        <w:r w:rsidR="0080200D">
          <w:rPr>
            <w:rFonts w:ascii="Times New Roman" w:hAnsi="Times New Roman" w:cs="Times New Roman"/>
          </w:rPr>
          <w:t xml:space="preserve"> </w:t>
        </w:r>
      </w:ins>
      <w:ins w:id="5981" w:author="Tri Le" w:date="2021-07-08T14:54:00Z">
        <w:r w:rsidR="003114F9" w:rsidRPr="00E53B18">
          <w:rPr>
            <w:rFonts w:ascii="Times New Roman" w:hAnsi="Times New Roman" w:cs="Times New Roman"/>
            <w:rPrChange w:id="5982" w:author="Tri Le" w:date="2021-07-13T20:26:00Z">
              <w:rPr/>
            </w:rPrChange>
          </w:rPr>
          <w:t>10</w:t>
        </w:r>
        <w:r w:rsidR="00036DDD" w:rsidRPr="00E53B18">
          <w:rPr>
            <w:rFonts w:ascii="Times New Roman" w:hAnsi="Times New Roman" w:cs="Times New Roman"/>
            <w:vertAlign w:val="superscript"/>
            <w:rPrChange w:id="5983" w:author="Tri Le" w:date="2021-07-13T20:26:00Z">
              <w:rPr>
                <w:vertAlign w:val="superscript"/>
              </w:rPr>
            </w:rPrChange>
          </w:rPr>
          <w:t>-</w:t>
        </w:r>
        <w:r w:rsidR="003114F9" w:rsidRPr="00E53B18">
          <w:rPr>
            <w:rFonts w:ascii="Times New Roman" w:hAnsi="Times New Roman" w:cs="Times New Roman"/>
            <w:vertAlign w:val="superscript"/>
            <w:rPrChange w:id="5984" w:author="Tri Le" w:date="2021-07-13T20:26:00Z">
              <w:rPr>
                <w:vertAlign w:val="superscript"/>
              </w:rPr>
            </w:rPrChange>
          </w:rPr>
          <w:t>7</w:t>
        </w:r>
        <w:r w:rsidR="003114F9" w:rsidRPr="00E53B18">
          <w:rPr>
            <w:rFonts w:ascii="Times New Roman" w:hAnsi="Times New Roman" w:cs="Times New Roman"/>
            <w:rPrChange w:id="5985" w:author="Tri Le" w:date="2021-07-13T20:26:00Z">
              <w:rPr/>
            </w:rPrChange>
          </w:rPr>
          <w:t>).</w:t>
        </w:r>
      </w:ins>
      <w:del w:id="5986" w:author="Tri Le" w:date="2021-07-08T14:48:00Z">
        <w:r w:rsidR="00CA6469" w:rsidRPr="00E53B18" w:rsidDel="0082104A">
          <w:rPr>
            <w:rFonts w:ascii="Times New Roman" w:hAnsi="Times New Roman" w:cs="Times New Roman"/>
            <w:rPrChange w:id="5987" w:author="Tri Le" w:date="2021-07-13T20:26:00Z">
              <w:rPr/>
            </w:rPrChange>
          </w:rPr>
          <w:delText xml:space="preserve">. </w:delText>
        </w:r>
      </w:del>
      <w:ins w:id="5988" w:author="Tri Le" w:date="2021-07-08T15:19:00Z">
        <w:r w:rsidR="00AD0793" w:rsidRPr="00E53B18">
          <w:rPr>
            <w:rFonts w:ascii="Times New Roman" w:hAnsi="Times New Roman" w:cs="Times New Roman"/>
            <w:rPrChange w:id="5989" w:author="Tri Le" w:date="2021-07-13T20:26:00Z">
              <w:rPr/>
            </w:rPrChange>
          </w:rPr>
          <w:t xml:space="preserve"> </w:t>
        </w:r>
      </w:ins>
      <w:ins w:id="5990" w:author="Miguel Uyaguari" w:date="2021-07-13T14:35:00Z">
        <w:r w:rsidR="008E331B" w:rsidRPr="00E53B18">
          <w:rPr>
            <w:rFonts w:ascii="Times New Roman" w:hAnsi="Times New Roman" w:cs="Times New Roman"/>
            <w:rPrChange w:id="5991" w:author="Tri Le" w:date="2021-07-13T20:26:00Z">
              <w:rPr/>
            </w:rPrChange>
          </w:rPr>
          <w:t xml:space="preserve">No other </w:t>
        </w:r>
      </w:ins>
      <w:ins w:id="5992" w:author="Miguel Uyaguari" w:date="2021-07-13T14:36:00Z">
        <w:r w:rsidR="008E331B" w:rsidRPr="00E53B18">
          <w:rPr>
            <w:rFonts w:ascii="Times New Roman" w:hAnsi="Times New Roman" w:cs="Times New Roman"/>
            <w:rPrChange w:id="5993" w:author="Tri Le" w:date="2021-07-13T20:26:00Z">
              <w:rPr/>
            </w:rPrChange>
          </w:rPr>
          <w:t xml:space="preserve">significant differences were detected among treatments </w:t>
        </w:r>
      </w:ins>
      <w:ins w:id="5994" w:author="Miguel Uyaguari" w:date="2021-07-13T14:52:00Z">
        <w:r w:rsidR="00F75A09" w:rsidRPr="00E53B18">
          <w:rPr>
            <w:rFonts w:ascii="Times New Roman" w:hAnsi="Times New Roman" w:cs="Times New Roman"/>
            <w:rPrChange w:id="5995" w:author="Tri Le" w:date="2021-07-13T20:26:00Z">
              <w:rPr/>
            </w:rPrChange>
          </w:rPr>
          <w:t>for</w:t>
        </w:r>
      </w:ins>
      <w:ins w:id="5996" w:author="Miguel Uyaguari" w:date="2021-07-13T14:37:00Z">
        <w:r w:rsidR="008E331B" w:rsidRPr="00E53B18">
          <w:rPr>
            <w:rFonts w:ascii="Times New Roman" w:hAnsi="Times New Roman" w:cs="Times New Roman"/>
            <w:rPrChange w:id="5997" w:author="Tri Le" w:date="2021-07-13T20:26:00Z">
              <w:rPr/>
            </w:rPrChange>
          </w:rPr>
          <w:t xml:space="preserve"> CGN</w:t>
        </w:r>
      </w:ins>
      <w:ins w:id="5998" w:author="Miguel Uyaguari" w:date="2021-07-13T14:49:00Z">
        <w:r w:rsidR="0084663D" w:rsidRPr="00E53B18">
          <w:rPr>
            <w:rFonts w:ascii="Times New Roman" w:hAnsi="Times New Roman" w:cs="Times New Roman"/>
            <w:rPrChange w:id="5999" w:author="Tri Le" w:date="2021-07-13T20:26:00Z">
              <w:rPr/>
            </w:rPrChange>
          </w:rPr>
          <w:t>s of</w:t>
        </w:r>
      </w:ins>
      <w:ins w:id="6000" w:author="Miguel Uyaguari" w:date="2021-07-13T14:37:00Z">
        <w:r w:rsidR="008E331B" w:rsidRPr="00E53B18">
          <w:rPr>
            <w:rFonts w:ascii="Times New Roman" w:hAnsi="Times New Roman" w:cs="Times New Roman"/>
            <w:rPrChange w:id="6001" w:author="Tri Le" w:date="2021-07-13T20:26:00Z">
              <w:rPr/>
            </w:rPrChange>
          </w:rPr>
          <w:t xml:space="preserve"> </w:t>
        </w:r>
      </w:ins>
      <w:ins w:id="6002" w:author="Miguel Uyaguari" w:date="2021-07-13T14:49:00Z">
        <w:r w:rsidR="00C75C5C" w:rsidRPr="00E53B18">
          <w:rPr>
            <w:rFonts w:ascii="Times New Roman" w:hAnsi="Times New Roman" w:cs="Times New Roman"/>
            <w:rPrChange w:id="6003" w:author="Tri Le" w:date="2021-07-13T20:26:00Z">
              <w:rPr/>
            </w:rPrChange>
          </w:rPr>
          <w:t xml:space="preserve">Norovirus </w:t>
        </w:r>
      </w:ins>
      <w:ins w:id="6004" w:author="Miguel Uyaguari" w:date="2021-07-13T14:37:00Z">
        <w:r w:rsidR="008E331B" w:rsidRPr="00E53B18">
          <w:rPr>
            <w:rFonts w:ascii="Times New Roman" w:hAnsi="Times New Roman" w:cs="Times New Roman"/>
            <w:rPrChange w:id="6005" w:author="Tri Le" w:date="2021-07-13T20:26:00Z">
              <w:rPr>
                <w:strike/>
              </w:rPr>
            </w:rPrChange>
          </w:rPr>
          <w:t>GI</w:t>
        </w:r>
        <w:r w:rsidR="008E331B" w:rsidRPr="00E53B18">
          <w:rPr>
            <w:rFonts w:ascii="Times New Roman" w:hAnsi="Times New Roman" w:cs="Times New Roman"/>
            <w:rPrChange w:id="6006" w:author="Tri Le" w:date="2021-07-13T20:26:00Z">
              <w:rPr/>
            </w:rPrChange>
          </w:rPr>
          <w:t>.</w:t>
        </w:r>
      </w:ins>
      <w:ins w:id="6007" w:author="Miguel Uyaguari" w:date="2021-07-13T14:49:00Z">
        <w:r w:rsidR="00C75C5C" w:rsidRPr="00E53B18">
          <w:rPr>
            <w:rFonts w:ascii="Times New Roman" w:hAnsi="Times New Roman" w:cs="Times New Roman"/>
            <w:rPrChange w:id="6008" w:author="Tri Le" w:date="2021-07-13T20:26:00Z">
              <w:rPr/>
            </w:rPrChange>
          </w:rPr>
          <w:t xml:space="preserve"> </w:t>
        </w:r>
      </w:ins>
      <w:ins w:id="6009" w:author="Miguel Uyaguari" w:date="2021-07-13T14:50:00Z">
        <w:r w:rsidR="00636FE3" w:rsidRPr="00E53B18">
          <w:rPr>
            <w:rFonts w:ascii="Times New Roman" w:hAnsi="Times New Roman" w:cs="Times New Roman"/>
            <w:rPrChange w:id="6010" w:author="Tri Le" w:date="2021-07-13T20:26:00Z">
              <w:rPr/>
            </w:rPrChange>
          </w:rPr>
          <w:t>T</w:t>
        </w:r>
      </w:ins>
      <w:del w:id="6011" w:author="Miguel Uyaguari" w:date="2021-07-13T14:31:00Z">
        <w:r w:rsidR="00CA6469" w:rsidRPr="00E53B18" w:rsidDel="008E331B">
          <w:rPr>
            <w:rFonts w:ascii="Times New Roman" w:hAnsi="Times New Roman" w:cs="Times New Roman"/>
            <w:rPrChange w:id="6012" w:author="Tri Le" w:date="2021-07-13T20:26:00Z">
              <w:rPr/>
            </w:rPrChange>
          </w:rPr>
          <w:delText xml:space="preserve">In regards to GII Norovirus in terms of volume, no gene copies were detected in the activated sludge collected on Event 2. </w:delText>
        </w:r>
        <w:r w:rsidR="00F125BB" w:rsidRPr="00E53B18" w:rsidDel="008E331B">
          <w:rPr>
            <w:rFonts w:ascii="Times New Roman" w:hAnsi="Times New Roman" w:cs="Times New Roman"/>
            <w:rPrChange w:id="6013" w:author="Tri Le" w:date="2021-07-13T20:26:00Z">
              <w:rPr/>
            </w:rPrChange>
          </w:rPr>
          <w:delText>In addition</w:delText>
        </w:r>
        <w:r w:rsidR="00D25421" w:rsidRPr="00E53B18" w:rsidDel="008E331B">
          <w:rPr>
            <w:rFonts w:ascii="Times New Roman" w:hAnsi="Times New Roman" w:cs="Times New Roman"/>
            <w:rPrChange w:id="6014" w:author="Tri Le" w:date="2021-07-13T20:26:00Z">
              <w:rPr/>
            </w:rPrChange>
          </w:rPr>
          <w:delText>,</w:delText>
        </w:r>
        <w:r w:rsidR="00CA6469" w:rsidRPr="00E53B18" w:rsidDel="008E331B">
          <w:rPr>
            <w:rFonts w:ascii="Times New Roman" w:hAnsi="Times New Roman" w:cs="Times New Roman"/>
            <w:rPrChange w:id="6015" w:author="Tri Le" w:date="2021-07-13T20:26:00Z">
              <w:rPr/>
            </w:rPrChange>
          </w:rPr>
          <w:delText xml:space="preserve"> the detection of </w:delText>
        </w:r>
        <w:r w:rsidR="00F125BB" w:rsidRPr="00E53B18" w:rsidDel="008E331B">
          <w:rPr>
            <w:rFonts w:ascii="Times New Roman" w:hAnsi="Times New Roman" w:cs="Times New Roman"/>
            <w:rPrChange w:id="6016" w:author="Tri Le" w:date="2021-07-13T20:26:00Z">
              <w:rPr/>
            </w:rPrChange>
          </w:rPr>
          <w:delText xml:space="preserve">GII Norovirus </w:delText>
        </w:r>
        <w:r w:rsidR="00CA6469" w:rsidRPr="00E53B18" w:rsidDel="008E331B">
          <w:rPr>
            <w:rFonts w:ascii="Times New Roman" w:hAnsi="Times New Roman" w:cs="Times New Roman"/>
            <w:rPrChange w:id="6017" w:author="Tri Le" w:date="2021-07-13T20:26:00Z">
              <w:rPr/>
            </w:rPrChange>
          </w:rPr>
          <w:delText>gene copies was below the detection limit for the activated sludge in terms of volume for E</w:delText>
        </w:r>
        <w:r w:rsidR="00F125BB" w:rsidRPr="00E53B18" w:rsidDel="008E331B">
          <w:rPr>
            <w:rFonts w:ascii="Times New Roman" w:hAnsi="Times New Roman" w:cs="Times New Roman"/>
            <w:rPrChange w:id="6018" w:author="Tri Le" w:date="2021-07-13T20:26:00Z">
              <w:rPr/>
            </w:rPrChange>
          </w:rPr>
          <w:delText xml:space="preserve">vents 1, 3, and 4. </w:delText>
        </w:r>
      </w:del>
      <w:del w:id="6019" w:author="Miguel Uyaguari" w:date="2021-07-13T14:30:00Z">
        <w:r w:rsidR="00F125BB" w:rsidRPr="00E53B18" w:rsidDel="008E331B">
          <w:rPr>
            <w:rFonts w:ascii="Times New Roman" w:hAnsi="Times New Roman" w:cs="Times New Roman"/>
            <w:rPrChange w:id="6020" w:author="Tri Le" w:date="2021-07-13T20:26:00Z">
              <w:rPr/>
            </w:rPrChange>
          </w:rPr>
          <w:delText>T</w:delText>
        </w:r>
      </w:del>
      <w:r w:rsidR="00F125BB" w:rsidRPr="00E53B18">
        <w:rPr>
          <w:rFonts w:ascii="Times New Roman" w:hAnsi="Times New Roman" w:cs="Times New Roman"/>
          <w:rPrChange w:id="6021" w:author="Tri Le" w:date="2021-07-13T20:26:00Z">
            <w:rPr/>
          </w:rPrChange>
        </w:rPr>
        <w:t>here was not</w:t>
      </w:r>
      <w:r w:rsidR="00CA6469" w:rsidRPr="00E53B18">
        <w:rPr>
          <w:rFonts w:ascii="Times New Roman" w:hAnsi="Times New Roman" w:cs="Times New Roman"/>
          <w:rPrChange w:id="6022" w:author="Tri Le" w:date="2021-07-13T20:26:00Z">
            <w:rPr/>
          </w:rPrChange>
        </w:rPr>
        <w:t xml:space="preserve"> a significant difference between the mean gene copies of </w:t>
      </w:r>
      <w:ins w:id="6023" w:author="Tri Le" w:date="2021-07-08T15:04:00Z">
        <w:r w:rsidR="008F788F" w:rsidRPr="00E53B18">
          <w:rPr>
            <w:rFonts w:ascii="Times New Roman" w:hAnsi="Times New Roman" w:cs="Times New Roman"/>
            <w:rPrChange w:id="6024" w:author="Tri Le" w:date="2021-07-13T20:26:00Z">
              <w:rPr/>
            </w:rPrChange>
          </w:rPr>
          <w:t>Norovirus</w:t>
        </w:r>
      </w:ins>
      <w:ins w:id="6025" w:author="Tri Le" w:date="2021-07-08T15:05:00Z">
        <w:r w:rsidR="008F788F" w:rsidRPr="00E53B18">
          <w:rPr>
            <w:rFonts w:ascii="Times New Roman" w:hAnsi="Times New Roman" w:cs="Times New Roman"/>
            <w:rPrChange w:id="6026" w:author="Tri Le" w:date="2021-07-13T20:26:00Z">
              <w:rPr/>
            </w:rPrChange>
          </w:rPr>
          <w:t xml:space="preserve"> </w:t>
        </w:r>
      </w:ins>
      <w:r w:rsidR="00CA6469" w:rsidRPr="00E53B18">
        <w:rPr>
          <w:rFonts w:ascii="Times New Roman" w:hAnsi="Times New Roman" w:cs="Times New Roman"/>
          <w:rPrChange w:id="6027" w:author="Tri Le" w:date="2021-07-13T20:26:00Z">
            <w:rPr/>
          </w:rPrChange>
        </w:rPr>
        <w:t xml:space="preserve">GII </w:t>
      </w:r>
      <w:del w:id="6028" w:author="Tri Le" w:date="2021-07-08T15:04:00Z">
        <w:r w:rsidR="00CA6469" w:rsidRPr="00E53B18" w:rsidDel="008F788F">
          <w:rPr>
            <w:rFonts w:ascii="Times New Roman" w:hAnsi="Times New Roman" w:cs="Times New Roman"/>
            <w:rPrChange w:id="6029" w:author="Tri Le" w:date="2021-07-13T20:26:00Z">
              <w:rPr/>
            </w:rPrChange>
          </w:rPr>
          <w:delText xml:space="preserve">Norovirus </w:delText>
        </w:r>
      </w:del>
      <w:r w:rsidR="00CA6469" w:rsidRPr="00E53B18">
        <w:rPr>
          <w:rFonts w:ascii="Times New Roman" w:hAnsi="Times New Roman" w:cs="Times New Roman"/>
          <w:rPrChange w:id="6030" w:author="Tri Le" w:date="2021-07-13T20:26:00Z">
            <w:rPr/>
          </w:rPrChange>
        </w:rPr>
        <w:t xml:space="preserve">in the </w:t>
      </w:r>
      <w:del w:id="6031" w:author="Tri Le" w:date="2021-07-08T15:06:00Z">
        <w:r w:rsidR="00CA6469" w:rsidRPr="00E53B18" w:rsidDel="006A0D5C">
          <w:rPr>
            <w:rFonts w:ascii="Times New Roman" w:hAnsi="Times New Roman" w:cs="Times New Roman"/>
            <w:rPrChange w:id="6032" w:author="Tri Le" w:date="2021-07-13T20:26:00Z">
              <w:rPr/>
            </w:rPrChange>
          </w:rPr>
          <w:delText>raw sewage and effluent</w:delText>
        </w:r>
      </w:del>
      <w:ins w:id="6033" w:author="Tri Le" w:date="2021-07-08T15:06:00Z">
        <w:r w:rsidR="006A0D5C" w:rsidRPr="00E53B18">
          <w:rPr>
            <w:rFonts w:ascii="Times New Roman" w:hAnsi="Times New Roman" w:cs="Times New Roman"/>
            <w:rPrChange w:id="6034" w:author="Tri Le" w:date="2021-07-13T20:26:00Z">
              <w:rPr/>
            </w:rPrChange>
          </w:rPr>
          <w:t>RS and EF</w:t>
        </w:r>
      </w:ins>
      <w:r w:rsidR="00CA6469" w:rsidRPr="00E53B18">
        <w:rPr>
          <w:rFonts w:ascii="Times New Roman" w:hAnsi="Times New Roman" w:cs="Times New Roman"/>
          <w:rPrChange w:id="6035" w:author="Tri Le" w:date="2021-07-13T20:26:00Z">
            <w:rPr/>
          </w:rPrChange>
        </w:rPr>
        <w:t xml:space="preserve"> samples in terms of </w:t>
      </w:r>
      <w:del w:id="6036" w:author="Tri Le" w:date="2021-07-08T15:05:00Z">
        <w:r w:rsidR="00CA6469" w:rsidRPr="00E53B18" w:rsidDel="0078303B">
          <w:rPr>
            <w:rFonts w:ascii="Times New Roman" w:hAnsi="Times New Roman" w:cs="Times New Roman"/>
            <w:rPrChange w:id="6037" w:author="Tri Le" w:date="2021-07-13T20:26:00Z">
              <w:rPr/>
            </w:rPrChange>
          </w:rPr>
          <w:delText xml:space="preserve">both </w:delText>
        </w:r>
      </w:del>
      <w:r w:rsidR="00CA6469" w:rsidRPr="00E53B18">
        <w:rPr>
          <w:rFonts w:ascii="Times New Roman" w:hAnsi="Times New Roman" w:cs="Times New Roman"/>
          <w:rPrChange w:id="6038" w:author="Tri Le" w:date="2021-07-13T20:26:00Z">
            <w:rPr/>
          </w:rPrChange>
        </w:rPr>
        <w:t xml:space="preserve">volume </w:t>
      </w:r>
      <w:ins w:id="6039" w:author="Tri Le" w:date="2021-07-08T15:05:00Z">
        <w:r w:rsidR="0078303B" w:rsidRPr="00E53B18">
          <w:rPr>
            <w:rFonts w:ascii="Times New Roman" w:hAnsi="Times New Roman" w:cs="Times New Roman"/>
            <w:rPrChange w:id="6040" w:author="Tri Le" w:date="2021-07-13T20:26:00Z">
              <w:rPr/>
            </w:rPrChange>
          </w:rPr>
          <w:t>(p-value = 0.737</w:t>
        </w:r>
      </w:ins>
      <w:ins w:id="6041" w:author="Miguel Uyaguari" w:date="2021-07-13T14:52:00Z">
        <w:r w:rsidR="00F75A09" w:rsidRPr="00E53B18">
          <w:rPr>
            <w:rFonts w:ascii="Times New Roman" w:hAnsi="Times New Roman" w:cs="Times New Roman"/>
            <w:rPrChange w:id="6042" w:author="Tri Le" w:date="2021-07-13T20:26:00Z">
              <w:rPr/>
            </w:rPrChange>
          </w:rPr>
          <w:t>7</w:t>
        </w:r>
      </w:ins>
      <w:ins w:id="6043" w:author="Tri Le" w:date="2021-07-08T15:05:00Z">
        <w:del w:id="6044" w:author="Miguel Uyaguari" w:date="2021-07-13T14:52:00Z">
          <w:r w:rsidR="0078303B" w:rsidRPr="00E53B18" w:rsidDel="00F75A09">
            <w:rPr>
              <w:rFonts w:ascii="Times New Roman" w:hAnsi="Times New Roman" w:cs="Times New Roman"/>
              <w:rPrChange w:id="6045" w:author="Tri Le" w:date="2021-07-13T20:26:00Z">
                <w:rPr/>
              </w:rPrChange>
            </w:rPr>
            <w:delText>682</w:delText>
          </w:r>
        </w:del>
        <w:r w:rsidR="0078303B" w:rsidRPr="00E53B18">
          <w:rPr>
            <w:rFonts w:ascii="Times New Roman" w:hAnsi="Times New Roman" w:cs="Times New Roman"/>
            <w:rPrChange w:id="6046" w:author="Tri Le" w:date="2021-07-13T20:26:00Z">
              <w:rPr/>
            </w:rPrChange>
          </w:rPr>
          <w:t xml:space="preserve">), but the difference was significant in terms of </w:t>
        </w:r>
      </w:ins>
      <w:del w:id="6047" w:author="Tri Le" w:date="2021-07-08T15:05:00Z">
        <w:r w:rsidR="00CA6469" w:rsidRPr="00E53B18" w:rsidDel="0078303B">
          <w:rPr>
            <w:rFonts w:ascii="Times New Roman" w:hAnsi="Times New Roman" w:cs="Times New Roman"/>
            <w:rPrChange w:id="6048" w:author="Tri Le" w:date="2021-07-13T20:26:00Z">
              <w:rPr/>
            </w:rPrChange>
          </w:rPr>
          <w:delText xml:space="preserve">and </w:delText>
        </w:r>
      </w:del>
      <w:r w:rsidR="00CA6469" w:rsidRPr="00E53B18">
        <w:rPr>
          <w:rFonts w:ascii="Times New Roman" w:hAnsi="Times New Roman" w:cs="Times New Roman"/>
          <w:rPrChange w:id="6049" w:author="Tri Le" w:date="2021-07-13T20:26:00Z">
            <w:rPr/>
          </w:rPrChange>
        </w:rPr>
        <w:t>biomass</w:t>
      </w:r>
      <w:ins w:id="6050" w:author="Tri Le" w:date="2021-07-08T15:05:00Z">
        <w:r w:rsidR="0078303B" w:rsidRPr="00E53B18">
          <w:rPr>
            <w:rFonts w:ascii="Times New Roman" w:hAnsi="Times New Roman" w:cs="Times New Roman"/>
            <w:rPrChange w:id="6051" w:author="Tri Le" w:date="2021-07-13T20:26:00Z">
              <w:rPr/>
            </w:rPrChange>
          </w:rPr>
          <w:t xml:space="preserve"> </w:t>
        </w:r>
      </w:ins>
      <w:del w:id="6052" w:author="Tri Le" w:date="2021-07-08T15:05:00Z">
        <w:r w:rsidR="00F125BB" w:rsidRPr="00E53B18" w:rsidDel="0078303B">
          <w:rPr>
            <w:rFonts w:ascii="Times New Roman" w:hAnsi="Times New Roman" w:cs="Times New Roman"/>
            <w:rPrChange w:id="6053" w:author="Tri Le" w:date="2021-07-13T20:26:00Z">
              <w:rPr/>
            </w:rPrChange>
          </w:rPr>
          <w:delText xml:space="preserve"> </w:delText>
        </w:r>
      </w:del>
      <w:ins w:id="6054" w:author="Tri Le" w:date="2021-07-08T15:05:00Z">
        <w:r w:rsidR="0078303B" w:rsidRPr="00E53B18">
          <w:rPr>
            <w:rFonts w:ascii="Times New Roman" w:hAnsi="Times New Roman" w:cs="Times New Roman"/>
            <w:rPrChange w:id="6055" w:author="Tri Le" w:date="2021-07-13T20:26:00Z">
              <w:rPr/>
            </w:rPrChange>
          </w:rPr>
          <w:t>(p-value = 0.0490</w:t>
        </w:r>
        <w:del w:id="6056" w:author="Miguel Uyaguari" w:date="2021-07-13T14:52:00Z">
          <w:r w:rsidR="0078303B" w:rsidRPr="00E53B18" w:rsidDel="00F75A09">
            <w:rPr>
              <w:rFonts w:ascii="Times New Roman" w:hAnsi="Times New Roman" w:cs="Times New Roman"/>
              <w:rPrChange w:id="6057" w:author="Tri Le" w:date="2021-07-13T20:26:00Z">
                <w:rPr/>
              </w:rPrChange>
            </w:rPr>
            <w:delText>48</w:delText>
          </w:r>
        </w:del>
        <w:r w:rsidR="0078303B" w:rsidRPr="00E53B18">
          <w:rPr>
            <w:rFonts w:ascii="Times New Roman" w:hAnsi="Times New Roman" w:cs="Times New Roman"/>
            <w:rPrChange w:id="6058" w:author="Tri Le" w:date="2021-07-13T20:26:00Z">
              <w:rPr/>
            </w:rPrChange>
          </w:rPr>
          <w:t>)</w:t>
        </w:r>
      </w:ins>
      <w:del w:id="6059" w:author="Tri Le" w:date="2021-07-08T15:05:00Z">
        <w:r w:rsidR="00F125BB" w:rsidRPr="00E53B18" w:rsidDel="0078303B">
          <w:rPr>
            <w:rFonts w:ascii="Times New Roman" w:hAnsi="Times New Roman" w:cs="Times New Roman"/>
            <w:rPrChange w:id="6060" w:author="Tri Le" w:date="2021-07-13T20:26:00Z">
              <w:rPr/>
            </w:rPrChange>
          </w:rPr>
          <w:delText>for Events 1, 3, and 4</w:delText>
        </w:r>
      </w:del>
      <w:r w:rsidR="00CA6469" w:rsidRPr="00E53B18">
        <w:rPr>
          <w:rFonts w:ascii="Times New Roman" w:hAnsi="Times New Roman" w:cs="Times New Roman"/>
          <w:rPrChange w:id="6061" w:author="Tri Le" w:date="2021-07-13T20:26:00Z">
            <w:rPr/>
          </w:rPrChange>
        </w:rPr>
        <w:t>.</w:t>
      </w:r>
      <w:ins w:id="6062" w:author="Tri Le" w:date="2021-07-08T15:08:00Z">
        <w:r w:rsidR="002D07DE" w:rsidRPr="00E53B18">
          <w:rPr>
            <w:rFonts w:ascii="Times New Roman" w:hAnsi="Times New Roman" w:cs="Times New Roman"/>
            <w:rPrChange w:id="6063" w:author="Tri Le" w:date="2021-07-13T20:26:00Z">
              <w:rPr/>
            </w:rPrChange>
          </w:rPr>
          <w:t xml:space="preserve"> </w:t>
        </w:r>
      </w:ins>
      <w:ins w:id="6064" w:author="Tri Le" w:date="2021-07-13T17:56:00Z">
        <w:r w:rsidR="00633DCA" w:rsidRPr="00E53B18">
          <w:rPr>
            <w:rFonts w:ascii="Times New Roman" w:hAnsi="Times New Roman" w:cs="Times New Roman"/>
            <w:rPrChange w:id="6065" w:author="Tri Le" w:date="2021-07-13T20:26:00Z">
              <w:rPr/>
            </w:rPrChange>
          </w:rPr>
          <w:t xml:space="preserve"> </w:t>
        </w:r>
      </w:ins>
      <w:ins w:id="6066" w:author="Miguel Uyaguari" w:date="2021-07-13T14:31:00Z">
        <w:del w:id="6067" w:author="Tri Le" w:date="2021-07-13T17:56:00Z">
          <w:r w:rsidR="008E331B" w:rsidRPr="00E53B18" w:rsidDel="00633DCA">
            <w:rPr>
              <w:rFonts w:ascii="Times New Roman" w:hAnsi="Times New Roman" w:cs="Times New Roman"/>
              <w:rPrChange w:id="6068" w:author="Tri Le" w:date="2021-07-13T20:26:00Z">
                <w:rPr/>
              </w:rPrChange>
            </w:rPr>
            <w:delText>7</w:delText>
          </w:r>
        </w:del>
      </w:ins>
      <w:ins w:id="6069" w:author="Tri Le" w:date="2021-07-13T17:56:00Z">
        <w:r w:rsidR="00633DCA" w:rsidRPr="00E53B18">
          <w:rPr>
            <w:rFonts w:ascii="Times New Roman" w:hAnsi="Times New Roman" w:cs="Times New Roman"/>
            <w:rPrChange w:id="6070" w:author="Tri Le" w:date="2021-07-13T20:26:00Z">
              <w:rPr/>
            </w:rPrChange>
          </w:rPr>
          <w:t>T</w:t>
        </w:r>
      </w:ins>
      <w:ins w:id="6071" w:author="Tri Le" w:date="2021-07-08T15:11:00Z">
        <w:r w:rsidR="001D1BA9" w:rsidRPr="00E53B18">
          <w:rPr>
            <w:rFonts w:ascii="Times New Roman" w:hAnsi="Times New Roman" w:cs="Times New Roman"/>
            <w:rPrChange w:id="6072" w:author="Tri Le" w:date="2021-07-13T20:26:00Z">
              <w:rPr/>
            </w:rPrChange>
          </w:rPr>
          <w:t xml:space="preserve">he </w:t>
        </w:r>
      </w:ins>
      <w:ins w:id="6073" w:author="Tri Le" w:date="2021-07-08T15:17:00Z">
        <w:r w:rsidR="00595E04" w:rsidRPr="00E53B18">
          <w:rPr>
            <w:rFonts w:ascii="Times New Roman" w:hAnsi="Times New Roman" w:cs="Times New Roman"/>
            <w:rPrChange w:id="6074" w:author="Tri Le" w:date="2021-07-13T20:26:00Z">
              <w:rPr/>
            </w:rPrChange>
          </w:rPr>
          <w:t>corresponding quantit</w:t>
        </w:r>
      </w:ins>
      <w:ins w:id="6075" w:author="Tri Le" w:date="2021-07-08T15:45:00Z">
        <w:r w:rsidR="009F0313" w:rsidRPr="00E53B18">
          <w:rPr>
            <w:rFonts w:ascii="Times New Roman" w:hAnsi="Times New Roman" w:cs="Times New Roman"/>
            <w:rPrChange w:id="6076" w:author="Tri Le" w:date="2021-07-13T20:26:00Z">
              <w:rPr/>
            </w:rPrChange>
          </w:rPr>
          <w:t>ies</w:t>
        </w:r>
      </w:ins>
      <w:ins w:id="6077" w:author="Tri Le" w:date="2021-07-08T15:11:00Z">
        <w:r w:rsidR="001D1BA9" w:rsidRPr="00E53B18">
          <w:rPr>
            <w:rFonts w:ascii="Times New Roman" w:hAnsi="Times New Roman" w:cs="Times New Roman"/>
            <w:rPrChange w:id="6078" w:author="Tri Le" w:date="2021-07-13T20:26:00Z">
              <w:rPr/>
            </w:rPrChange>
          </w:rPr>
          <w:t xml:space="preserve"> </w:t>
        </w:r>
      </w:ins>
      <w:ins w:id="6079" w:author="Tri Le" w:date="2021-07-08T15:16:00Z">
        <w:r w:rsidR="001D1BA9" w:rsidRPr="00E53B18">
          <w:rPr>
            <w:rFonts w:ascii="Times New Roman" w:hAnsi="Times New Roman" w:cs="Times New Roman"/>
            <w:rPrChange w:id="6080" w:author="Tri Le" w:date="2021-07-13T20:26:00Z">
              <w:rPr/>
            </w:rPrChange>
          </w:rPr>
          <w:t xml:space="preserve">of </w:t>
        </w:r>
      </w:ins>
      <w:ins w:id="6081" w:author="Tri Le" w:date="2021-07-08T15:08:00Z">
        <w:r w:rsidR="002D07DE" w:rsidRPr="00E53B18">
          <w:rPr>
            <w:rFonts w:ascii="Times New Roman" w:hAnsi="Times New Roman" w:cs="Times New Roman"/>
            <w:rPrChange w:id="6082" w:author="Tri Le" w:date="2021-07-13T20:26:00Z">
              <w:rPr/>
            </w:rPrChange>
          </w:rPr>
          <w:t>all the other sample pairs</w:t>
        </w:r>
      </w:ins>
      <w:ins w:id="6083" w:author="Tri Le" w:date="2021-07-08T15:15:00Z">
        <w:r w:rsidR="001D1BA9" w:rsidRPr="00E53B18">
          <w:rPr>
            <w:rFonts w:ascii="Times New Roman" w:hAnsi="Times New Roman" w:cs="Times New Roman"/>
            <w:rPrChange w:id="6084" w:author="Tri Le" w:date="2021-07-13T20:26:00Z">
              <w:rPr/>
            </w:rPrChange>
          </w:rPr>
          <w:t xml:space="preserve"> </w:t>
        </w:r>
      </w:ins>
      <w:ins w:id="6085" w:author="Tri Le" w:date="2021-07-08T15:08:00Z">
        <w:r w:rsidR="002D07DE" w:rsidRPr="00E53B18">
          <w:rPr>
            <w:rFonts w:ascii="Times New Roman" w:hAnsi="Times New Roman" w:cs="Times New Roman"/>
            <w:rPrChange w:id="6086" w:author="Tri Le" w:date="2021-07-13T20:26:00Z">
              <w:rPr/>
            </w:rPrChange>
          </w:rPr>
          <w:t>were statistically significant</w:t>
        </w:r>
      </w:ins>
      <w:ins w:id="6087" w:author="Tri Le" w:date="2021-07-08T15:09:00Z">
        <w:r w:rsidR="002D07DE" w:rsidRPr="00E53B18">
          <w:rPr>
            <w:rFonts w:ascii="Times New Roman" w:hAnsi="Times New Roman" w:cs="Times New Roman"/>
            <w:rPrChange w:id="6088" w:author="Tri Le" w:date="2021-07-13T20:26:00Z">
              <w:rPr/>
            </w:rPrChange>
          </w:rPr>
          <w:t xml:space="preserve"> when looking at both the volume/mass and biomass perspectives, with p-values ranging from </w:t>
        </w:r>
      </w:ins>
      <w:ins w:id="6089" w:author="Tri Le" w:date="2021-07-08T15:19:00Z">
        <w:r w:rsidR="00AB6530" w:rsidRPr="00E53B18">
          <w:rPr>
            <w:rFonts w:ascii="Times New Roman" w:hAnsi="Times New Roman" w:cs="Times New Roman"/>
            <w:rPrChange w:id="6090" w:author="Tri Le" w:date="2021-07-13T20:26:00Z">
              <w:rPr/>
            </w:rPrChange>
          </w:rPr>
          <w:t>1.304 x 10</w:t>
        </w:r>
        <w:r w:rsidR="00AB6530" w:rsidRPr="00E53B18">
          <w:rPr>
            <w:rFonts w:ascii="Times New Roman" w:hAnsi="Times New Roman" w:cs="Times New Roman"/>
            <w:vertAlign w:val="superscript"/>
            <w:rPrChange w:id="6091" w:author="Tri Le" w:date="2021-07-13T20:26:00Z">
              <w:rPr>
                <w:vertAlign w:val="superscript"/>
              </w:rPr>
            </w:rPrChange>
          </w:rPr>
          <w:t>-8</w:t>
        </w:r>
        <w:r w:rsidR="00AB6530" w:rsidRPr="00E53B18">
          <w:rPr>
            <w:rFonts w:ascii="Times New Roman" w:hAnsi="Times New Roman" w:cs="Times New Roman"/>
            <w:rPrChange w:id="6092" w:author="Tri Le" w:date="2021-07-13T20:26:00Z">
              <w:rPr/>
            </w:rPrChange>
          </w:rPr>
          <w:t xml:space="preserve"> to 0.0046</w:t>
        </w:r>
        <w:del w:id="6093" w:author="Miguel Uyaguari" w:date="2021-07-13T15:42:00Z">
          <w:r w:rsidR="00AB6530" w:rsidRPr="00E53B18" w:rsidDel="000C3455">
            <w:rPr>
              <w:rFonts w:ascii="Times New Roman" w:hAnsi="Times New Roman" w:cs="Times New Roman"/>
              <w:rPrChange w:id="6094" w:author="Tri Le" w:date="2021-07-13T20:26:00Z">
                <w:rPr/>
              </w:rPrChange>
            </w:rPr>
            <w:delText>16</w:delText>
          </w:r>
        </w:del>
      </w:ins>
      <w:ins w:id="6095" w:author="Tri Le" w:date="2021-07-13T17:56:00Z">
        <w:r w:rsidR="00633DCA" w:rsidRPr="00E53B18">
          <w:rPr>
            <w:rFonts w:ascii="Times New Roman" w:hAnsi="Times New Roman" w:cs="Times New Roman"/>
            <w:rPrChange w:id="6096" w:author="Tri Le" w:date="2021-07-13T20:26:00Z">
              <w:rPr/>
            </w:rPrChange>
          </w:rPr>
          <w:t>, except for AS-RS GCN difference in terms of biomass (p-value = 0.0637)</w:t>
        </w:r>
        <w:r w:rsidR="009C0734" w:rsidRPr="00E53B18">
          <w:rPr>
            <w:rFonts w:ascii="Times New Roman" w:hAnsi="Times New Roman" w:cs="Times New Roman"/>
            <w:rPrChange w:id="6097" w:author="Tri Le" w:date="2021-07-13T20:26:00Z">
              <w:rPr/>
            </w:rPrChange>
          </w:rPr>
          <w:t>.</w:t>
        </w:r>
        <w:r w:rsidR="00633DCA" w:rsidRPr="00E53B18">
          <w:rPr>
            <w:rFonts w:ascii="Times New Roman" w:hAnsi="Times New Roman" w:cs="Times New Roman"/>
            <w:rPrChange w:id="6098" w:author="Tri Le" w:date="2021-07-13T20:26:00Z">
              <w:rPr/>
            </w:rPrChange>
          </w:rPr>
          <w:t xml:space="preserve"> </w:t>
        </w:r>
      </w:ins>
      <w:del w:id="6099" w:author="Tri Le" w:date="2021-07-08T15:07:00Z">
        <w:r w:rsidR="00CA6469" w:rsidRPr="00E53B18" w:rsidDel="00C9351E">
          <w:rPr>
            <w:rFonts w:ascii="Times New Roman" w:hAnsi="Times New Roman" w:cs="Times New Roman"/>
            <w:rPrChange w:id="6100" w:author="Tri Le" w:date="2021-07-13T20:26:00Z">
              <w:rPr/>
            </w:rPrChange>
          </w:rPr>
          <w:delText xml:space="preserve"> </w:delText>
        </w:r>
        <w:r w:rsidR="00F125BB" w:rsidRPr="00E53B18" w:rsidDel="00C9351E">
          <w:rPr>
            <w:rFonts w:ascii="Times New Roman" w:hAnsi="Times New Roman" w:cs="Times New Roman"/>
            <w:rPrChange w:id="6101" w:author="Tri Le" w:date="2021-07-13T20:26:00Z">
              <w:rPr/>
            </w:rPrChange>
          </w:rPr>
          <w:delText>Furthermore</w:delText>
        </w:r>
        <w:r w:rsidR="00CA6469" w:rsidRPr="00E53B18" w:rsidDel="00C9351E">
          <w:rPr>
            <w:rFonts w:ascii="Times New Roman" w:hAnsi="Times New Roman" w:cs="Times New Roman"/>
            <w:rPrChange w:id="6102" w:author="Tri Le" w:date="2021-07-13T20:26:00Z">
              <w:rPr/>
            </w:rPrChange>
          </w:rPr>
          <w:delText>, there was not a significant difference between the mean gene copies of GII Norovirus in the effluents and raw sewage samples, as well as between the raw sewage and sludge cake samples in terms of biomass</w:delText>
        </w:r>
        <w:r w:rsidR="00F125BB" w:rsidRPr="00E53B18" w:rsidDel="00C9351E">
          <w:rPr>
            <w:rFonts w:ascii="Times New Roman" w:hAnsi="Times New Roman" w:cs="Times New Roman"/>
            <w:rPrChange w:id="6103" w:author="Tri Le" w:date="2021-07-13T20:26:00Z">
              <w:rPr/>
            </w:rPrChange>
          </w:rPr>
          <w:delText xml:space="preserve"> for Events 1, 3, and 4</w:delText>
        </w:r>
        <w:r w:rsidR="00CA6469" w:rsidRPr="00E53B18" w:rsidDel="00C9351E">
          <w:rPr>
            <w:rFonts w:ascii="Times New Roman" w:hAnsi="Times New Roman" w:cs="Times New Roman"/>
            <w:rPrChange w:id="6104" w:author="Tri Le" w:date="2021-07-13T20:26:00Z">
              <w:rPr/>
            </w:rPrChange>
          </w:rPr>
          <w:delText xml:space="preserve">.  </w:delText>
        </w:r>
      </w:del>
    </w:p>
    <w:p w14:paraId="2BFC83FB" w14:textId="2C9A8DEE" w:rsidR="003922EB" w:rsidRPr="00E53B18" w:rsidRDefault="0072519B" w:rsidP="00A26807">
      <w:pPr>
        <w:spacing w:line="480" w:lineRule="auto"/>
        <w:jc w:val="both"/>
        <w:rPr>
          <w:ins w:id="6105" w:author="muyaguari@yahoo.com" w:date="2021-05-19T13:05:00Z"/>
          <w:rFonts w:ascii="Times New Roman" w:hAnsi="Times New Roman" w:cs="Times New Roman"/>
          <w:rPrChange w:id="6106" w:author="Tri Le" w:date="2021-07-13T20:26:00Z">
            <w:rPr>
              <w:ins w:id="6107" w:author="muyaguari@yahoo.com" w:date="2021-05-19T13:05:00Z"/>
            </w:rPr>
          </w:rPrChange>
        </w:rPr>
      </w:pPr>
      <w:r>
        <w:rPr>
          <w:rFonts w:ascii="Times New Roman" w:hAnsi="Times New Roman" w:cs="Times New Roman"/>
          <w:noProof/>
        </w:rPr>
        <mc:AlternateContent>
          <mc:Choice Requires="wpg">
            <w:drawing>
              <wp:anchor distT="0" distB="0" distL="114300" distR="114300" simplePos="0" relativeHeight="251657216" behindDoc="0" locked="0" layoutInCell="1" allowOverlap="1" wp14:anchorId="2E652B43" wp14:editId="106AB1FF">
                <wp:simplePos x="0" y="0"/>
                <wp:positionH relativeFrom="column">
                  <wp:posOffset>7408</wp:posOffset>
                </wp:positionH>
                <wp:positionV relativeFrom="paragraph">
                  <wp:posOffset>154305</wp:posOffset>
                </wp:positionV>
                <wp:extent cx="5903595" cy="2684357"/>
                <wp:effectExtent l="0" t="19050" r="0" b="1905"/>
                <wp:wrapNone/>
                <wp:docPr id="84" name="Group 84"/>
                <wp:cNvGraphicFramePr/>
                <a:graphic xmlns:a="http://schemas.openxmlformats.org/drawingml/2006/main">
                  <a:graphicData uri="http://schemas.microsoft.com/office/word/2010/wordprocessingGroup">
                    <wpg:wgp>
                      <wpg:cNvGrpSpPr/>
                      <wpg:grpSpPr>
                        <a:xfrm>
                          <a:off x="0" y="0"/>
                          <a:ext cx="5903595" cy="2684357"/>
                          <a:chOff x="0" y="0"/>
                          <a:chExt cx="5903595" cy="2684357"/>
                        </a:xfrm>
                      </wpg:grpSpPr>
                      <wpg:grpSp>
                        <wpg:cNvPr id="48" name="Group 48"/>
                        <wpg:cNvGrpSpPr/>
                        <wpg:grpSpPr>
                          <a:xfrm>
                            <a:off x="0" y="0"/>
                            <a:ext cx="5903595" cy="2684357"/>
                            <a:chOff x="-188806" y="-8470"/>
                            <a:chExt cx="5903806" cy="2684994"/>
                          </a:xfrm>
                        </wpg:grpSpPr>
                        <pic:pic xmlns:pic="http://schemas.openxmlformats.org/drawingml/2006/picture">
                          <pic:nvPicPr>
                            <pic:cNvPr id="36" name="Picture 36"/>
                            <pic:cNvPicPr preferRelativeResize="0">
                              <a:picLocks/>
                            </pic:cNvPicPr>
                          </pic:nvPicPr>
                          <pic:blipFill>
                            <a:blip r:embed="rId41"/>
                            <a:srcRect/>
                            <a:stretch/>
                          </pic:blipFill>
                          <pic:spPr bwMode="auto">
                            <a:xfrm>
                              <a:off x="270641" y="-2118"/>
                              <a:ext cx="2098800" cy="1865242"/>
                            </a:xfrm>
                            <a:prstGeom prst="rect">
                              <a:avLst/>
                            </a:prstGeom>
                            <a:noFill/>
                            <a:ln>
                              <a:solidFill>
                                <a:srgbClr val="000000"/>
                              </a:solidFill>
                            </a:ln>
                          </pic:spPr>
                        </pic:pic>
                        <pic:pic xmlns:pic="http://schemas.openxmlformats.org/drawingml/2006/picture">
                          <pic:nvPicPr>
                            <pic:cNvPr id="37" name="Picture 37"/>
                            <pic:cNvPicPr preferRelativeResize="0">
                              <a:picLocks/>
                            </pic:cNvPicPr>
                          </pic:nvPicPr>
                          <pic:blipFill>
                            <a:blip r:embed="rId42"/>
                            <a:srcRect/>
                            <a:stretch/>
                          </pic:blipFill>
                          <pic:spPr bwMode="auto">
                            <a:xfrm>
                              <a:off x="3223272" y="-339"/>
                              <a:ext cx="2098800" cy="1865243"/>
                            </a:xfrm>
                            <a:prstGeom prst="rect">
                              <a:avLst/>
                            </a:prstGeom>
                            <a:noFill/>
                            <a:ln>
                              <a:solidFill>
                                <a:srgbClr val="000000"/>
                              </a:solidFill>
                            </a:ln>
                          </pic:spPr>
                        </pic:pic>
                        <wps:wsp>
                          <wps:cNvPr id="39" name="Text Box 39"/>
                          <wps:cNvSpPr txBox="1"/>
                          <wps:spPr>
                            <a:xfrm>
                              <a:off x="0" y="2076449"/>
                              <a:ext cx="5715000" cy="60007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6D22D9F" w14:textId="1316EE92" w:rsidR="006B32BD" w:rsidRPr="006C2906" w:rsidRDefault="006B32BD" w:rsidP="00CA6469">
                                <w:pPr>
                                  <w:jc w:val="both"/>
                                  <w:rPr>
                                    <w:rFonts w:ascii="Times New Roman" w:hAnsi="Times New Roman" w:cs="Times New Roman"/>
                                    <w:rPrChange w:id="6108" w:author="Tri Le" w:date="2021-07-14T16:24:00Z">
                                      <w:rPr>
                                        <w:sz w:val="22"/>
                                      </w:rPr>
                                    </w:rPrChange>
                                  </w:rPr>
                                </w:pPr>
                                <w:r w:rsidRPr="006C2906">
                                  <w:rPr>
                                    <w:rFonts w:ascii="Times New Roman" w:hAnsi="Times New Roman" w:cs="Times New Roman"/>
                                    <w:b/>
                                    <w:rPrChange w:id="6109" w:author="Tri Le" w:date="2021-07-14T16:24:00Z">
                                      <w:rPr>
                                        <w:b/>
                                        <w:sz w:val="22"/>
                                      </w:rPr>
                                    </w:rPrChange>
                                  </w:rPr>
                                  <w:t xml:space="preserve">Figure </w:t>
                                </w:r>
                                <w:ins w:id="6110" w:author="Tri Le" w:date="2021-07-14T16:19:00Z">
                                  <w:r w:rsidR="005157AE" w:rsidRPr="006C2906">
                                    <w:rPr>
                                      <w:rFonts w:ascii="Times New Roman" w:hAnsi="Times New Roman" w:cs="Times New Roman"/>
                                      <w:b/>
                                      <w:rPrChange w:id="6111" w:author="Tri Le" w:date="2021-07-14T16:24:00Z">
                                        <w:rPr>
                                          <w:b/>
                                          <w:sz w:val="22"/>
                                        </w:rPr>
                                      </w:rPrChange>
                                    </w:rPr>
                                    <w:t>S2</w:t>
                                  </w:r>
                                </w:ins>
                                <w:del w:id="6112" w:author="Tri Le" w:date="2021-07-14T16:19:00Z">
                                  <w:r w:rsidRPr="006C2906" w:rsidDel="005157AE">
                                    <w:rPr>
                                      <w:rFonts w:ascii="Times New Roman" w:hAnsi="Times New Roman" w:cs="Times New Roman"/>
                                      <w:b/>
                                      <w:rPrChange w:id="6113" w:author="Tri Le" w:date="2021-07-14T16:24:00Z">
                                        <w:rPr>
                                          <w:b/>
                                          <w:sz w:val="22"/>
                                        </w:rPr>
                                      </w:rPrChange>
                                    </w:rPr>
                                    <w:delText>6</w:delText>
                                  </w:r>
                                </w:del>
                                <w:r w:rsidRPr="006C2906">
                                  <w:rPr>
                                    <w:rFonts w:ascii="Times New Roman" w:hAnsi="Times New Roman" w:cs="Times New Roman"/>
                                    <w:b/>
                                    <w:rPrChange w:id="6114" w:author="Tri Le" w:date="2021-07-14T16:24:00Z">
                                      <w:rPr>
                                        <w:b/>
                                        <w:sz w:val="22"/>
                                      </w:rPr>
                                    </w:rPrChange>
                                  </w:rPr>
                                  <w:t>.</w:t>
                                </w:r>
                                <w:r w:rsidRPr="006C2906">
                                  <w:rPr>
                                    <w:rFonts w:ascii="Times New Roman" w:hAnsi="Times New Roman" w:cs="Times New Roman"/>
                                    <w:rPrChange w:id="6115" w:author="Tri Le" w:date="2021-07-14T16:24:00Z">
                                      <w:rPr>
                                        <w:sz w:val="22"/>
                                      </w:rPr>
                                    </w:rPrChange>
                                  </w:rPr>
                                  <w:t xml:space="preserve"> Box plot</w:t>
                                </w:r>
                                <w:ins w:id="6116" w:author="Tri Le" w:date="2021-07-08T15:26:00Z">
                                  <w:r w:rsidRPr="006C2906">
                                    <w:rPr>
                                      <w:rFonts w:ascii="Times New Roman" w:hAnsi="Times New Roman" w:cs="Times New Roman"/>
                                      <w:rPrChange w:id="6117" w:author="Tri Le" w:date="2021-07-14T16:24:00Z">
                                        <w:rPr>
                                          <w:sz w:val="22"/>
                                        </w:rPr>
                                      </w:rPrChange>
                                    </w:rPr>
                                    <w:t xml:space="preserve">s </w:t>
                                  </w:r>
                                </w:ins>
                                <w:del w:id="6118" w:author="Tri Le" w:date="2021-07-08T15:26:00Z">
                                  <w:r w:rsidRPr="006C2906" w:rsidDel="00EA4367">
                                    <w:rPr>
                                      <w:rFonts w:ascii="Times New Roman" w:hAnsi="Times New Roman" w:cs="Times New Roman"/>
                                      <w:rPrChange w:id="6119" w:author="Tri Le" w:date="2021-07-14T16:24:00Z">
                                        <w:rPr>
                                          <w:sz w:val="22"/>
                                        </w:rPr>
                                      </w:rPrChange>
                                    </w:rPr>
                                    <w:delText xml:space="preserve"> </w:delText>
                                  </w:r>
                                  <w:r w:rsidRPr="006C2906" w:rsidDel="00D72881">
                                    <w:rPr>
                                      <w:rFonts w:ascii="Times New Roman" w:hAnsi="Times New Roman" w:cs="Times New Roman"/>
                                      <w:rPrChange w:id="6120" w:author="Tri Le" w:date="2021-07-14T16:24:00Z">
                                        <w:rPr>
                                          <w:sz w:val="22"/>
                                        </w:rPr>
                                      </w:rPrChange>
                                    </w:rPr>
                                    <w:delText xml:space="preserve">graphs </w:delText>
                                  </w:r>
                                </w:del>
                                <w:r w:rsidRPr="006C2906">
                                  <w:rPr>
                                    <w:rFonts w:ascii="Times New Roman" w:hAnsi="Times New Roman" w:cs="Times New Roman"/>
                                    <w:rPrChange w:id="6121" w:author="Tri Le" w:date="2021-07-14T16:24:00Z">
                                      <w:rPr>
                                        <w:sz w:val="22"/>
                                      </w:rPr>
                                    </w:rPrChange>
                                  </w:rPr>
                                  <w:t>of the number of gene</w:t>
                                </w:r>
                                <w:del w:id="6122" w:author="Tri Le" w:date="2021-07-08T15:26:00Z">
                                  <w:r w:rsidRPr="006C2906" w:rsidDel="000404A5">
                                    <w:rPr>
                                      <w:rFonts w:ascii="Times New Roman" w:hAnsi="Times New Roman" w:cs="Times New Roman"/>
                                      <w:rPrChange w:id="6123" w:author="Tri Le" w:date="2021-07-14T16:24:00Z">
                                        <w:rPr>
                                          <w:sz w:val="22"/>
                                        </w:rPr>
                                      </w:rPrChange>
                                    </w:rPr>
                                    <w:delText>s</w:delText>
                                  </w:r>
                                </w:del>
                                <w:r w:rsidRPr="006C2906">
                                  <w:rPr>
                                    <w:rFonts w:ascii="Times New Roman" w:hAnsi="Times New Roman" w:cs="Times New Roman"/>
                                    <w:rPrChange w:id="6124" w:author="Tri Le" w:date="2021-07-14T16:24:00Z">
                                      <w:rPr>
                                        <w:sz w:val="22"/>
                                      </w:rPr>
                                    </w:rPrChange>
                                  </w:rPr>
                                  <w:t xml:space="preserve"> copies of Rotavirus </w:t>
                                </w:r>
                                <w:ins w:id="6125" w:author="Tri Le" w:date="2021-07-08T15:27:00Z">
                                  <w:r w:rsidRPr="006C2906">
                                    <w:rPr>
                                      <w:rFonts w:ascii="Times New Roman" w:hAnsi="Times New Roman" w:cs="Times New Roman"/>
                                      <w:rPrChange w:id="6126" w:author="Tri Le" w:date="2021-07-14T16:24:00Z">
                                        <w:rPr>
                                          <w:sz w:val="22"/>
                                        </w:rPr>
                                      </w:rPrChange>
                                    </w:rPr>
                                    <w:t xml:space="preserve">across each wastewater stage throughout Events 1-4. </w:t>
                                  </w:r>
                                </w:ins>
                                <w:del w:id="6127" w:author="Tri Le" w:date="2021-07-08T15:27:00Z">
                                  <w:r w:rsidRPr="006C2906" w:rsidDel="003B6A34">
                                    <w:rPr>
                                      <w:rFonts w:ascii="Times New Roman" w:hAnsi="Times New Roman" w:cs="Times New Roman"/>
                                      <w:rPrChange w:id="6128" w:author="Tri Le" w:date="2021-07-14T16:24:00Z">
                                        <w:rPr>
                                          <w:sz w:val="22"/>
                                        </w:rPr>
                                      </w:rPrChange>
                                    </w:rPr>
                                    <w:delText xml:space="preserve">across Events 3 and 4. </w:delText>
                                  </w:r>
                                </w:del>
                                <w:r w:rsidRPr="006C2906">
                                  <w:rPr>
                                    <w:rFonts w:ascii="Times New Roman" w:hAnsi="Times New Roman" w:cs="Times New Roman"/>
                                    <w:rPrChange w:id="6129" w:author="Tri Le" w:date="2021-07-14T16:24:00Z">
                                      <w:rPr>
                                        <w:sz w:val="22"/>
                                      </w:rPr>
                                    </w:rPrChange>
                                  </w:rPr>
                                  <w:t>The unit</w:t>
                                </w:r>
                                <w:del w:id="6130" w:author="Tri Le" w:date="2021-07-08T15:27:00Z">
                                  <w:r w:rsidRPr="006C2906" w:rsidDel="00AD373B">
                                    <w:rPr>
                                      <w:rFonts w:ascii="Times New Roman" w:hAnsi="Times New Roman" w:cs="Times New Roman"/>
                                      <w:rPrChange w:id="6131" w:author="Tri Le" w:date="2021-07-14T16:24:00Z">
                                        <w:rPr>
                                          <w:sz w:val="22"/>
                                        </w:rPr>
                                      </w:rPrChange>
                                    </w:rPr>
                                    <w:delText>s</w:delText>
                                  </w:r>
                                </w:del>
                                <w:r w:rsidRPr="006C2906">
                                  <w:rPr>
                                    <w:rFonts w:ascii="Times New Roman" w:hAnsi="Times New Roman" w:cs="Times New Roman"/>
                                    <w:rPrChange w:id="6132" w:author="Tri Le" w:date="2021-07-14T16:24:00Z">
                                      <w:rPr>
                                        <w:sz w:val="22"/>
                                      </w:rPr>
                                    </w:rPrChange>
                                  </w:rPr>
                                  <w:t xml:space="preserve"> for the </w:t>
                                </w:r>
                                <w:ins w:id="6133" w:author="Tri Le" w:date="2021-07-12T18:58:00Z">
                                  <w:r w:rsidRPr="006C2906">
                                    <w:rPr>
                                      <w:rFonts w:ascii="Times New Roman" w:hAnsi="Times New Roman" w:cs="Times New Roman"/>
                                      <w:rPrChange w:id="6134" w:author="Tri Le" w:date="2021-07-14T16:24:00Z">
                                        <w:rPr>
                                          <w:sz w:val="22"/>
                                        </w:rPr>
                                      </w:rPrChange>
                                    </w:rPr>
                                    <w:t>SC</w:t>
                                  </w:r>
                                </w:ins>
                                <w:del w:id="6135" w:author="Tri Le" w:date="2021-07-12T18:58:00Z">
                                  <w:r w:rsidRPr="006C2906" w:rsidDel="00171F97">
                                    <w:rPr>
                                      <w:rFonts w:ascii="Times New Roman" w:hAnsi="Times New Roman" w:cs="Times New Roman"/>
                                      <w:rPrChange w:id="6136" w:author="Tri Le" w:date="2021-07-14T16:24:00Z">
                                        <w:rPr>
                                          <w:sz w:val="22"/>
                                        </w:rPr>
                                      </w:rPrChange>
                                    </w:rPr>
                                    <w:delText>sludge cake</w:delText>
                                  </w:r>
                                </w:del>
                                <w:r w:rsidRPr="006C2906">
                                  <w:rPr>
                                    <w:rFonts w:ascii="Times New Roman" w:hAnsi="Times New Roman" w:cs="Times New Roman"/>
                                    <w:rPrChange w:id="6137" w:author="Tri Le" w:date="2021-07-14T16:24:00Z">
                                      <w:rPr>
                                        <w:sz w:val="22"/>
                                      </w:rPr>
                                    </w:rPrChange>
                                  </w:rPr>
                                  <w:t xml:space="preserve"> in Figure </w:t>
                                </w:r>
                                <w:ins w:id="6138" w:author="Tri Le" w:date="2021-07-14T16:19:00Z">
                                  <w:r w:rsidR="005476A4" w:rsidRPr="006C2906">
                                    <w:rPr>
                                      <w:rFonts w:ascii="Times New Roman" w:hAnsi="Times New Roman" w:cs="Times New Roman"/>
                                      <w:rPrChange w:id="6139" w:author="Tri Le" w:date="2021-07-14T16:24:00Z">
                                        <w:rPr>
                                          <w:sz w:val="22"/>
                                        </w:rPr>
                                      </w:rPrChange>
                                    </w:rPr>
                                    <w:t>S2</w:t>
                                  </w:r>
                                </w:ins>
                                <w:del w:id="6140" w:author="Tri Le" w:date="2021-07-14T16:19:00Z">
                                  <w:r w:rsidRPr="006C2906" w:rsidDel="005476A4">
                                    <w:rPr>
                                      <w:rFonts w:ascii="Times New Roman" w:hAnsi="Times New Roman" w:cs="Times New Roman"/>
                                      <w:rPrChange w:id="6141" w:author="Tri Le" w:date="2021-07-14T16:24:00Z">
                                        <w:rPr>
                                          <w:sz w:val="22"/>
                                        </w:rPr>
                                      </w:rPrChange>
                                    </w:rPr>
                                    <w:delText>6</w:delText>
                                  </w:r>
                                </w:del>
                                <w:r w:rsidRPr="006C2906">
                                  <w:rPr>
                                    <w:rFonts w:ascii="Times New Roman" w:hAnsi="Times New Roman" w:cs="Times New Roman"/>
                                    <w:rPrChange w:id="6142" w:author="Tri Le" w:date="2021-07-14T16:24:00Z">
                                      <w:rPr>
                                        <w:sz w:val="22"/>
                                      </w:rPr>
                                    </w:rPrChange>
                                  </w:rPr>
                                  <w:t xml:space="preserve">A </w:t>
                                </w:r>
                                <w:del w:id="6143" w:author="Tri Le" w:date="2021-07-08T15:28:00Z">
                                  <w:r w:rsidRPr="006C2906" w:rsidDel="00CA0F11">
                                    <w:rPr>
                                      <w:rFonts w:ascii="Times New Roman" w:hAnsi="Times New Roman" w:cs="Times New Roman"/>
                                      <w:rPrChange w:id="6144" w:author="Tri Le" w:date="2021-07-14T16:24:00Z">
                                        <w:rPr>
                                          <w:sz w:val="22"/>
                                        </w:rPr>
                                      </w:rPrChange>
                                    </w:rPr>
                                    <w:delText xml:space="preserve">are </w:delText>
                                  </w:r>
                                </w:del>
                                <w:ins w:id="6145" w:author="Tri Le" w:date="2021-07-08T15:28:00Z">
                                  <w:r w:rsidRPr="006C2906">
                                    <w:rPr>
                                      <w:rFonts w:ascii="Times New Roman" w:hAnsi="Times New Roman" w:cs="Times New Roman"/>
                                      <w:rPrChange w:id="6146" w:author="Tri Le" w:date="2021-07-14T16:24:00Z">
                                        <w:rPr>
                                          <w:sz w:val="22"/>
                                        </w:rPr>
                                      </w:rPrChange>
                                    </w:rPr>
                                    <w:t xml:space="preserve">is </w:t>
                                  </w:r>
                                </w:ins>
                                <w:r w:rsidRPr="006C2906">
                                  <w:rPr>
                                    <w:rFonts w:ascii="Times New Roman" w:hAnsi="Times New Roman" w:cs="Times New Roman"/>
                                    <w:rPrChange w:id="6147" w:author="Tri Le" w:date="2021-07-14T16:24:00Z">
                                      <w:rPr>
                                        <w:sz w:val="22"/>
                                      </w:rPr>
                                    </w:rPrChange>
                                  </w:rPr>
                                  <w:t xml:space="preserve">gene copies per </w:t>
                                </w:r>
                                <w:del w:id="6148" w:author="Tri Le" w:date="2021-07-12T20:08:00Z">
                                  <w:r w:rsidRPr="006C2906" w:rsidDel="0006553E">
                                    <w:rPr>
                                      <w:rFonts w:ascii="Times New Roman" w:hAnsi="Times New Roman" w:cs="Times New Roman"/>
                                      <w:rPrChange w:id="6149" w:author="Tri Le" w:date="2021-07-14T16:24:00Z">
                                        <w:rPr>
                                          <w:sz w:val="22"/>
                                        </w:rPr>
                                      </w:rPrChange>
                                    </w:rPr>
                                    <w:delText xml:space="preserve">gram </w:delText>
                                  </w:r>
                                </w:del>
                                <w:ins w:id="6150" w:author="Tri Le" w:date="2021-07-12T20:08:00Z">
                                  <w:r w:rsidRPr="006C2906">
                                    <w:rPr>
                                      <w:rFonts w:ascii="Times New Roman" w:hAnsi="Times New Roman" w:cs="Times New Roman"/>
                                      <w:rPrChange w:id="6151" w:author="Tri Le" w:date="2021-07-14T16:24:00Z">
                                        <w:rPr>
                                          <w:sz w:val="22"/>
                                        </w:rPr>
                                      </w:rPrChange>
                                    </w:rPr>
                                    <w:t xml:space="preserve">g </w:t>
                                  </w:r>
                                </w:ins>
                                <w:r w:rsidRPr="006C2906">
                                  <w:rPr>
                                    <w:rFonts w:ascii="Times New Roman" w:hAnsi="Times New Roman" w:cs="Times New Roman"/>
                                    <w:rPrChange w:id="6152" w:author="Tri Le" w:date="2021-07-14T16:24:00Z">
                                      <w:rPr>
                                        <w:sz w:val="22"/>
                                      </w:rPr>
                                    </w:rPrChange>
                                  </w:rPr>
                                  <w:t>of</w:t>
                                </w:r>
                                <w:ins w:id="6153" w:author="Tri Le" w:date="2021-07-08T15:28:00Z">
                                  <w:r w:rsidRPr="006C2906">
                                    <w:rPr>
                                      <w:rFonts w:ascii="Times New Roman" w:hAnsi="Times New Roman" w:cs="Times New Roman"/>
                                      <w:rPrChange w:id="6154" w:author="Tri Le" w:date="2021-07-14T16:24:00Z">
                                        <w:rPr>
                                          <w:sz w:val="22"/>
                                        </w:rPr>
                                      </w:rPrChange>
                                    </w:rPr>
                                    <w:t xml:space="preserve"> sample</w:t>
                                  </w:r>
                                </w:ins>
                                <w:del w:id="6155" w:author="Tri Le" w:date="2021-07-08T15:28:00Z">
                                  <w:r w:rsidRPr="006C2906" w:rsidDel="00FB56D2">
                                    <w:rPr>
                                      <w:rFonts w:ascii="Times New Roman" w:hAnsi="Times New Roman" w:cs="Times New Roman"/>
                                      <w:rPrChange w:id="6156" w:author="Tri Le" w:date="2021-07-14T16:24:00Z">
                                        <w:rPr>
                                          <w:sz w:val="22"/>
                                        </w:rPr>
                                      </w:rPrChange>
                                    </w:rPr>
                                    <w:delText xml:space="preserve"> RNA</w:delText>
                                  </w:r>
                                </w:del>
                                <w:r w:rsidRPr="006C2906">
                                  <w:rPr>
                                    <w:rFonts w:ascii="Times New Roman" w:hAnsi="Times New Roman" w:cs="Times New Roman"/>
                                    <w:rPrChange w:id="6157" w:author="Tri Le" w:date="2021-07-14T16:24:00Z">
                                      <w:rPr>
                                        <w:sz w:val="22"/>
                                      </w:rPr>
                                    </w:rPrChange>
                                  </w:rPr>
                                  <w:t>.</w:t>
                                </w:r>
                              </w:p>
                              <w:p w14:paraId="782D1CED" w14:textId="77777777" w:rsidR="006B32BD" w:rsidRPr="006C2906" w:rsidRDefault="006B32BD" w:rsidP="00CA6469">
                                <w:pPr>
                                  <w:rPr>
                                    <w:rFonts w:ascii="Times New Roman" w:hAnsi="Times New Roman" w:cs="Times New Roman"/>
                                    <w:rPrChange w:id="6158" w:author="Tri Le" w:date="2021-07-14T16:24:00Z">
                                      <w:rPr/>
                                    </w:rPrChang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188806" y="-8470"/>
                              <a:ext cx="516466"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EE9127" w14:textId="5F3108D9" w:rsidR="006B32BD" w:rsidRPr="006C2906" w:rsidRDefault="00B121CD" w:rsidP="00CA6469">
                                <w:pPr>
                                  <w:rPr>
                                    <w:rFonts w:ascii="Times New Roman" w:hAnsi="Times New Roman" w:cs="Times New Roman"/>
                                    <w:b/>
                                    <w:rPrChange w:id="6159" w:author="Tri Le" w:date="2021-07-14T16:24:00Z">
                                      <w:rPr>
                                        <w:b/>
                                      </w:rPr>
                                    </w:rPrChange>
                                  </w:rPr>
                                </w:pPr>
                                <w:ins w:id="6160" w:author="Tri Le" w:date="2021-07-14T16:19:00Z">
                                  <w:r w:rsidRPr="006C2906">
                                    <w:rPr>
                                      <w:rFonts w:ascii="Times New Roman" w:hAnsi="Times New Roman" w:cs="Times New Roman"/>
                                      <w:b/>
                                      <w:rPrChange w:id="6161" w:author="Tri Le" w:date="2021-07-14T16:24:00Z">
                                        <w:rPr>
                                          <w:b/>
                                        </w:rPr>
                                      </w:rPrChange>
                                    </w:rPr>
                                    <w:t>S2</w:t>
                                  </w:r>
                                </w:ins>
                                <w:del w:id="6162" w:author="Tri Le" w:date="2021-07-14T16:19:00Z">
                                  <w:r w:rsidR="006B32BD" w:rsidRPr="006C2906" w:rsidDel="00B121CD">
                                    <w:rPr>
                                      <w:rFonts w:ascii="Times New Roman" w:hAnsi="Times New Roman" w:cs="Times New Roman"/>
                                      <w:b/>
                                      <w:rPrChange w:id="6163" w:author="Tri Le" w:date="2021-07-14T16:24:00Z">
                                        <w:rPr>
                                          <w:b/>
                                        </w:rPr>
                                      </w:rPrChange>
                                    </w:rPr>
                                    <w:delText>6</w:delText>
                                  </w:r>
                                </w:del>
                                <w:r w:rsidR="006B32BD" w:rsidRPr="006C2906">
                                  <w:rPr>
                                    <w:rFonts w:ascii="Times New Roman" w:hAnsi="Times New Roman" w:cs="Times New Roman"/>
                                    <w:b/>
                                    <w:rPrChange w:id="6164" w:author="Tri Le" w:date="2021-07-14T16:24:00Z">
                                      <w:rPr>
                                        <w:b/>
                                      </w:rPr>
                                    </w:rPrChang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 name="Text Box 2"/>
                        <wps:cNvSpPr txBox="1"/>
                        <wps:spPr>
                          <a:xfrm>
                            <a:off x="2954866" y="6350"/>
                            <a:ext cx="516255" cy="34226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19BE784" w14:textId="73781593" w:rsidR="00E75777" w:rsidRPr="006C2906" w:rsidRDefault="00E75777" w:rsidP="00E75777">
                              <w:pPr>
                                <w:rPr>
                                  <w:rFonts w:ascii="Times New Roman" w:hAnsi="Times New Roman" w:cs="Times New Roman"/>
                                  <w:b/>
                                  <w:rPrChange w:id="6165" w:author="Tri Le" w:date="2021-07-14T16:24:00Z">
                                    <w:rPr>
                                      <w:b/>
                                    </w:rPr>
                                  </w:rPrChange>
                                </w:rPr>
                              </w:pPr>
                              <w:ins w:id="6166" w:author="Tri Le" w:date="2021-07-14T16:19:00Z">
                                <w:r w:rsidRPr="006C2906">
                                  <w:rPr>
                                    <w:rFonts w:ascii="Times New Roman" w:hAnsi="Times New Roman" w:cs="Times New Roman"/>
                                    <w:b/>
                                    <w:rPrChange w:id="6167" w:author="Tri Le" w:date="2021-07-14T16:24:00Z">
                                      <w:rPr>
                                        <w:b/>
                                      </w:rPr>
                                    </w:rPrChange>
                                  </w:rPr>
                                  <w:t>S2</w:t>
                                </w:r>
                              </w:ins>
                              <w:del w:id="6168" w:author="Tri Le" w:date="2021-07-14T16:19:00Z">
                                <w:r w:rsidRPr="006C2906" w:rsidDel="00B121CD">
                                  <w:rPr>
                                    <w:rFonts w:ascii="Times New Roman" w:hAnsi="Times New Roman" w:cs="Times New Roman"/>
                                    <w:b/>
                                    <w:rPrChange w:id="6169" w:author="Tri Le" w:date="2021-07-14T16:24:00Z">
                                      <w:rPr>
                                        <w:b/>
                                      </w:rPr>
                                    </w:rPrChange>
                                  </w:rPr>
                                  <w:delText>6</w:delText>
                                </w:r>
                              </w:del>
                              <w:ins w:id="6170" w:author="Tri Le" w:date="2021-07-14T16:20:00Z">
                                <w:r w:rsidRPr="006C2906">
                                  <w:rPr>
                                    <w:rFonts w:ascii="Times New Roman" w:hAnsi="Times New Roman" w:cs="Times New Roman"/>
                                    <w:b/>
                                    <w:rPrChange w:id="6171" w:author="Tri Le" w:date="2021-07-14T16:24:00Z">
                                      <w:rPr>
                                        <w:b/>
                                      </w:rPr>
                                    </w:rPrChange>
                                  </w:rPr>
                                  <w:t>B</w:t>
                                </w:r>
                              </w:ins>
                              <w:del w:id="6172" w:author="Tri Le" w:date="2021-07-14T16:20:00Z">
                                <w:r w:rsidRPr="006C2906" w:rsidDel="00E75777">
                                  <w:rPr>
                                    <w:rFonts w:ascii="Times New Roman" w:hAnsi="Times New Roman" w:cs="Times New Roman"/>
                                    <w:b/>
                                    <w:rPrChange w:id="6173" w:author="Tri Le" w:date="2021-07-14T16:24:00Z">
                                      <w:rPr>
                                        <w:b/>
                                      </w:rPr>
                                    </w:rPrChange>
                                  </w:rPr>
                                  <w:delText>A</w:delText>
                                </w:r>
                              </w:del>
                              <w:r w:rsidRPr="006C2906">
                                <w:rPr>
                                  <w:rFonts w:ascii="Times New Roman" w:hAnsi="Times New Roman" w:cs="Times New Roman"/>
                                  <w:b/>
                                  <w:rPrChange w:id="6174" w:author="Tri Le" w:date="2021-07-14T16:24:00Z">
                                    <w:rPr>
                                      <w:b/>
                                    </w:rPr>
                                  </w:rPrChang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E652B43" id="Group 84" o:spid="_x0000_s1065" style="position:absolute;left:0;text-align:left;margin-left:.6pt;margin-top:12.15pt;width:464.85pt;height:211.35pt;z-index:251657216;mso-height-relative:margin" coordsize="59035,26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">
                <v:group id="Group 48" o:spid="_x0000_s1066" style="position:absolute;width:59035;height:26843" coordorigin="-1888,-84" coordsize="59038,26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36" o:spid="_x0000_s1067" type="#_x0000_t75" style="position:absolute;left:2706;top:-21;width:20988;height:186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" stroked="t">
                    <v:imagedata r:id="rId43" o:title=""/>
                    <v:path arrowok="t"/>
                    <o:lock v:ext="edit" aspectratio="f"/>
                  </v:shape>
                  <v:shape id="Picture 37" o:spid="_x0000_s1068" type="#_x0000_t75" style="position:absolute;left:32232;top:-3;width:20988;height:186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" stroked="t">
                    <v:imagedata r:id="rId44" o:title=""/>
                    <v:path arrowok="t"/>
                    <o:lock v:ext="edit" aspectratio="f"/>
                  </v:shape>
                  <v:shape id="Text Box 39" o:spid="_x0000_s1069" type="#_x0000_t202" style="position:absolute;top:20764;width:57150;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76D22D9F" w14:textId="1316EE92" w:rsidR="006B32BD" w:rsidRPr="006C2906" w:rsidRDefault="006B32BD" w:rsidP="00CA6469">
                          <w:pPr>
                            <w:jc w:val="both"/>
                            <w:rPr>
                              <w:rFonts w:ascii="Times New Roman" w:hAnsi="Times New Roman" w:cs="Times New Roman"/>
                              <w:rPrChange w:id="6175" w:author="Tri Le" w:date="2021-07-14T16:24:00Z">
                                <w:rPr>
                                  <w:sz w:val="22"/>
                                </w:rPr>
                              </w:rPrChange>
                            </w:rPr>
                          </w:pPr>
                          <w:r w:rsidRPr="006C2906">
                            <w:rPr>
                              <w:rFonts w:ascii="Times New Roman" w:hAnsi="Times New Roman" w:cs="Times New Roman"/>
                              <w:b/>
                              <w:rPrChange w:id="6176" w:author="Tri Le" w:date="2021-07-14T16:24:00Z">
                                <w:rPr>
                                  <w:b/>
                                  <w:sz w:val="22"/>
                                </w:rPr>
                              </w:rPrChange>
                            </w:rPr>
                            <w:t xml:space="preserve">Figure </w:t>
                          </w:r>
                          <w:ins w:id="6177" w:author="Tri Le" w:date="2021-07-14T16:19:00Z">
                            <w:r w:rsidR="005157AE" w:rsidRPr="006C2906">
                              <w:rPr>
                                <w:rFonts w:ascii="Times New Roman" w:hAnsi="Times New Roman" w:cs="Times New Roman"/>
                                <w:b/>
                                <w:rPrChange w:id="6178" w:author="Tri Le" w:date="2021-07-14T16:24:00Z">
                                  <w:rPr>
                                    <w:b/>
                                    <w:sz w:val="22"/>
                                  </w:rPr>
                                </w:rPrChange>
                              </w:rPr>
                              <w:t>S2</w:t>
                            </w:r>
                          </w:ins>
                          <w:del w:id="6179" w:author="Tri Le" w:date="2021-07-14T16:19:00Z">
                            <w:r w:rsidRPr="006C2906" w:rsidDel="005157AE">
                              <w:rPr>
                                <w:rFonts w:ascii="Times New Roman" w:hAnsi="Times New Roman" w:cs="Times New Roman"/>
                                <w:b/>
                                <w:rPrChange w:id="6180" w:author="Tri Le" w:date="2021-07-14T16:24:00Z">
                                  <w:rPr>
                                    <w:b/>
                                    <w:sz w:val="22"/>
                                  </w:rPr>
                                </w:rPrChange>
                              </w:rPr>
                              <w:delText>6</w:delText>
                            </w:r>
                          </w:del>
                          <w:r w:rsidRPr="006C2906">
                            <w:rPr>
                              <w:rFonts w:ascii="Times New Roman" w:hAnsi="Times New Roman" w:cs="Times New Roman"/>
                              <w:b/>
                              <w:rPrChange w:id="6181" w:author="Tri Le" w:date="2021-07-14T16:24:00Z">
                                <w:rPr>
                                  <w:b/>
                                  <w:sz w:val="22"/>
                                </w:rPr>
                              </w:rPrChange>
                            </w:rPr>
                            <w:t>.</w:t>
                          </w:r>
                          <w:r w:rsidRPr="006C2906">
                            <w:rPr>
                              <w:rFonts w:ascii="Times New Roman" w:hAnsi="Times New Roman" w:cs="Times New Roman"/>
                              <w:rPrChange w:id="6182" w:author="Tri Le" w:date="2021-07-14T16:24:00Z">
                                <w:rPr>
                                  <w:sz w:val="22"/>
                                </w:rPr>
                              </w:rPrChange>
                            </w:rPr>
                            <w:t xml:space="preserve"> Box plot</w:t>
                          </w:r>
                          <w:ins w:id="6183" w:author="Tri Le" w:date="2021-07-08T15:26:00Z">
                            <w:r w:rsidRPr="006C2906">
                              <w:rPr>
                                <w:rFonts w:ascii="Times New Roman" w:hAnsi="Times New Roman" w:cs="Times New Roman"/>
                                <w:rPrChange w:id="6184" w:author="Tri Le" w:date="2021-07-14T16:24:00Z">
                                  <w:rPr>
                                    <w:sz w:val="22"/>
                                  </w:rPr>
                                </w:rPrChange>
                              </w:rPr>
                              <w:t xml:space="preserve">s </w:t>
                            </w:r>
                          </w:ins>
                          <w:del w:id="6185" w:author="Tri Le" w:date="2021-07-08T15:26:00Z">
                            <w:r w:rsidRPr="006C2906" w:rsidDel="00EA4367">
                              <w:rPr>
                                <w:rFonts w:ascii="Times New Roman" w:hAnsi="Times New Roman" w:cs="Times New Roman"/>
                                <w:rPrChange w:id="6186" w:author="Tri Le" w:date="2021-07-14T16:24:00Z">
                                  <w:rPr>
                                    <w:sz w:val="22"/>
                                  </w:rPr>
                                </w:rPrChange>
                              </w:rPr>
                              <w:delText xml:space="preserve"> </w:delText>
                            </w:r>
                            <w:r w:rsidRPr="006C2906" w:rsidDel="00D72881">
                              <w:rPr>
                                <w:rFonts w:ascii="Times New Roman" w:hAnsi="Times New Roman" w:cs="Times New Roman"/>
                                <w:rPrChange w:id="6187" w:author="Tri Le" w:date="2021-07-14T16:24:00Z">
                                  <w:rPr>
                                    <w:sz w:val="22"/>
                                  </w:rPr>
                                </w:rPrChange>
                              </w:rPr>
                              <w:delText xml:space="preserve">graphs </w:delText>
                            </w:r>
                          </w:del>
                          <w:r w:rsidRPr="006C2906">
                            <w:rPr>
                              <w:rFonts w:ascii="Times New Roman" w:hAnsi="Times New Roman" w:cs="Times New Roman"/>
                              <w:rPrChange w:id="6188" w:author="Tri Le" w:date="2021-07-14T16:24:00Z">
                                <w:rPr>
                                  <w:sz w:val="22"/>
                                </w:rPr>
                              </w:rPrChange>
                            </w:rPr>
                            <w:t>of the number of gene</w:t>
                          </w:r>
                          <w:del w:id="6189" w:author="Tri Le" w:date="2021-07-08T15:26:00Z">
                            <w:r w:rsidRPr="006C2906" w:rsidDel="000404A5">
                              <w:rPr>
                                <w:rFonts w:ascii="Times New Roman" w:hAnsi="Times New Roman" w:cs="Times New Roman"/>
                                <w:rPrChange w:id="6190" w:author="Tri Le" w:date="2021-07-14T16:24:00Z">
                                  <w:rPr>
                                    <w:sz w:val="22"/>
                                  </w:rPr>
                                </w:rPrChange>
                              </w:rPr>
                              <w:delText>s</w:delText>
                            </w:r>
                          </w:del>
                          <w:r w:rsidRPr="006C2906">
                            <w:rPr>
                              <w:rFonts w:ascii="Times New Roman" w:hAnsi="Times New Roman" w:cs="Times New Roman"/>
                              <w:rPrChange w:id="6191" w:author="Tri Le" w:date="2021-07-14T16:24:00Z">
                                <w:rPr>
                                  <w:sz w:val="22"/>
                                </w:rPr>
                              </w:rPrChange>
                            </w:rPr>
                            <w:t xml:space="preserve"> copies of Rotavirus </w:t>
                          </w:r>
                          <w:ins w:id="6192" w:author="Tri Le" w:date="2021-07-08T15:27:00Z">
                            <w:r w:rsidRPr="006C2906">
                              <w:rPr>
                                <w:rFonts w:ascii="Times New Roman" w:hAnsi="Times New Roman" w:cs="Times New Roman"/>
                                <w:rPrChange w:id="6193" w:author="Tri Le" w:date="2021-07-14T16:24:00Z">
                                  <w:rPr>
                                    <w:sz w:val="22"/>
                                  </w:rPr>
                                </w:rPrChange>
                              </w:rPr>
                              <w:t xml:space="preserve">across each wastewater stage throughout Events 1-4. </w:t>
                            </w:r>
                          </w:ins>
                          <w:del w:id="6194" w:author="Tri Le" w:date="2021-07-08T15:27:00Z">
                            <w:r w:rsidRPr="006C2906" w:rsidDel="003B6A34">
                              <w:rPr>
                                <w:rFonts w:ascii="Times New Roman" w:hAnsi="Times New Roman" w:cs="Times New Roman"/>
                                <w:rPrChange w:id="6195" w:author="Tri Le" w:date="2021-07-14T16:24:00Z">
                                  <w:rPr>
                                    <w:sz w:val="22"/>
                                  </w:rPr>
                                </w:rPrChange>
                              </w:rPr>
                              <w:delText xml:space="preserve">across Events 3 and 4. </w:delText>
                            </w:r>
                          </w:del>
                          <w:r w:rsidRPr="006C2906">
                            <w:rPr>
                              <w:rFonts w:ascii="Times New Roman" w:hAnsi="Times New Roman" w:cs="Times New Roman"/>
                              <w:rPrChange w:id="6196" w:author="Tri Le" w:date="2021-07-14T16:24:00Z">
                                <w:rPr>
                                  <w:sz w:val="22"/>
                                </w:rPr>
                              </w:rPrChange>
                            </w:rPr>
                            <w:t>The unit</w:t>
                          </w:r>
                          <w:del w:id="6197" w:author="Tri Le" w:date="2021-07-08T15:27:00Z">
                            <w:r w:rsidRPr="006C2906" w:rsidDel="00AD373B">
                              <w:rPr>
                                <w:rFonts w:ascii="Times New Roman" w:hAnsi="Times New Roman" w:cs="Times New Roman"/>
                                <w:rPrChange w:id="6198" w:author="Tri Le" w:date="2021-07-14T16:24:00Z">
                                  <w:rPr>
                                    <w:sz w:val="22"/>
                                  </w:rPr>
                                </w:rPrChange>
                              </w:rPr>
                              <w:delText>s</w:delText>
                            </w:r>
                          </w:del>
                          <w:r w:rsidRPr="006C2906">
                            <w:rPr>
                              <w:rFonts w:ascii="Times New Roman" w:hAnsi="Times New Roman" w:cs="Times New Roman"/>
                              <w:rPrChange w:id="6199" w:author="Tri Le" w:date="2021-07-14T16:24:00Z">
                                <w:rPr>
                                  <w:sz w:val="22"/>
                                </w:rPr>
                              </w:rPrChange>
                            </w:rPr>
                            <w:t xml:space="preserve"> for the </w:t>
                          </w:r>
                          <w:ins w:id="6200" w:author="Tri Le" w:date="2021-07-12T18:58:00Z">
                            <w:r w:rsidRPr="006C2906">
                              <w:rPr>
                                <w:rFonts w:ascii="Times New Roman" w:hAnsi="Times New Roman" w:cs="Times New Roman"/>
                                <w:rPrChange w:id="6201" w:author="Tri Le" w:date="2021-07-14T16:24:00Z">
                                  <w:rPr>
                                    <w:sz w:val="22"/>
                                  </w:rPr>
                                </w:rPrChange>
                              </w:rPr>
                              <w:t>SC</w:t>
                            </w:r>
                          </w:ins>
                          <w:del w:id="6202" w:author="Tri Le" w:date="2021-07-12T18:58:00Z">
                            <w:r w:rsidRPr="006C2906" w:rsidDel="00171F97">
                              <w:rPr>
                                <w:rFonts w:ascii="Times New Roman" w:hAnsi="Times New Roman" w:cs="Times New Roman"/>
                                <w:rPrChange w:id="6203" w:author="Tri Le" w:date="2021-07-14T16:24:00Z">
                                  <w:rPr>
                                    <w:sz w:val="22"/>
                                  </w:rPr>
                                </w:rPrChange>
                              </w:rPr>
                              <w:delText>sludge cake</w:delText>
                            </w:r>
                          </w:del>
                          <w:r w:rsidRPr="006C2906">
                            <w:rPr>
                              <w:rFonts w:ascii="Times New Roman" w:hAnsi="Times New Roman" w:cs="Times New Roman"/>
                              <w:rPrChange w:id="6204" w:author="Tri Le" w:date="2021-07-14T16:24:00Z">
                                <w:rPr>
                                  <w:sz w:val="22"/>
                                </w:rPr>
                              </w:rPrChange>
                            </w:rPr>
                            <w:t xml:space="preserve"> in Figure </w:t>
                          </w:r>
                          <w:ins w:id="6205" w:author="Tri Le" w:date="2021-07-14T16:19:00Z">
                            <w:r w:rsidR="005476A4" w:rsidRPr="006C2906">
                              <w:rPr>
                                <w:rFonts w:ascii="Times New Roman" w:hAnsi="Times New Roman" w:cs="Times New Roman"/>
                                <w:rPrChange w:id="6206" w:author="Tri Le" w:date="2021-07-14T16:24:00Z">
                                  <w:rPr>
                                    <w:sz w:val="22"/>
                                  </w:rPr>
                                </w:rPrChange>
                              </w:rPr>
                              <w:t>S2</w:t>
                            </w:r>
                          </w:ins>
                          <w:del w:id="6207" w:author="Tri Le" w:date="2021-07-14T16:19:00Z">
                            <w:r w:rsidRPr="006C2906" w:rsidDel="005476A4">
                              <w:rPr>
                                <w:rFonts w:ascii="Times New Roman" w:hAnsi="Times New Roman" w:cs="Times New Roman"/>
                                <w:rPrChange w:id="6208" w:author="Tri Le" w:date="2021-07-14T16:24:00Z">
                                  <w:rPr>
                                    <w:sz w:val="22"/>
                                  </w:rPr>
                                </w:rPrChange>
                              </w:rPr>
                              <w:delText>6</w:delText>
                            </w:r>
                          </w:del>
                          <w:r w:rsidRPr="006C2906">
                            <w:rPr>
                              <w:rFonts w:ascii="Times New Roman" w:hAnsi="Times New Roman" w:cs="Times New Roman"/>
                              <w:rPrChange w:id="6209" w:author="Tri Le" w:date="2021-07-14T16:24:00Z">
                                <w:rPr>
                                  <w:sz w:val="22"/>
                                </w:rPr>
                              </w:rPrChange>
                            </w:rPr>
                            <w:t xml:space="preserve">A </w:t>
                          </w:r>
                          <w:del w:id="6210" w:author="Tri Le" w:date="2021-07-08T15:28:00Z">
                            <w:r w:rsidRPr="006C2906" w:rsidDel="00CA0F11">
                              <w:rPr>
                                <w:rFonts w:ascii="Times New Roman" w:hAnsi="Times New Roman" w:cs="Times New Roman"/>
                                <w:rPrChange w:id="6211" w:author="Tri Le" w:date="2021-07-14T16:24:00Z">
                                  <w:rPr>
                                    <w:sz w:val="22"/>
                                  </w:rPr>
                                </w:rPrChange>
                              </w:rPr>
                              <w:delText xml:space="preserve">are </w:delText>
                            </w:r>
                          </w:del>
                          <w:ins w:id="6212" w:author="Tri Le" w:date="2021-07-08T15:28:00Z">
                            <w:r w:rsidRPr="006C2906">
                              <w:rPr>
                                <w:rFonts w:ascii="Times New Roman" w:hAnsi="Times New Roman" w:cs="Times New Roman"/>
                                <w:rPrChange w:id="6213" w:author="Tri Le" w:date="2021-07-14T16:24:00Z">
                                  <w:rPr>
                                    <w:sz w:val="22"/>
                                  </w:rPr>
                                </w:rPrChange>
                              </w:rPr>
                              <w:t xml:space="preserve">is </w:t>
                            </w:r>
                          </w:ins>
                          <w:r w:rsidRPr="006C2906">
                            <w:rPr>
                              <w:rFonts w:ascii="Times New Roman" w:hAnsi="Times New Roman" w:cs="Times New Roman"/>
                              <w:rPrChange w:id="6214" w:author="Tri Le" w:date="2021-07-14T16:24:00Z">
                                <w:rPr>
                                  <w:sz w:val="22"/>
                                </w:rPr>
                              </w:rPrChange>
                            </w:rPr>
                            <w:t xml:space="preserve">gene copies per </w:t>
                          </w:r>
                          <w:del w:id="6215" w:author="Tri Le" w:date="2021-07-12T20:08:00Z">
                            <w:r w:rsidRPr="006C2906" w:rsidDel="0006553E">
                              <w:rPr>
                                <w:rFonts w:ascii="Times New Roman" w:hAnsi="Times New Roman" w:cs="Times New Roman"/>
                                <w:rPrChange w:id="6216" w:author="Tri Le" w:date="2021-07-14T16:24:00Z">
                                  <w:rPr>
                                    <w:sz w:val="22"/>
                                  </w:rPr>
                                </w:rPrChange>
                              </w:rPr>
                              <w:delText xml:space="preserve">gram </w:delText>
                            </w:r>
                          </w:del>
                          <w:ins w:id="6217" w:author="Tri Le" w:date="2021-07-12T20:08:00Z">
                            <w:r w:rsidRPr="006C2906">
                              <w:rPr>
                                <w:rFonts w:ascii="Times New Roman" w:hAnsi="Times New Roman" w:cs="Times New Roman"/>
                                <w:rPrChange w:id="6218" w:author="Tri Le" w:date="2021-07-14T16:24:00Z">
                                  <w:rPr>
                                    <w:sz w:val="22"/>
                                  </w:rPr>
                                </w:rPrChange>
                              </w:rPr>
                              <w:t xml:space="preserve">g </w:t>
                            </w:r>
                          </w:ins>
                          <w:r w:rsidRPr="006C2906">
                            <w:rPr>
                              <w:rFonts w:ascii="Times New Roman" w:hAnsi="Times New Roman" w:cs="Times New Roman"/>
                              <w:rPrChange w:id="6219" w:author="Tri Le" w:date="2021-07-14T16:24:00Z">
                                <w:rPr>
                                  <w:sz w:val="22"/>
                                </w:rPr>
                              </w:rPrChange>
                            </w:rPr>
                            <w:t>of</w:t>
                          </w:r>
                          <w:ins w:id="6220" w:author="Tri Le" w:date="2021-07-08T15:28:00Z">
                            <w:r w:rsidRPr="006C2906">
                              <w:rPr>
                                <w:rFonts w:ascii="Times New Roman" w:hAnsi="Times New Roman" w:cs="Times New Roman"/>
                                <w:rPrChange w:id="6221" w:author="Tri Le" w:date="2021-07-14T16:24:00Z">
                                  <w:rPr>
                                    <w:sz w:val="22"/>
                                  </w:rPr>
                                </w:rPrChange>
                              </w:rPr>
                              <w:t xml:space="preserve"> sample</w:t>
                            </w:r>
                          </w:ins>
                          <w:del w:id="6222" w:author="Tri Le" w:date="2021-07-08T15:28:00Z">
                            <w:r w:rsidRPr="006C2906" w:rsidDel="00FB56D2">
                              <w:rPr>
                                <w:rFonts w:ascii="Times New Roman" w:hAnsi="Times New Roman" w:cs="Times New Roman"/>
                                <w:rPrChange w:id="6223" w:author="Tri Le" w:date="2021-07-14T16:24:00Z">
                                  <w:rPr>
                                    <w:sz w:val="22"/>
                                  </w:rPr>
                                </w:rPrChange>
                              </w:rPr>
                              <w:delText xml:space="preserve"> RNA</w:delText>
                            </w:r>
                          </w:del>
                          <w:r w:rsidRPr="006C2906">
                            <w:rPr>
                              <w:rFonts w:ascii="Times New Roman" w:hAnsi="Times New Roman" w:cs="Times New Roman"/>
                              <w:rPrChange w:id="6224" w:author="Tri Le" w:date="2021-07-14T16:24:00Z">
                                <w:rPr>
                                  <w:sz w:val="22"/>
                                </w:rPr>
                              </w:rPrChange>
                            </w:rPr>
                            <w:t>.</w:t>
                          </w:r>
                        </w:p>
                        <w:p w14:paraId="782D1CED" w14:textId="77777777" w:rsidR="006B32BD" w:rsidRPr="006C2906" w:rsidRDefault="006B32BD" w:rsidP="00CA6469">
                          <w:pPr>
                            <w:rPr>
                              <w:rFonts w:ascii="Times New Roman" w:hAnsi="Times New Roman" w:cs="Times New Roman"/>
                              <w:rPrChange w:id="6225" w:author="Tri Le" w:date="2021-07-14T16:24:00Z">
                                <w:rPr/>
                              </w:rPrChange>
                            </w:rPr>
                          </w:pPr>
                        </w:p>
                      </w:txbxContent>
                    </v:textbox>
                  </v:shape>
                  <v:shape id="Text Box 40" o:spid="_x0000_s1070" type="#_x0000_t202" style="position:absolute;left:-1888;top:-84;width:5164;height:3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14:paraId="3BEE9127" w14:textId="5F3108D9" w:rsidR="006B32BD" w:rsidRPr="006C2906" w:rsidRDefault="00B121CD" w:rsidP="00CA6469">
                          <w:pPr>
                            <w:rPr>
                              <w:rFonts w:ascii="Times New Roman" w:hAnsi="Times New Roman" w:cs="Times New Roman"/>
                              <w:b/>
                              <w:rPrChange w:id="6226" w:author="Tri Le" w:date="2021-07-14T16:24:00Z">
                                <w:rPr>
                                  <w:b/>
                                </w:rPr>
                              </w:rPrChange>
                            </w:rPr>
                          </w:pPr>
                          <w:ins w:id="6227" w:author="Tri Le" w:date="2021-07-14T16:19:00Z">
                            <w:r w:rsidRPr="006C2906">
                              <w:rPr>
                                <w:rFonts w:ascii="Times New Roman" w:hAnsi="Times New Roman" w:cs="Times New Roman"/>
                                <w:b/>
                                <w:rPrChange w:id="6228" w:author="Tri Le" w:date="2021-07-14T16:24:00Z">
                                  <w:rPr>
                                    <w:b/>
                                  </w:rPr>
                                </w:rPrChange>
                              </w:rPr>
                              <w:t>S2</w:t>
                            </w:r>
                          </w:ins>
                          <w:del w:id="6229" w:author="Tri Le" w:date="2021-07-14T16:19:00Z">
                            <w:r w:rsidR="006B32BD" w:rsidRPr="006C2906" w:rsidDel="00B121CD">
                              <w:rPr>
                                <w:rFonts w:ascii="Times New Roman" w:hAnsi="Times New Roman" w:cs="Times New Roman"/>
                                <w:b/>
                                <w:rPrChange w:id="6230" w:author="Tri Le" w:date="2021-07-14T16:24:00Z">
                                  <w:rPr>
                                    <w:b/>
                                  </w:rPr>
                                </w:rPrChange>
                              </w:rPr>
                              <w:delText>6</w:delText>
                            </w:r>
                          </w:del>
                          <w:r w:rsidR="006B32BD" w:rsidRPr="006C2906">
                            <w:rPr>
                              <w:rFonts w:ascii="Times New Roman" w:hAnsi="Times New Roman" w:cs="Times New Roman"/>
                              <w:b/>
                              <w:rPrChange w:id="6231" w:author="Tri Le" w:date="2021-07-14T16:24:00Z">
                                <w:rPr>
                                  <w:b/>
                                </w:rPr>
                              </w:rPrChange>
                            </w:rPr>
                            <w:t>A.</w:t>
                          </w:r>
                        </w:p>
                      </w:txbxContent>
                    </v:textbox>
                  </v:shape>
                </v:group>
                <v:shape id="Text Box 2" o:spid="_x0000_s1071" type="#_x0000_t202" style="position:absolute;left:29548;top:63;width:5163;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14:paraId="119BE784" w14:textId="73781593" w:rsidR="00E75777" w:rsidRPr="006C2906" w:rsidRDefault="00E75777" w:rsidP="00E75777">
                        <w:pPr>
                          <w:rPr>
                            <w:rFonts w:ascii="Times New Roman" w:hAnsi="Times New Roman" w:cs="Times New Roman"/>
                            <w:b/>
                            <w:rPrChange w:id="6232" w:author="Tri Le" w:date="2021-07-14T16:24:00Z">
                              <w:rPr>
                                <w:b/>
                              </w:rPr>
                            </w:rPrChange>
                          </w:rPr>
                        </w:pPr>
                        <w:ins w:id="6233" w:author="Tri Le" w:date="2021-07-14T16:19:00Z">
                          <w:r w:rsidRPr="006C2906">
                            <w:rPr>
                              <w:rFonts w:ascii="Times New Roman" w:hAnsi="Times New Roman" w:cs="Times New Roman"/>
                              <w:b/>
                              <w:rPrChange w:id="6234" w:author="Tri Le" w:date="2021-07-14T16:24:00Z">
                                <w:rPr>
                                  <w:b/>
                                </w:rPr>
                              </w:rPrChange>
                            </w:rPr>
                            <w:t>S2</w:t>
                          </w:r>
                        </w:ins>
                        <w:del w:id="6235" w:author="Tri Le" w:date="2021-07-14T16:19:00Z">
                          <w:r w:rsidRPr="006C2906" w:rsidDel="00B121CD">
                            <w:rPr>
                              <w:rFonts w:ascii="Times New Roman" w:hAnsi="Times New Roman" w:cs="Times New Roman"/>
                              <w:b/>
                              <w:rPrChange w:id="6236" w:author="Tri Le" w:date="2021-07-14T16:24:00Z">
                                <w:rPr>
                                  <w:b/>
                                </w:rPr>
                              </w:rPrChange>
                            </w:rPr>
                            <w:delText>6</w:delText>
                          </w:r>
                        </w:del>
                        <w:ins w:id="6237" w:author="Tri Le" w:date="2021-07-14T16:20:00Z">
                          <w:r w:rsidRPr="006C2906">
                            <w:rPr>
                              <w:rFonts w:ascii="Times New Roman" w:hAnsi="Times New Roman" w:cs="Times New Roman"/>
                              <w:b/>
                              <w:rPrChange w:id="6238" w:author="Tri Le" w:date="2021-07-14T16:24:00Z">
                                <w:rPr>
                                  <w:b/>
                                </w:rPr>
                              </w:rPrChange>
                            </w:rPr>
                            <w:t>B</w:t>
                          </w:r>
                        </w:ins>
                        <w:del w:id="6239" w:author="Tri Le" w:date="2021-07-14T16:20:00Z">
                          <w:r w:rsidRPr="006C2906" w:rsidDel="00E75777">
                            <w:rPr>
                              <w:rFonts w:ascii="Times New Roman" w:hAnsi="Times New Roman" w:cs="Times New Roman"/>
                              <w:b/>
                              <w:rPrChange w:id="6240" w:author="Tri Le" w:date="2021-07-14T16:24:00Z">
                                <w:rPr>
                                  <w:b/>
                                </w:rPr>
                              </w:rPrChange>
                            </w:rPr>
                            <w:delText>A</w:delText>
                          </w:r>
                        </w:del>
                        <w:r w:rsidRPr="006C2906">
                          <w:rPr>
                            <w:rFonts w:ascii="Times New Roman" w:hAnsi="Times New Roman" w:cs="Times New Roman"/>
                            <w:b/>
                            <w:rPrChange w:id="6241" w:author="Tri Le" w:date="2021-07-14T16:24:00Z">
                              <w:rPr>
                                <w:b/>
                              </w:rPr>
                            </w:rPrChange>
                          </w:rPr>
                          <w:t>.</w:t>
                        </w:r>
                      </w:p>
                    </w:txbxContent>
                  </v:textbox>
                </v:shape>
              </v:group>
            </w:pict>
          </mc:Fallback>
        </mc:AlternateContent>
      </w:r>
    </w:p>
    <w:p w14:paraId="2BF2DA45" w14:textId="1398FDB3" w:rsidR="003922EB" w:rsidRPr="00E53B18" w:rsidRDefault="003922EB" w:rsidP="00A26807">
      <w:pPr>
        <w:spacing w:line="480" w:lineRule="auto"/>
        <w:jc w:val="both"/>
        <w:rPr>
          <w:ins w:id="6242" w:author="muyaguari@yahoo.com" w:date="2021-05-19T13:05:00Z"/>
          <w:rFonts w:ascii="Times New Roman" w:hAnsi="Times New Roman" w:cs="Times New Roman"/>
          <w:rPrChange w:id="6243" w:author="Tri Le" w:date="2021-07-13T20:26:00Z">
            <w:rPr>
              <w:ins w:id="6244" w:author="muyaguari@yahoo.com" w:date="2021-05-19T13:05:00Z"/>
            </w:rPr>
          </w:rPrChange>
        </w:rPr>
      </w:pPr>
    </w:p>
    <w:p w14:paraId="52561E40" w14:textId="0CB6487D" w:rsidR="003922EB" w:rsidRPr="00E53B18" w:rsidRDefault="003922EB" w:rsidP="00A26807">
      <w:pPr>
        <w:spacing w:line="480" w:lineRule="auto"/>
        <w:jc w:val="both"/>
        <w:rPr>
          <w:rFonts w:ascii="Times New Roman" w:hAnsi="Times New Roman" w:cs="Times New Roman"/>
          <w:rPrChange w:id="6245" w:author="Tri Le" w:date="2021-07-13T20:26:00Z">
            <w:rPr/>
          </w:rPrChange>
        </w:rPr>
      </w:pPr>
    </w:p>
    <w:p w14:paraId="67385B67" w14:textId="6650AA2F" w:rsidR="00CA6469" w:rsidRPr="00E53B18" w:rsidRDefault="00CA6469" w:rsidP="00CA6469">
      <w:pPr>
        <w:spacing w:line="480" w:lineRule="auto"/>
        <w:contextualSpacing/>
        <w:rPr>
          <w:rFonts w:ascii="Times New Roman" w:hAnsi="Times New Roman" w:cs="Times New Roman"/>
          <w:rPrChange w:id="6246" w:author="Tri Le" w:date="2021-07-13T20:26:00Z">
            <w:rPr/>
          </w:rPrChange>
        </w:rPr>
      </w:pPr>
    </w:p>
    <w:p w14:paraId="78177EC4" w14:textId="77777777" w:rsidR="00CA6469" w:rsidRPr="00E53B18" w:rsidRDefault="00CA6469" w:rsidP="00CA6469">
      <w:pPr>
        <w:spacing w:line="480" w:lineRule="auto"/>
        <w:contextualSpacing/>
        <w:rPr>
          <w:rFonts w:ascii="Times New Roman" w:hAnsi="Times New Roman" w:cs="Times New Roman"/>
          <w:rPrChange w:id="6247" w:author="Tri Le" w:date="2021-07-13T20:26:00Z">
            <w:rPr/>
          </w:rPrChange>
        </w:rPr>
      </w:pPr>
    </w:p>
    <w:p w14:paraId="38672B2D" w14:textId="77777777" w:rsidR="00CA6469" w:rsidRPr="00E53B18" w:rsidRDefault="00CA6469" w:rsidP="00CA6469">
      <w:pPr>
        <w:spacing w:line="480" w:lineRule="auto"/>
        <w:contextualSpacing/>
        <w:rPr>
          <w:rFonts w:ascii="Times New Roman" w:hAnsi="Times New Roman" w:cs="Times New Roman"/>
          <w:rPrChange w:id="6248" w:author="Tri Le" w:date="2021-07-13T20:26:00Z">
            <w:rPr/>
          </w:rPrChange>
        </w:rPr>
      </w:pPr>
    </w:p>
    <w:p w14:paraId="68F02E7E" w14:textId="283F4A13" w:rsidR="00CA6469" w:rsidRPr="00E53B18" w:rsidRDefault="00CA6469" w:rsidP="00CA6469">
      <w:pPr>
        <w:spacing w:line="480" w:lineRule="auto"/>
        <w:contextualSpacing/>
        <w:rPr>
          <w:rFonts w:ascii="Times New Roman" w:hAnsi="Times New Roman" w:cs="Times New Roman"/>
          <w:rPrChange w:id="6249" w:author="Tri Le" w:date="2021-07-13T20:26:00Z">
            <w:rPr/>
          </w:rPrChange>
        </w:rPr>
      </w:pPr>
    </w:p>
    <w:p w14:paraId="61348D1C" w14:textId="7B1EA98F" w:rsidR="00CA6469" w:rsidDel="0003179B" w:rsidRDefault="00CA6469" w:rsidP="00CA6469">
      <w:pPr>
        <w:spacing w:line="480" w:lineRule="auto"/>
        <w:contextualSpacing/>
        <w:rPr>
          <w:del w:id="6250" w:author="Tri Le" w:date="2021-07-12T18:36:00Z"/>
          <w:rFonts w:ascii="Times New Roman" w:hAnsi="Times New Roman" w:cs="Times New Roman"/>
        </w:rPr>
      </w:pPr>
    </w:p>
    <w:p w14:paraId="625BC55D" w14:textId="77777777" w:rsidR="0003179B" w:rsidRPr="00E53B18" w:rsidRDefault="0003179B" w:rsidP="00CA6469">
      <w:pPr>
        <w:spacing w:line="480" w:lineRule="auto"/>
        <w:contextualSpacing/>
        <w:rPr>
          <w:ins w:id="6251" w:author="Tri Le" w:date="2021-07-14T16:19:00Z"/>
          <w:rFonts w:ascii="Times New Roman" w:hAnsi="Times New Roman" w:cs="Times New Roman"/>
          <w:rPrChange w:id="6252" w:author="Tri Le" w:date="2021-07-13T20:26:00Z">
            <w:rPr>
              <w:ins w:id="6253" w:author="Tri Le" w:date="2021-07-14T16:19:00Z"/>
            </w:rPr>
          </w:rPrChange>
        </w:rPr>
      </w:pPr>
    </w:p>
    <w:p w14:paraId="3816563F" w14:textId="41364CC0" w:rsidR="00CA6469" w:rsidDel="00332760" w:rsidRDefault="00CA6469" w:rsidP="00CA6469">
      <w:pPr>
        <w:spacing w:line="480" w:lineRule="auto"/>
        <w:contextualSpacing/>
        <w:rPr>
          <w:del w:id="6254" w:author="Tri Le" w:date="2021-07-12T18:36:00Z"/>
          <w:rFonts w:ascii="Times New Roman" w:hAnsi="Times New Roman" w:cs="Times New Roman"/>
        </w:rPr>
      </w:pPr>
    </w:p>
    <w:p w14:paraId="4BF77804" w14:textId="01E0BDA7" w:rsidR="00CA6469" w:rsidRPr="00E53B18" w:rsidDel="009C1CAC" w:rsidRDefault="00332760" w:rsidP="009C1CAC">
      <w:pPr>
        <w:spacing w:line="480" w:lineRule="auto"/>
        <w:contextualSpacing/>
        <w:rPr>
          <w:del w:id="6255" w:author="Tri Le" w:date="2021-07-08T15:32:00Z"/>
          <w:rFonts w:ascii="Times New Roman" w:hAnsi="Times New Roman" w:cs="Times New Roman"/>
          <w:rPrChange w:id="6256" w:author="Tri Le" w:date="2021-07-13T20:26:00Z">
            <w:rPr>
              <w:del w:id="6257" w:author="Tri Le" w:date="2021-07-08T15:32:00Z"/>
            </w:rPr>
          </w:rPrChange>
        </w:rPr>
      </w:pPr>
      <w:ins w:id="6258" w:author="Tri Le" w:date="2021-07-14T16:26:00Z">
        <w:r>
          <w:rPr>
            <w:rFonts w:ascii="Times New Roman" w:hAnsi="Times New Roman" w:cs="Times New Roman"/>
          </w:rPr>
          <w:t xml:space="preserve">In addition, we looked at Rotavirus gene copies </w:t>
        </w:r>
      </w:ins>
      <w:ins w:id="6259" w:author="Tri Le" w:date="2021-07-14T16:27:00Z">
        <w:r>
          <w:rPr>
            <w:rFonts w:ascii="Times New Roman" w:hAnsi="Times New Roman" w:cs="Times New Roman"/>
          </w:rPr>
          <w:t xml:space="preserve">across the various wastewater treatment stages from Event 1 to 4. The boxplots illustrating these results in terms of </w:t>
        </w:r>
      </w:ins>
      <w:ins w:id="6260" w:author="Tri Le" w:date="2021-07-14T16:28:00Z">
        <w:r>
          <w:rPr>
            <w:rFonts w:ascii="Times New Roman" w:hAnsi="Times New Roman" w:cs="Times New Roman"/>
          </w:rPr>
          <w:t>both sample and biomass can be found in the Supplementary Materials (Figure S2).</w:t>
        </w:r>
        <w:r w:rsidR="008D24AF">
          <w:rPr>
            <w:rFonts w:ascii="Times New Roman" w:hAnsi="Times New Roman" w:cs="Times New Roman"/>
          </w:rPr>
          <w:t xml:space="preserve"> </w:t>
        </w:r>
      </w:ins>
      <w:ins w:id="6261" w:author="Tri Le" w:date="2021-07-08T15:31:00Z">
        <w:r w:rsidR="00AC65DB" w:rsidRPr="00E53B18">
          <w:rPr>
            <w:rFonts w:ascii="Times New Roman" w:hAnsi="Times New Roman" w:cs="Times New Roman"/>
            <w:rPrChange w:id="6262" w:author="Tri Le" w:date="2021-07-13T20:26:00Z">
              <w:rPr/>
            </w:rPrChange>
          </w:rPr>
          <w:t xml:space="preserve">Rotavirus </w:t>
        </w:r>
      </w:ins>
      <w:ins w:id="6263" w:author="Tri Le" w:date="2021-07-09T16:11:00Z">
        <w:r w:rsidR="003745A2" w:rsidRPr="00E53B18">
          <w:rPr>
            <w:rFonts w:ascii="Times New Roman" w:hAnsi="Times New Roman" w:cs="Times New Roman"/>
            <w:rPrChange w:id="6264" w:author="Tri Le" w:date="2021-07-13T20:26:00Z">
              <w:rPr/>
            </w:rPrChange>
          </w:rPr>
          <w:t>GCNs</w:t>
        </w:r>
      </w:ins>
      <w:ins w:id="6265" w:author="Tri Le" w:date="2021-07-08T15:31:00Z">
        <w:r w:rsidR="00AC65DB" w:rsidRPr="00E53B18">
          <w:rPr>
            <w:rFonts w:ascii="Times New Roman" w:hAnsi="Times New Roman" w:cs="Times New Roman"/>
            <w:rPrChange w:id="6266" w:author="Tri Le" w:date="2021-07-13T20:26:00Z">
              <w:rPr/>
            </w:rPrChange>
          </w:rPr>
          <w:t xml:space="preserve"> were below detection limit for all samples collected in Events 1 and 2.</w:t>
        </w:r>
      </w:ins>
      <w:ins w:id="6267" w:author="Tri Le" w:date="2021-07-13T18:26:00Z">
        <w:r w:rsidR="001E036E" w:rsidRPr="00E53B18">
          <w:rPr>
            <w:rFonts w:ascii="Times New Roman" w:hAnsi="Times New Roman" w:cs="Times New Roman"/>
            <w:rPrChange w:id="6268" w:author="Tri Le" w:date="2021-07-13T20:26:00Z">
              <w:rPr/>
            </w:rPrChange>
          </w:rPr>
          <w:t xml:space="preserve"> </w:t>
        </w:r>
      </w:ins>
      <w:ins w:id="6269" w:author="Tri Le" w:date="2021-07-08T15:42:00Z">
        <w:r w:rsidR="00C35C45" w:rsidRPr="00E53B18">
          <w:rPr>
            <w:rFonts w:ascii="Times New Roman" w:hAnsi="Times New Roman" w:cs="Times New Roman"/>
            <w:rPrChange w:id="6270" w:author="Tri Le" w:date="2021-07-13T20:26:00Z">
              <w:rPr/>
            </w:rPrChange>
          </w:rPr>
          <w:t xml:space="preserve">Looking at the EF-SC pair, the </w:t>
        </w:r>
      </w:ins>
      <w:ins w:id="6271" w:author="Tri Le" w:date="2021-07-08T15:43:00Z">
        <w:r w:rsidR="00C35C45" w:rsidRPr="00E53B18">
          <w:rPr>
            <w:rFonts w:ascii="Times New Roman" w:hAnsi="Times New Roman" w:cs="Times New Roman"/>
            <w:rPrChange w:id="6272" w:author="Tri Le" w:date="2021-07-13T20:26:00Z">
              <w:rPr/>
            </w:rPrChange>
          </w:rPr>
          <w:t xml:space="preserve">mean </w:t>
        </w:r>
      </w:ins>
      <w:ins w:id="6273" w:author="Tri Le" w:date="2021-07-09T16:11:00Z">
        <w:r w:rsidR="00AB58FB" w:rsidRPr="00E53B18">
          <w:rPr>
            <w:rFonts w:ascii="Times New Roman" w:hAnsi="Times New Roman" w:cs="Times New Roman"/>
            <w:rPrChange w:id="6274" w:author="Tri Le" w:date="2021-07-13T20:26:00Z">
              <w:rPr/>
            </w:rPrChange>
          </w:rPr>
          <w:t>GCNs</w:t>
        </w:r>
      </w:ins>
      <w:ins w:id="6275" w:author="Tri Le" w:date="2021-07-08T15:43:00Z">
        <w:r w:rsidR="00C35C45" w:rsidRPr="00E53B18">
          <w:rPr>
            <w:rFonts w:ascii="Times New Roman" w:hAnsi="Times New Roman" w:cs="Times New Roman"/>
            <w:rPrChange w:id="6276" w:author="Tri Le" w:date="2021-07-13T20:26:00Z">
              <w:rPr/>
            </w:rPrChange>
          </w:rPr>
          <w:t xml:space="preserve"> differed significantly in terms of volume/mass (</w:t>
        </w:r>
      </w:ins>
      <w:ins w:id="6277" w:author="Tri Le" w:date="2021-07-08T15:44:00Z">
        <w:r w:rsidR="00C35C45" w:rsidRPr="00E53B18">
          <w:rPr>
            <w:rFonts w:ascii="Times New Roman" w:hAnsi="Times New Roman" w:cs="Times New Roman"/>
            <w:rPrChange w:id="6278" w:author="Tri Le" w:date="2021-07-13T20:26:00Z">
              <w:rPr/>
            </w:rPrChange>
          </w:rPr>
          <w:t>p-value = 2.649 x 10</w:t>
        </w:r>
        <w:r w:rsidR="00C35C45" w:rsidRPr="00E53B18">
          <w:rPr>
            <w:rFonts w:ascii="Times New Roman" w:hAnsi="Times New Roman" w:cs="Times New Roman"/>
            <w:vertAlign w:val="superscript"/>
            <w:rPrChange w:id="6279" w:author="Tri Le" w:date="2021-07-13T20:26:00Z">
              <w:rPr>
                <w:vertAlign w:val="superscript"/>
              </w:rPr>
            </w:rPrChange>
          </w:rPr>
          <w:t>-7</w:t>
        </w:r>
        <w:r w:rsidR="00C35C45" w:rsidRPr="00E53B18">
          <w:rPr>
            <w:rFonts w:ascii="Times New Roman" w:hAnsi="Times New Roman" w:cs="Times New Roman"/>
            <w:rPrChange w:id="6280" w:author="Tri Le" w:date="2021-07-13T20:26:00Z">
              <w:rPr/>
            </w:rPrChange>
          </w:rPr>
          <w:t xml:space="preserve">) but not biomass (p-value </w:t>
        </w:r>
        <w:r w:rsidR="00C35C45" w:rsidRPr="00E53B18">
          <w:rPr>
            <w:rFonts w:ascii="Times New Roman" w:hAnsi="Times New Roman" w:cs="Times New Roman"/>
            <w:rPrChange w:id="6281" w:author="Tri Le" w:date="2021-07-13T20:26:00Z">
              <w:rPr/>
            </w:rPrChange>
          </w:rPr>
          <w:lastRenderedPageBreak/>
          <w:t>= 0.4298)</w:t>
        </w:r>
      </w:ins>
      <w:ins w:id="6282" w:author="Tri Le" w:date="2021-07-13T18:27:00Z">
        <w:r w:rsidR="00C415B3" w:rsidRPr="00E53B18">
          <w:rPr>
            <w:rFonts w:ascii="Times New Roman" w:hAnsi="Times New Roman" w:cs="Times New Roman"/>
            <w:rPrChange w:id="6283" w:author="Tri Le" w:date="2021-07-13T20:26:00Z">
              <w:rPr/>
            </w:rPrChange>
          </w:rPr>
          <w:t>. N</w:t>
        </w:r>
      </w:ins>
      <w:ins w:id="6284" w:author="Tri Le" w:date="2021-07-13T18:26:00Z">
        <w:r w:rsidR="001E036E" w:rsidRPr="00E53B18">
          <w:rPr>
            <w:rFonts w:ascii="Times New Roman" w:hAnsi="Times New Roman" w:cs="Times New Roman"/>
            <w:rPrChange w:id="6285" w:author="Tri Le" w:date="2021-07-13T20:26:00Z">
              <w:rPr/>
            </w:rPrChange>
          </w:rPr>
          <w:t xml:space="preserve">o other significant </w:t>
        </w:r>
      </w:ins>
      <w:ins w:id="6286" w:author="Tri Le" w:date="2021-07-13T18:27:00Z">
        <w:r w:rsidR="00735B26" w:rsidRPr="00E53B18">
          <w:rPr>
            <w:rFonts w:ascii="Times New Roman" w:hAnsi="Times New Roman" w:cs="Times New Roman"/>
            <w:rPrChange w:id="6287" w:author="Tri Le" w:date="2021-07-13T20:26:00Z">
              <w:rPr/>
            </w:rPrChange>
          </w:rPr>
          <w:t xml:space="preserve">GCN </w:t>
        </w:r>
      </w:ins>
      <w:ins w:id="6288" w:author="Tri Le" w:date="2021-07-13T18:26:00Z">
        <w:r w:rsidR="001E036E" w:rsidRPr="00E53B18">
          <w:rPr>
            <w:rFonts w:ascii="Times New Roman" w:hAnsi="Times New Roman" w:cs="Times New Roman"/>
            <w:rPrChange w:id="6289" w:author="Tri Le" w:date="2021-07-13T20:26:00Z">
              <w:rPr/>
            </w:rPrChange>
          </w:rPr>
          <w:t xml:space="preserve">differences </w:t>
        </w:r>
      </w:ins>
      <w:ins w:id="6290" w:author="Tri Le" w:date="2021-07-13T18:27:00Z">
        <w:r w:rsidR="001E036E" w:rsidRPr="00E53B18">
          <w:rPr>
            <w:rFonts w:ascii="Times New Roman" w:hAnsi="Times New Roman" w:cs="Times New Roman"/>
            <w:rPrChange w:id="6291" w:author="Tri Le" w:date="2021-07-13T20:26:00Z">
              <w:rPr/>
            </w:rPrChange>
          </w:rPr>
          <w:t xml:space="preserve">could be detected </w:t>
        </w:r>
      </w:ins>
      <w:ins w:id="6292" w:author="Tri Le" w:date="2021-07-13T18:26:00Z">
        <w:r w:rsidR="001E036E" w:rsidRPr="00E53B18">
          <w:rPr>
            <w:rFonts w:ascii="Times New Roman" w:hAnsi="Times New Roman" w:cs="Times New Roman"/>
            <w:rPrChange w:id="6293" w:author="Tri Le" w:date="2021-07-13T20:26:00Z">
              <w:rPr/>
            </w:rPrChange>
          </w:rPr>
          <w:t>between RS and AS samples</w:t>
        </w:r>
      </w:ins>
      <w:ins w:id="6294" w:author="Tri Le" w:date="2021-07-13T18:27:00Z">
        <w:r w:rsidR="00162A8F" w:rsidRPr="00E53B18">
          <w:rPr>
            <w:rFonts w:ascii="Times New Roman" w:hAnsi="Times New Roman" w:cs="Times New Roman"/>
            <w:rPrChange w:id="6295" w:author="Tri Le" w:date="2021-07-13T20:26:00Z">
              <w:rPr/>
            </w:rPrChange>
          </w:rPr>
          <w:t xml:space="preserve"> </w:t>
        </w:r>
      </w:ins>
      <w:ins w:id="6296" w:author="Tri Le" w:date="2021-07-13T18:26:00Z">
        <w:r w:rsidR="001E036E" w:rsidRPr="00E53B18">
          <w:rPr>
            <w:rFonts w:ascii="Times New Roman" w:hAnsi="Times New Roman" w:cs="Times New Roman"/>
            <w:rPrChange w:id="6297" w:author="Tri Le" w:date="2021-07-13T20:26:00Z">
              <w:rPr/>
            </w:rPrChange>
          </w:rPr>
          <w:t xml:space="preserve">in terms of both volume (p-value = 0.415509) and biomass (p-value = 0.6662). </w:t>
        </w:r>
      </w:ins>
      <w:ins w:id="6298" w:author="Tri Le" w:date="2021-07-08T15:46:00Z">
        <w:r w:rsidR="005B7B27" w:rsidRPr="00E53B18">
          <w:rPr>
            <w:rFonts w:ascii="Times New Roman" w:hAnsi="Times New Roman" w:cs="Times New Roman"/>
            <w:rPrChange w:id="6299" w:author="Tri Le" w:date="2021-07-13T20:26:00Z">
              <w:rPr/>
            </w:rPrChange>
          </w:rPr>
          <w:t>T</w:t>
        </w:r>
      </w:ins>
      <w:ins w:id="6300" w:author="Tri Le" w:date="2021-07-08T15:44:00Z">
        <w:r w:rsidR="009F0313" w:rsidRPr="00E53B18">
          <w:rPr>
            <w:rFonts w:ascii="Times New Roman" w:hAnsi="Times New Roman" w:cs="Times New Roman"/>
            <w:rPrChange w:id="6301" w:author="Tri Le" w:date="2021-07-13T20:26:00Z">
              <w:rPr/>
            </w:rPrChange>
          </w:rPr>
          <w:t xml:space="preserve">he </w:t>
        </w:r>
      </w:ins>
      <w:ins w:id="6302" w:author="Tri Le" w:date="2021-07-08T15:45:00Z">
        <w:r w:rsidR="009F0313" w:rsidRPr="00E53B18">
          <w:rPr>
            <w:rFonts w:ascii="Times New Roman" w:hAnsi="Times New Roman" w:cs="Times New Roman"/>
            <w:rPrChange w:id="6303" w:author="Tri Le" w:date="2021-07-13T20:26:00Z">
              <w:rPr/>
            </w:rPrChange>
          </w:rPr>
          <w:t xml:space="preserve">equivalent </w:t>
        </w:r>
      </w:ins>
      <w:ins w:id="6304" w:author="Tri Le" w:date="2021-07-08T15:47:00Z">
        <w:r w:rsidR="005B7B27" w:rsidRPr="00E53B18">
          <w:rPr>
            <w:rFonts w:ascii="Times New Roman" w:hAnsi="Times New Roman" w:cs="Times New Roman"/>
            <w:rPrChange w:id="6305" w:author="Tri Le" w:date="2021-07-13T20:26:00Z">
              <w:rPr/>
            </w:rPrChange>
          </w:rPr>
          <w:t>magnitudes</w:t>
        </w:r>
      </w:ins>
      <w:ins w:id="6306" w:author="Tri Le" w:date="2021-07-08T15:46:00Z">
        <w:r w:rsidR="005B7B27" w:rsidRPr="00E53B18">
          <w:rPr>
            <w:rFonts w:ascii="Times New Roman" w:hAnsi="Times New Roman" w:cs="Times New Roman"/>
            <w:rPrChange w:id="6307" w:author="Tri Le" w:date="2021-07-13T20:26:00Z">
              <w:rPr/>
            </w:rPrChange>
          </w:rPr>
          <w:t xml:space="preserve"> for the remaining pairs per volume/mass and per biomass were statistically </w:t>
        </w:r>
      </w:ins>
      <w:ins w:id="6308" w:author="Tri Le" w:date="2021-07-08T15:47:00Z">
        <w:r w:rsidR="005B7B27" w:rsidRPr="00E53B18">
          <w:rPr>
            <w:rFonts w:ascii="Times New Roman" w:hAnsi="Times New Roman" w:cs="Times New Roman"/>
            <w:rPrChange w:id="6309" w:author="Tri Le" w:date="2021-07-13T20:26:00Z">
              <w:rPr/>
            </w:rPrChange>
          </w:rPr>
          <w:t>significant, with</w:t>
        </w:r>
        <w:r w:rsidR="00890A17" w:rsidRPr="00E53B18">
          <w:rPr>
            <w:rFonts w:ascii="Times New Roman" w:hAnsi="Times New Roman" w:cs="Times New Roman"/>
            <w:rPrChange w:id="6310" w:author="Tri Le" w:date="2021-07-13T20:26:00Z">
              <w:rPr/>
            </w:rPrChange>
          </w:rPr>
          <w:t xml:space="preserve"> p-values being between </w:t>
        </w:r>
      </w:ins>
      <w:ins w:id="6311" w:author="Tri Le" w:date="2021-07-08T15:48:00Z">
        <w:r w:rsidR="00890A17" w:rsidRPr="00E53B18">
          <w:rPr>
            <w:rFonts w:ascii="Times New Roman" w:hAnsi="Times New Roman" w:cs="Times New Roman"/>
            <w:rPrChange w:id="6312" w:author="Tri Le" w:date="2021-07-13T20:26:00Z">
              <w:rPr/>
            </w:rPrChange>
          </w:rPr>
          <w:t>7.907 x 10</w:t>
        </w:r>
        <w:r w:rsidR="00890A17" w:rsidRPr="00E53B18">
          <w:rPr>
            <w:rFonts w:ascii="Times New Roman" w:hAnsi="Times New Roman" w:cs="Times New Roman"/>
            <w:vertAlign w:val="superscript"/>
            <w:rPrChange w:id="6313" w:author="Tri Le" w:date="2021-07-13T20:26:00Z">
              <w:rPr>
                <w:vertAlign w:val="superscript"/>
              </w:rPr>
            </w:rPrChange>
          </w:rPr>
          <w:t>-10</w:t>
        </w:r>
        <w:r w:rsidR="00890A17" w:rsidRPr="00E53B18">
          <w:rPr>
            <w:rFonts w:ascii="Times New Roman" w:hAnsi="Times New Roman" w:cs="Times New Roman"/>
            <w:rPrChange w:id="6314" w:author="Tri Le" w:date="2021-07-13T20:26:00Z">
              <w:rPr/>
            </w:rPrChange>
          </w:rPr>
          <w:t xml:space="preserve"> and 0.0243</w:t>
        </w:r>
        <w:del w:id="6315" w:author="Miguel Uyaguari" w:date="2021-07-13T14:56:00Z">
          <w:r w:rsidR="00890A17" w:rsidRPr="00E53B18" w:rsidDel="00364F0F">
            <w:rPr>
              <w:rFonts w:ascii="Times New Roman" w:hAnsi="Times New Roman" w:cs="Times New Roman"/>
              <w:rPrChange w:id="6316" w:author="Tri Le" w:date="2021-07-13T20:26:00Z">
                <w:rPr/>
              </w:rPrChange>
            </w:rPr>
            <w:delText>27</w:delText>
          </w:r>
        </w:del>
        <w:r w:rsidR="006968AF" w:rsidRPr="00E53B18">
          <w:rPr>
            <w:rFonts w:ascii="Times New Roman" w:hAnsi="Times New Roman" w:cs="Times New Roman"/>
            <w:rPrChange w:id="6317" w:author="Tri Le" w:date="2021-07-13T20:26:00Z">
              <w:rPr/>
            </w:rPrChange>
          </w:rPr>
          <w:t>.</w:t>
        </w:r>
      </w:ins>
    </w:p>
    <w:p w14:paraId="35B7D1D7" w14:textId="77777777" w:rsidR="009C1CAC" w:rsidRPr="00E53B18" w:rsidRDefault="009C1CAC" w:rsidP="00CA6469">
      <w:pPr>
        <w:spacing w:line="480" w:lineRule="auto"/>
        <w:contextualSpacing/>
        <w:rPr>
          <w:ins w:id="6318" w:author="Tri Le" w:date="2021-07-08T15:32:00Z"/>
          <w:rFonts w:ascii="Times New Roman" w:hAnsi="Times New Roman" w:cs="Times New Roman"/>
          <w:rPrChange w:id="6319" w:author="Tri Le" w:date="2021-07-13T20:26:00Z">
            <w:rPr>
              <w:ins w:id="6320" w:author="Tri Le" w:date="2021-07-08T15:32:00Z"/>
            </w:rPr>
          </w:rPrChange>
        </w:rPr>
      </w:pPr>
    </w:p>
    <w:p w14:paraId="2F830FFD" w14:textId="77777777" w:rsidR="00C73B9E" w:rsidRPr="00E53B18" w:rsidDel="008E01E0" w:rsidRDefault="00C73B9E" w:rsidP="00CA6469">
      <w:pPr>
        <w:spacing w:line="480" w:lineRule="auto"/>
        <w:contextualSpacing/>
        <w:rPr>
          <w:del w:id="6321" w:author="Tri Le" w:date="2021-07-08T15:28:00Z"/>
          <w:rFonts w:ascii="Times New Roman" w:hAnsi="Times New Roman" w:cs="Times New Roman"/>
          <w:rPrChange w:id="6322" w:author="Tri Le" w:date="2021-07-13T20:26:00Z">
            <w:rPr>
              <w:del w:id="6323" w:author="Tri Le" w:date="2021-07-08T15:28:00Z"/>
            </w:rPr>
          </w:rPrChange>
        </w:rPr>
      </w:pPr>
      <w:commentRangeStart w:id="6324"/>
    </w:p>
    <w:p w14:paraId="2F938EB1" w14:textId="77777777" w:rsidR="00E00CF8" w:rsidRPr="00E53B18" w:rsidDel="008E01E0" w:rsidRDefault="00E00CF8" w:rsidP="00CA6469">
      <w:pPr>
        <w:spacing w:line="480" w:lineRule="auto"/>
        <w:contextualSpacing/>
        <w:rPr>
          <w:del w:id="6325" w:author="Tri Le" w:date="2021-07-08T15:28:00Z"/>
          <w:rFonts w:ascii="Times New Roman" w:hAnsi="Times New Roman" w:cs="Times New Roman"/>
          <w:rPrChange w:id="6326" w:author="Tri Le" w:date="2021-07-13T20:26:00Z">
            <w:rPr>
              <w:del w:id="6327" w:author="Tri Le" w:date="2021-07-08T15:28:00Z"/>
            </w:rPr>
          </w:rPrChange>
        </w:rPr>
      </w:pPr>
    </w:p>
    <w:p w14:paraId="508FFB4B" w14:textId="0D7224ED" w:rsidR="00CA6469" w:rsidRPr="00E53B18" w:rsidDel="00AB55E1" w:rsidRDefault="00CA6469" w:rsidP="00A26807">
      <w:pPr>
        <w:spacing w:line="480" w:lineRule="auto"/>
        <w:contextualSpacing/>
        <w:jc w:val="both"/>
        <w:rPr>
          <w:del w:id="6328" w:author="Tri Le" w:date="2021-07-08T15:32:00Z"/>
          <w:rFonts w:ascii="Times New Roman" w:hAnsi="Times New Roman" w:cs="Times New Roman"/>
          <w:rPrChange w:id="6329" w:author="Tri Le" w:date="2021-07-13T20:26:00Z">
            <w:rPr>
              <w:del w:id="6330" w:author="Tri Le" w:date="2021-07-08T15:32:00Z"/>
            </w:rPr>
          </w:rPrChange>
        </w:rPr>
      </w:pPr>
      <w:del w:id="6331" w:author="Tri Le" w:date="2021-07-08T15:31:00Z">
        <w:r w:rsidRPr="00E53B18" w:rsidDel="00AB55E1">
          <w:rPr>
            <w:rFonts w:ascii="Times New Roman" w:hAnsi="Times New Roman" w:cs="Times New Roman"/>
            <w:rPrChange w:id="6332" w:author="Tri Le" w:date="2021-07-13T20:26:00Z">
              <w:rPr/>
            </w:rPrChange>
          </w:rPr>
          <w:delText xml:space="preserve">There </w:delText>
        </w:r>
        <w:r w:rsidR="00504BDD" w:rsidRPr="00E53B18" w:rsidDel="00AB55E1">
          <w:rPr>
            <w:rFonts w:ascii="Times New Roman" w:hAnsi="Times New Roman" w:cs="Times New Roman"/>
            <w:rPrChange w:id="6333" w:author="Tri Le" w:date="2021-07-13T20:26:00Z">
              <w:rPr/>
            </w:rPrChange>
          </w:rPr>
          <w:delText xml:space="preserve">were no </w:delText>
        </w:r>
        <w:r w:rsidRPr="00E53B18" w:rsidDel="00AB55E1">
          <w:rPr>
            <w:rFonts w:ascii="Times New Roman" w:hAnsi="Times New Roman" w:cs="Times New Roman"/>
            <w:rPrChange w:id="6334" w:author="Tri Le" w:date="2021-07-13T20:26:00Z">
              <w:rPr/>
            </w:rPrChange>
          </w:rPr>
          <w:delText>gene copies</w:delText>
        </w:r>
        <w:r w:rsidR="00504BDD" w:rsidRPr="00E53B18" w:rsidDel="00AB55E1">
          <w:rPr>
            <w:rFonts w:ascii="Times New Roman" w:hAnsi="Times New Roman" w:cs="Times New Roman"/>
            <w:rPrChange w:id="6335" w:author="Tri Le" w:date="2021-07-13T20:26:00Z">
              <w:rPr/>
            </w:rPrChange>
          </w:rPr>
          <w:delText xml:space="preserve"> </w:delText>
        </w:r>
        <w:r w:rsidRPr="00E53B18" w:rsidDel="00AB55E1">
          <w:rPr>
            <w:rFonts w:ascii="Times New Roman" w:hAnsi="Times New Roman" w:cs="Times New Roman"/>
            <w:rPrChange w:id="6336" w:author="Tri Le" w:date="2021-07-13T20:26:00Z">
              <w:rPr/>
            </w:rPrChange>
          </w:rPr>
          <w:delText>of Rotavirus detected</w:delText>
        </w:r>
        <w:r w:rsidR="00FB5EE4" w:rsidRPr="00E53B18" w:rsidDel="00AB55E1">
          <w:rPr>
            <w:rFonts w:ascii="Times New Roman" w:hAnsi="Times New Roman" w:cs="Times New Roman"/>
            <w:rPrChange w:id="6337" w:author="Tri Le" w:date="2021-07-13T20:26:00Z">
              <w:rPr/>
            </w:rPrChange>
          </w:rPr>
          <w:delText xml:space="preserve"> (or they were below the detection limit) </w:delText>
        </w:r>
        <w:r w:rsidRPr="00E53B18" w:rsidDel="00AB55E1">
          <w:rPr>
            <w:rFonts w:ascii="Times New Roman" w:hAnsi="Times New Roman" w:cs="Times New Roman"/>
            <w:rPrChange w:id="6338" w:author="Tri Le" w:date="2021-07-13T20:26:00Z">
              <w:rPr/>
            </w:rPrChange>
          </w:rPr>
          <w:delText>in raw sewage, activated sludge, effluent</w:delText>
        </w:r>
        <w:r w:rsidR="00467110" w:rsidRPr="00E53B18" w:rsidDel="00AB55E1">
          <w:rPr>
            <w:rFonts w:ascii="Times New Roman" w:hAnsi="Times New Roman" w:cs="Times New Roman"/>
            <w:rPrChange w:id="6339" w:author="Tri Le" w:date="2021-07-13T20:26:00Z">
              <w:rPr/>
            </w:rPrChange>
          </w:rPr>
          <w:delText>s, and sludge cake for Events 1 and 2 (</w:delText>
        </w:r>
        <w:r w:rsidRPr="00E53B18" w:rsidDel="00AB55E1">
          <w:rPr>
            <w:rFonts w:ascii="Times New Roman" w:hAnsi="Times New Roman" w:cs="Times New Roman"/>
            <w:rPrChange w:id="6340" w:author="Tri Le" w:date="2021-07-13T20:26:00Z">
              <w:rPr/>
            </w:rPrChange>
          </w:rPr>
          <w:delText>fall season)</w:delText>
        </w:r>
        <w:r w:rsidR="00504BDD" w:rsidRPr="00E53B18" w:rsidDel="00AB55E1">
          <w:rPr>
            <w:rFonts w:ascii="Times New Roman" w:hAnsi="Times New Roman" w:cs="Times New Roman"/>
            <w:rPrChange w:id="6341" w:author="Tri Le" w:date="2021-07-13T20:26:00Z">
              <w:rPr/>
            </w:rPrChange>
          </w:rPr>
          <w:delText xml:space="preserve">. </w:delText>
        </w:r>
        <w:r w:rsidRPr="00E53B18" w:rsidDel="00AB55E1">
          <w:rPr>
            <w:rFonts w:ascii="Times New Roman" w:hAnsi="Times New Roman" w:cs="Times New Roman"/>
            <w:rPrChange w:id="6342" w:author="Tri Le" w:date="2021-07-13T20:26:00Z">
              <w:rPr/>
            </w:rPrChange>
          </w:rPr>
          <w:delText>The detection of Rotavirus gene copies for Events 3 and 4</w:delText>
        </w:r>
        <w:r w:rsidR="00467110" w:rsidRPr="00E53B18" w:rsidDel="00AB55E1">
          <w:rPr>
            <w:rFonts w:ascii="Times New Roman" w:hAnsi="Times New Roman" w:cs="Times New Roman"/>
            <w:rPrChange w:id="6343" w:author="Tri Le" w:date="2021-07-13T20:26:00Z">
              <w:rPr/>
            </w:rPrChange>
          </w:rPr>
          <w:delText xml:space="preserve"> (winter season)</w:delText>
        </w:r>
        <w:r w:rsidRPr="00E53B18" w:rsidDel="00AB55E1">
          <w:rPr>
            <w:rFonts w:ascii="Times New Roman" w:hAnsi="Times New Roman" w:cs="Times New Roman"/>
            <w:rPrChange w:id="6344" w:author="Tri Le" w:date="2021-07-13T20:26:00Z">
              <w:rPr/>
            </w:rPrChange>
          </w:rPr>
          <w:delText xml:space="preserve"> were </w:delText>
        </w:r>
        <w:r w:rsidR="00504BDD" w:rsidRPr="00E53B18" w:rsidDel="00AB55E1">
          <w:rPr>
            <w:rFonts w:ascii="Times New Roman" w:hAnsi="Times New Roman" w:cs="Times New Roman"/>
            <w:rPrChange w:id="6345" w:author="Tri Le" w:date="2021-07-13T20:26:00Z">
              <w:rPr/>
            </w:rPrChange>
          </w:rPr>
          <w:delText>below</w:delText>
        </w:r>
        <w:r w:rsidRPr="00E53B18" w:rsidDel="00AB55E1">
          <w:rPr>
            <w:rFonts w:ascii="Times New Roman" w:hAnsi="Times New Roman" w:cs="Times New Roman"/>
            <w:rPrChange w:id="6346" w:author="Tri Le" w:date="2021-07-13T20:26:00Z">
              <w:rPr/>
            </w:rPrChange>
          </w:rPr>
          <w:delText xml:space="preserve"> the detection limit for both the raw sewage and activated sludge. However, </w:delText>
        </w:r>
        <w:r w:rsidR="001D1F8A" w:rsidRPr="00E53B18" w:rsidDel="00AB55E1">
          <w:rPr>
            <w:rFonts w:ascii="Times New Roman" w:hAnsi="Times New Roman" w:cs="Times New Roman"/>
            <w:rPrChange w:id="6347" w:author="Tri Le" w:date="2021-07-13T20:26:00Z">
              <w:rPr/>
            </w:rPrChange>
          </w:rPr>
          <w:delText xml:space="preserve">gene copies </w:delText>
        </w:r>
        <w:r w:rsidR="00504BDD" w:rsidRPr="00E53B18" w:rsidDel="00AB55E1">
          <w:rPr>
            <w:rFonts w:ascii="Times New Roman" w:hAnsi="Times New Roman" w:cs="Times New Roman"/>
            <w:rPrChange w:id="6348" w:author="Tri Le" w:date="2021-07-13T20:26:00Z">
              <w:rPr/>
            </w:rPrChange>
          </w:rPr>
          <w:delText>of Rotavirus</w:delText>
        </w:r>
        <w:r w:rsidRPr="00E53B18" w:rsidDel="00AB55E1">
          <w:rPr>
            <w:rFonts w:ascii="Times New Roman" w:hAnsi="Times New Roman" w:cs="Times New Roman"/>
            <w:rPrChange w:id="6349" w:author="Tri Le" w:date="2021-07-13T20:26:00Z">
              <w:rPr/>
            </w:rPrChange>
          </w:rPr>
          <w:delText xml:space="preserve"> were detected for the effluents and sludge cake samples for Events 3 and 4 in terms of both volume and biomass.</w:delText>
        </w:r>
      </w:del>
      <w:del w:id="6350" w:author="Tri Le" w:date="2021-07-08T15:32:00Z">
        <w:r w:rsidRPr="00E53B18" w:rsidDel="00AB55E1">
          <w:rPr>
            <w:rFonts w:ascii="Times New Roman" w:hAnsi="Times New Roman" w:cs="Times New Roman"/>
            <w:rPrChange w:id="6351" w:author="Tri Le" w:date="2021-07-13T20:26:00Z">
              <w:rPr/>
            </w:rPrChange>
          </w:rPr>
          <w:delText xml:space="preserve"> </w:delText>
        </w:r>
      </w:del>
    </w:p>
    <w:p w14:paraId="6B23DDC7" w14:textId="27486B2A" w:rsidR="002861EA" w:rsidRPr="00E53B18" w:rsidDel="00394893" w:rsidRDefault="001134AA" w:rsidP="00394893">
      <w:pPr>
        <w:spacing w:line="480" w:lineRule="auto"/>
        <w:contextualSpacing/>
        <w:rPr>
          <w:del w:id="6352" w:author="Tri Le" w:date="2021-07-12T20:24:00Z"/>
          <w:rFonts w:ascii="Times New Roman" w:hAnsi="Times New Roman" w:cs="Times New Roman"/>
          <w:rPrChange w:id="6353" w:author="Tri Le" w:date="2021-07-13T20:26:00Z">
            <w:rPr>
              <w:del w:id="6354" w:author="Tri Le" w:date="2021-07-12T20:24:00Z"/>
              <w:rFonts w:ascii="Cambria" w:hAnsi="Cambria"/>
            </w:rPr>
          </w:rPrChange>
        </w:rPr>
      </w:pPr>
      <w:del w:id="6355" w:author="Tri Le" w:date="2021-07-08T15:32:00Z">
        <w:r w:rsidRPr="00E53B18" w:rsidDel="004061C4">
          <w:rPr>
            <w:rFonts w:ascii="Times New Roman" w:hAnsi="Times New Roman" w:cs="Times New Roman"/>
            <w:rPrChange w:id="6356" w:author="Tri Le" w:date="2021-07-13T20:26:00Z">
              <w:rPr/>
            </w:rPrChange>
          </w:rPr>
          <w:delText>Furthermore</w:delText>
        </w:r>
      </w:del>
      <w:ins w:id="6357" w:author="Tri Le" w:date="2021-07-08T15:32:00Z">
        <w:r w:rsidR="004061C4" w:rsidRPr="00E53B18">
          <w:rPr>
            <w:rFonts w:ascii="Times New Roman" w:hAnsi="Times New Roman" w:cs="Times New Roman"/>
            <w:rPrChange w:id="6358" w:author="Tri Le" w:date="2021-07-13T20:26:00Z">
              <w:rPr/>
            </w:rPrChange>
          </w:rPr>
          <w:t>Additionally</w:t>
        </w:r>
      </w:ins>
      <w:r w:rsidRPr="00E53B18">
        <w:rPr>
          <w:rFonts w:ascii="Times New Roman" w:hAnsi="Times New Roman" w:cs="Times New Roman"/>
          <w:rPrChange w:id="6359" w:author="Tri Le" w:date="2021-07-13T20:26:00Z">
            <w:rPr/>
          </w:rPrChange>
        </w:rPr>
        <w:t>, t</w:t>
      </w:r>
      <w:r w:rsidR="00CA6469" w:rsidRPr="00E53B18">
        <w:rPr>
          <w:rFonts w:ascii="Times New Roman" w:hAnsi="Times New Roman" w:cs="Times New Roman"/>
          <w:rPrChange w:id="6360" w:author="Tri Le" w:date="2021-07-13T20:26:00Z">
            <w:rPr/>
          </w:rPrChange>
        </w:rPr>
        <w:t xml:space="preserve">here was no detection of gene copies for Astrovirus </w:t>
      </w:r>
      <w:ins w:id="6361" w:author="Tri Le" w:date="2021-07-08T15:32:00Z">
        <w:r w:rsidR="00C052ED" w:rsidRPr="00E53B18">
          <w:rPr>
            <w:rFonts w:ascii="Times New Roman" w:hAnsi="Times New Roman" w:cs="Times New Roman"/>
            <w:rPrChange w:id="6362" w:author="Tri Le" w:date="2021-07-13T20:26:00Z">
              <w:rPr/>
            </w:rPrChange>
          </w:rPr>
          <w:t>and</w:t>
        </w:r>
      </w:ins>
      <w:ins w:id="6363" w:author="Tri Le" w:date="2021-07-08T15:33:00Z">
        <w:r w:rsidR="00C052ED" w:rsidRPr="00E53B18">
          <w:rPr>
            <w:rFonts w:ascii="Times New Roman" w:hAnsi="Times New Roman" w:cs="Times New Roman"/>
            <w:rPrChange w:id="6364" w:author="Tri Le" w:date="2021-07-13T20:26:00Z">
              <w:rPr/>
            </w:rPrChange>
          </w:rPr>
          <w:t xml:space="preserve"> Sapovirus</w:t>
        </w:r>
      </w:ins>
      <w:ins w:id="6365" w:author="Tri Le" w:date="2021-07-08T15:48:00Z">
        <w:r w:rsidR="00871A7C" w:rsidRPr="00E53B18">
          <w:rPr>
            <w:rFonts w:ascii="Times New Roman" w:hAnsi="Times New Roman" w:cs="Times New Roman"/>
            <w:rPrChange w:id="6366" w:author="Tri Le" w:date="2021-07-13T20:26:00Z">
              <w:rPr/>
            </w:rPrChange>
          </w:rPr>
          <w:t xml:space="preserve"> </w:t>
        </w:r>
      </w:ins>
      <w:ins w:id="6367" w:author="Tri Le" w:date="2021-07-08T15:33:00Z">
        <w:r w:rsidR="00AD0172" w:rsidRPr="00E53B18">
          <w:rPr>
            <w:rFonts w:ascii="Times New Roman" w:hAnsi="Times New Roman" w:cs="Times New Roman"/>
            <w:rPrChange w:id="6368" w:author="Tri Le" w:date="2021-07-13T20:26:00Z">
              <w:rPr/>
            </w:rPrChange>
          </w:rPr>
          <w:t>(</w:t>
        </w:r>
      </w:ins>
      <w:ins w:id="6369" w:author="Tri Le" w:date="2021-07-08T15:35:00Z">
        <w:r w:rsidR="00AD0172" w:rsidRPr="00E53B18">
          <w:rPr>
            <w:rFonts w:ascii="Times New Roman" w:hAnsi="Times New Roman" w:cs="Times New Roman"/>
            <w:rPrChange w:id="6370" w:author="Tri Le" w:date="2021-07-13T20:26:00Z">
              <w:rPr/>
            </w:rPrChange>
          </w:rPr>
          <w:t>Sav1, Sav124, and Sav5</w:t>
        </w:r>
      </w:ins>
      <w:ins w:id="6371" w:author="Tri Le" w:date="2021-07-08T15:33:00Z">
        <w:r w:rsidR="00AD0172" w:rsidRPr="00E53B18">
          <w:rPr>
            <w:rFonts w:ascii="Times New Roman" w:hAnsi="Times New Roman" w:cs="Times New Roman"/>
            <w:rPrChange w:id="6372" w:author="Tri Le" w:date="2021-07-13T20:26:00Z">
              <w:rPr/>
            </w:rPrChange>
          </w:rPr>
          <w:t xml:space="preserve">) </w:t>
        </w:r>
      </w:ins>
      <w:del w:id="6373" w:author="Tri Le" w:date="2021-07-08T15:33:00Z">
        <w:r w:rsidR="00CA6469" w:rsidRPr="00E53B18" w:rsidDel="00C052ED">
          <w:rPr>
            <w:rFonts w:ascii="Times New Roman" w:hAnsi="Times New Roman" w:cs="Times New Roman"/>
            <w:rPrChange w:id="6374" w:author="Tri Le" w:date="2021-07-13T20:26:00Z">
              <w:rPr/>
            </w:rPrChange>
          </w:rPr>
          <w:delText xml:space="preserve">for </w:delText>
        </w:r>
      </w:del>
      <w:ins w:id="6375" w:author="Tri Le" w:date="2021-07-08T15:33:00Z">
        <w:r w:rsidR="00C052ED" w:rsidRPr="00E53B18">
          <w:rPr>
            <w:rFonts w:ascii="Times New Roman" w:hAnsi="Times New Roman" w:cs="Times New Roman"/>
            <w:rPrChange w:id="6376" w:author="Tri Le" w:date="2021-07-13T20:26:00Z">
              <w:rPr/>
            </w:rPrChange>
          </w:rPr>
          <w:t xml:space="preserve">in any </w:t>
        </w:r>
        <w:r w:rsidR="00A07FC4" w:rsidRPr="00E53B18">
          <w:rPr>
            <w:rFonts w:ascii="Times New Roman" w:hAnsi="Times New Roman" w:cs="Times New Roman"/>
            <w:rPrChange w:id="6377" w:author="Tri Le" w:date="2021-07-13T20:26:00Z">
              <w:rPr/>
            </w:rPrChange>
          </w:rPr>
          <w:t xml:space="preserve">of </w:t>
        </w:r>
      </w:ins>
      <w:del w:id="6378" w:author="Tri Le" w:date="2021-07-08T15:33:00Z">
        <w:r w:rsidR="00CA6469" w:rsidRPr="00E53B18" w:rsidDel="00C052ED">
          <w:rPr>
            <w:rFonts w:ascii="Times New Roman" w:hAnsi="Times New Roman" w:cs="Times New Roman"/>
            <w:rPrChange w:id="6379" w:author="Tri Le" w:date="2021-07-13T20:26:00Z">
              <w:rPr/>
            </w:rPrChange>
          </w:rPr>
          <w:delText xml:space="preserve">all </w:delText>
        </w:r>
      </w:del>
      <w:r w:rsidR="00CA6469" w:rsidRPr="00E53B18">
        <w:rPr>
          <w:rFonts w:ascii="Times New Roman" w:hAnsi="Times New Roman" w:cs="Times New Roman"/>
          <w:rPrChange w:id="6380" w:author="Tri Le" w:date="2021-07-13T20:26:00Z">
            <w:rPr/>
          </w:rPrChange>
        </w:rPr>
        <w:t xml:space="preserve">the wastewater samples across all </w:t>
      </w:r>
      <w:ins w:id="6381" w:author="Tri Le" w:date="2021-07-08T15:48:00Z">
        <w:r w:rsidR="00BC75E8" w:rsidRPr="00E53B18">
          <w:rPr>
            <w:rFonts w:ascii="Times New Roman" w:hAnsi="Times New Roman" w:cs="Times New Roman"/>
            <w:rPrChange w:id="6382" w:author="Tri Le" w:date="2021-07-13T20:26:00Z">
              <w:rPr/>
            </w:rPrChange>
          </w:rPr>
          <w:t>events.</w:t>
        </w:r>
      </w:ins>
      <w:del w:id="6383" w:author="Tri Le" w:date="2021-07-08T15:48:00Z">
        <w:r w:rsidR="00CA6469" w:rsidRPr="00E53B18" w:rsidDel="00BC75E8">
          <w:rPr>
            <w:rFonts w:ascii="Times New Roman" w:hAnsi="Times New Roman" w:cs="Times New Roman"/>
            <w:rPrChange w:id="6384" w:author="Tri Le" w:date="2021-07-13T20:26:00Z">
              <w:rPr/>
            </w:rPrChange>
          </w:rPr>
          <w:delText xml:space="preserve">Events 1-4. </w:delText>
        </w:r>
      </w:del>
      <w:del w:id="6385" w:author="Tri Le" w:date="2021-07-08T15:35:00Z">
        <w:r w:rsidRPr="00E53B18" w:rsidDel="00AD0172">
          <w:rPr>
            <w:rFonts w:ascii="Times New Roman" w:hAnsi="Times New Roman" w:cs="Times New Roman"/>
            <w:rPrChange w:id="6386" w:author="Tri Le" w:date="2021-07-13T20:26:00Z">
              <w:rPr/>
            </w:rPrChange>
          </w:rPr>
          <w:delText>In regards to Sapovirus, the</w:delText>
        </w:r>
        <w:r w:rsidR="00CA6469" w:rsidRPr="00E53B18" w:rsidDel="00AD0172">
          <w:rPr>
            <w:rFonts w:ascii="Times New Roman" w:hAnsi="Times New Roman" w:cs="Times New Roman"/>
            <w:rPrChange w:id="6387" w:author="Tri Le" w:date="2021-07-13T20:26:00Z">
              <w:rPr/>
            </w:rPrChange>
          </w:rPr>
          <w:delText xml:space="preserve"> gene copies for Sav1, Sav124, and Sav5 were all below the detection limit for all the wastewater samples across all Events 1-4.  </w:delText>
        </w:r>
      </w:del>
    </w:p>
    <w:p w14:paraId="2043E049" w14:textId="77777777" w:rsidR="00394893" w:rsidRPr="00E53B18" w:rsidRDefault="00394893">
      <w:pPr>
        <w:spacing w:line="480" w:lineRule="auto"/>
        <w:contextualSpacing/>
        <w:rPr>
          <w:ins w:id="6388" w:author="Tri Le" w:date="2021-07-12T20:24:00Z"/>
          <w:rFonts w:ascii="Times New Roman" w:hAnsi="Times New Roman" w:cs="Times New Roman"/>
          <w:rPrChange w:id="6389" w:author="Tri Le" w:date="2021-07-13T20:26:00Z">
            <w:rPr>
              <w:ins w:id="6390" w:author="Tri Le" w:date="2021-07-12T20:24:00Z"/>
            </w:rPr>
          </w:rPrChange>
        </w:rPr>
        <w:pPrChange w:id="6391" w:author="Tri Le" w:date="2021-07-08T15:32:00Z">
          <w:pPr>
            <w:widowControl w:val="0"/>
            <w:autoSpaceDE w:val="0"/>
            <w:autoSpaceDN w:val="0"/>
            <w:adjustRightInd w:val="0"/>
            <w:spacing w:after="240" w:line="480" w:lineRule="auto"/>
            <w:jc w:val="both"/>
          </w:pPr>
        </w:pPrChange>
      </w:pPr>
    </w:p>
    <w:p w14:paraId="2BB14953" w14:textId="48B388D1" w:rsidR="00AD0B11" w:rsidRPr="00E53B18" w:rsidRDefault="002861EA">
      <w:pPr>
        <w:spacing w:line="480" w:lineRule="auto"/>
        <w:contextualSpacing/>
        <w:rPr>
          <w:ins w:id="6392" w:author="Tri Le" w:date="2021-07-12T18:37:00Z"/>
          <w:rFonts w:ascii="Times New Roman" w:hAnsi="Times New Roman" w:cs="Times New Roman"/>
          <w:rPrChange w:id="6393" w:author="Tri Le" w:date="2021-07-13T20:26:00Z">
            <w:rPr>
              <w:ins w:id="6394" w:author="Tri Le" w:date="2021-07-12T18:37:00Z"/>
              <w:rFonts w:ascii="Cambria" w:hAnsi="Cambria"/>
            </w:rPr>
          </w:rPrChange>
        </w:rPr>
        <w:pPrChange w:id="6395" w:author="Tri Le" w:date="2021-07-12T20:24:00Z">
          <w:pPr>
            <w:widowControl w:val="0"/>
            <w:autoSpaceDE w:val="0"/>
            <w:autoSpaceDN w:val="0"/>
            <w:adjustRightInd w:val="0"/>
            <w:spacing w:after="240" w:line="480" w:lineRule="auto"/>
            <w:jc w:val="both"/>
          </w:pPr>
        </w:pPrChange>
      </w:pPr>
      <w:r w:rsidRPr="00E53B18">
        <w:rPr>
          <w:rFonts w:ascii="Times New Roman" w:hAnsi="Times New Roman" w:cs="Times New Roman"/>
          <w:rPrChange w:id="6396" w:author="Tri Le" w:date="2021-07-13T20:26:00Z">
            <w:rPr>
              <w:rFonts w:ascii="Cambria" w:hAnsi="Cambria"/>
            </w:rPr>
          </w:rPrChange>
        </w:rPr>
        <w:t xml:space="preserve">To </w:t>
      </w:r>
      <w:del w:id="6397" w:author="Tri Le" w:date="2021-07-08T15:49:00Z">
        <w:r w:rsidRPr="00E53B18" w:rsidDel="004D42AC">
          <w:rPr>
            <w:rFonts w:ascii="Times New Roman" w:hAnsi="Times New Roman" w:cs="Times New Roman"/>
            <w:rPrChange w:id="6398" w:author="Tri Le" w:date="2021-07-13T20:26:00Z">
              <w:rPr>
                <w:rFonts w:ascii="Cambria" w:hAnsi="Cambria"/>
              </w:rPr>
            </w:rPrChange>
          </w:rPr>
          <w:delText xml:space="preserve">discard </w:delText>
        </w:r>
      </w:del>
      <w:ins w:id="6399" w:author="Tri Le" w:date="2021-07-08T15:49:00Z">
        <w:r w:rsidR="004D42AC" w:rsidRPr="00E53B18">
          <w:rPr>
            <w:rFonts w:ascii="Times New Roman" w:hAnsi="Times New Roman" w:cs="Times New Roman"/>
            <w:rPrChange w:id="6400" w:author="Tri Le" w:date="2021-07-13T20:26:00Z">
              <w:rPr>
                <w:rFonts w:ascii="Cambria" w:hAnsi="Cambria"/>
              </w:rPr>
            </w:rPrChange>
          </w:rPr>
          <w:t xml:space="preserve">eliminate </w:t>
        </w:r>
      </w:ins>
      <w:r w:rsidRPr="00E53B18">
        <w:rPr>
          <w:rFonts w:ascii="Times New Roman" w:hAnsi="Times New Roman" w:cs="Times New Roman"/>
          <w:rPrChange w:id="6401" w:author="Tri Le" w:date="2021-07-13T20:26:00Z">
            <w:rPr>
              <w:rFonts w:ascii="Cambria" w:hAnsi="Cambria"/>
            </w:rPr>
          </w:rPrChange>
        </w:rPr>
        <w:t>the possibility of inhibitors or contaminants such as humic acids, additional qPCR tests using bovine serum albumin (data not shown) were conducted with environmental samples (</w:t>
      </w:r>
      <w:commentRangeStart w:id="6402"/>
      <w:r w:rsidRPr="00E53B18">
        <w:rPr>
          <w:rFonts w:ascii="Times New Roman" w:hAnsi="Times New Roman" w:cs="Times New Roman"/>
          <w:rPrChange w:id="6403" w:author="Tri Le" w:date="2021-07-13T20:26:00Z">
            <w:rPr>
              <w:rFonts w:ascii="Cambria" w:hAnsi="Cambria"/>
            </w:rPr>
          </w:rPrChange>
        </w:rPr>
        <w:t xml:space="preserve">including </w:t>
      </w:r>
      <w:del w:id="6404" w:author="Tri Le" w:date="2021-07-12T18:55:00Z">
        <w:r w:rsidRPr="00E53B18" w:rsidDel="0092425E">
          <w:rPr>
            <w:rFonts w:ascii="Times New Roman" w:hAnsi="Times New Roman" w:cs="Times New Roman"/>
            <w:rPrChange w:id="6405" w:author="Tri Le" w:date="2021-07-13T20:26:00Z">
              <w:rPr>
                <w:rFonts w:ascii="Cambria" w:hAnsi="Cambria"/>
              </w:rPr>
            </w:rPrChange>
          </w:rPr>
          <w:delText>activated sludge</w:delText>
        </w:r>
      </w:del>
      <w:ins w:id="6406" w:author="Tri Le" w:date="2021-07-12T18:55:00Z">
        <w:r w:rsidR="0092425E" w:rsidRPr="00E53B18">
          <w:rPr>
            <w:rFonts w:ascii="Times New Roman" w:hAnsi="Times New Roman" w:cs="Times New Roman"/>
            <w:rPrChange w:id="6407" w:author="Tri Le" w:date="2021-07-13T20:26:00Z">
              <w:rPr>
                <w:rFonts w:ascii="Cambria" w:hAnsi="Cambria"/>
              </w:rPr>
            </w:rPrChange>
          </w:rPr>
          <w:t>AS</w:t>
        </w:r>
      </w:ins>
      <w:commentRangeEnd w:id="6402"/>
      <w:r w:rsidR="005F0617" w:rsidRPr="00E53B18">
        <w:rPr>
          <w:rStyle w:val="CommentReference"/>
          <w:rFonts w:ascii="Times New Roman" w:hAnsi="Times New Roman" w:cs="Times New Roman"/>
          <w:sz w:val="24"/>
          <w:szCs w:val="24"/>
          <w:rPrChange w:id="6408" w:author="Tri Le" w:date="2021-07-13T20:26:00Z">
            <w:rPr>
              <w:rStyle w:val="CommentReference"/>
            </w:rPr>
          </w:rPrChange>
        </w:rPr>
        <w:commentReference w:id="6402"/>
      </w:r>
      <w:r w:rsidRPr="00E53B18">
        <w:rPr>
          <w:rFonts w:ascii="Times New Roman" w:hAnsi="Times New Roman" w:cs="Times New Roman"/>
          <w:rPrChange w:id="6409" w:author="Tri Le" w:date="2021-07-13T20:26:00Z">
            <w:rPr>
              <w:rFonts w:ascii="Cambria" w:hAnsi="Cambria"/>
            </w:rPr>
          </w:rPrChange>
        </w:rPr>
        <w:t xml:space="preserve">). No significant differences were observed </w:t>
      </w:r>
      <w:del w:id="6410" w:author="Tri Le" w:date="2021-07-08T15:35:00Z">
        <w:r w:rsidRPr="00E53B18" w:rsidDel="00C247D0">
          <w:rPr>
            <w:rFonts w:ascii="Times New Roman" w:hAnsi="Times New Roman" w:cs="Times New Roman"/>
            <w:rPrChange w:id="6411" w:author="Tri Le" w:date="2021-07-13T20:26:00Z">
              <w:rPr>
                <w:rFonts w:ascii="Cambria" w:hAnsi="Cambria"/>
              </w:rPr>
            </w:rPrChange>
          </w:rPr>
          <w:delText xml:space="preserve">in </w:delText>
        </w:r>
      </w:del>
      <w:ins w:id="6412" w:author="Tri Le" w:date="2021-07-08T15:35:00Z">
        <w:r w:rsidR="00C247D0" w:rsidRPr="00E53B18">
          <w:rPr>
            <w:rFonts w:ascii="Times New Roman" w:hAnsi="Times New Roman" w:cs="Times New Roman"/>
            <w:rPrChange w:id="6413" w:author="Tri Le" w:date="2021-07-13T20:26:00Z">
              <w:rPr>
                <w:rFonts w:ascii="Cambria" w:hAnsi="Cambria"/>
              </w:rPr>
            </w:rPrChange>
          </w:rPr>
          <w:t xml:space="preserve">between </w:t>
        </w:r>
      </w:ins>
      <w:r w:rsidRPr="00E53B18">
        <w:rPr>
          <w:rFonts w:ascii="Times New Roman" w:hAnsi="Times New Roman" w:cs="Times New Roman"/>
          <w:rPrChange w:id="6414" w:author="Tri Le" w:date="2021-07-13T20:26:00Z">
            <w:rPr>
              <w:rFonts w:ascii="Cambria" w:hAnsi="Cambria"/>
            </w:rPr>
          </w:rPrChange>
        </w:rPr>
        <w:t>samples with and without the enzyme.</w:t>
      </w:r>
      <w:del w:id="6415" w:author="Tri Le" w:date="2021-07-08T15:50:00Z">
        <w:r w:rsidRPr="00E53B18" w:rsidDel="007E14B0">
          <w:rPr>
            <w:rFonts w:ascii="Times New Roman" w:hAnsi="Times New Roman" w:cs="Times New Roman"/>
            <w:rPrChange w:id="6416" w:author="Tri Le" w:date="2021-07-13T20:26:00Z">
              <w:rPr>
                <w:rFonts w:ascii="Cambria" w:hAnsi="Cambria"/>
              </w:rPr>
            </w:rPrChange>
          </w:rPr>
          <w:delText xml:space="preserve"> </w:delText>
        </w:r>
      </w:del>
      <w:commentRangeEnd w:id="6324"/>
      <w:r w:rsidR="00364F0F" w:rsidRPr="00E53B18">
        <w:rPr>
          <w:rStyle w:val="CommentReference"/>
          <w:rFonts w:ascii="Times New Roman" w:hAnsi="Times New Roman" w:cs="Times New Roman"/>
          <w:sz w:val="24"/>
          <w:szCs w:val="24"/>
          <w:rPrChange w:id="6417" w:author="Tri Le" w:date="2021-07-13T20:26:00Z">
            <w:rPr>
              <w:rStyle w:val="CommentReference"/>
            </w:rPr>
          </w:rPrChange>
        </w:rPr>
        <w:commentReference w:id="6324"/>
      </w:r>
    </w:p>
    <w:p w14:paraId="7BFCF41F" w14:textId="45A8412B" w:rsidR="00267135" w:rsidRPr="00E53B18" w:rsidRDefault="00267135" w:rsidP="002861EA">
      <w:pPr>
        <w:widowControl w:val="0"/>
        <w:autoSpaceDE w:val="0"/>
        <w:autoSpaceDN w:val="0"/>
        <w:adjustRightInd w:val="0"/>
        <w:spacing w:after="240" w:line="480" w:lineRule="auto"/>
        <w:jc w:val="both"/>
        <w:rPr>
          <w:ins w:id="6418" w:author="Tri Le" w:date="2021-07-08T15:50:00Z"/>
          <w:rFonts w:ascii="Times New Roman" w:hAnsi="Times New Roman" w:cs="Times New Roman"/>
          <w:rPrChange w:id="6419" w:author="Tri Le" w:date="2021-07-13T20:26:00Z">
            <w:rPr>
              <w:ins w:id="6420" w:author="Tri Le" w:date="2021-07-08T15:50:00Z"/>
              <w:rFonts w:ascii="Cambria" w:hAnsi="Cambria"/>
            </w:rPr>
          </w:rPrChange>
        </w:rPr>
      </w:pPr>
      <w:ins w:id="6421" w:author="Tri Le" w:date="2021-07-12T18:37:00Z">
        <w:r w:rsidRPr="00E53B18">
          <w:rPr>
            <w:rFonts w:ascii="Times New Roman" w:hAnsi="Times New Roman" w:cs="Times New Roman"/>
            <w:rPrChange w:id="6422" w:author="Tri Le" w:date="2021-07-13T20:26:00Z">
              <w:rPr>
                <w:rFonts w:ascii="Cambria" w:hAnsi="Cambria"/>
              </w:rPr>
            </w:rPrChange>
          </w:rPr>
          <w:t xml:space="preserve">To investigate any potential relationship between collected data for </w:t>
        </w:r>
      </w:ins>
      <w:ins w:id="6423" w:author="Tri Le" w:date="2021-07-12T18:55:00Z">
        <w:r w:rsidR="00C0712C" w:rsidRPr="00E53B18">
          <w:rPr>
            <w:rFonts w:ascii="Times New Roman" w:hAnsi="Times New Roman" w:cs="Times New Roman"/>
            <w:rPrChange w:id="6424" w:author="Tri Le" w:date="2021-07-13T20:26:00Z">
              <w:rPr>
                <w:rFonts w:ascii="Cambria" w:hAnsi="Cambria"/>
              </w:rPr>
            </w:rPrChange>
          </w:rPr>
          <w:t>EF</w:t>
        </w:r>
      </w:ins>
      <w:ins w:id="6425" w:author="Tri Le" w:date="2021-07-12T18:37:00Z">
        <w:r w:rsidRPr="00E53B18">
          <w:rPr>
            <w:rFonts w:ascii="Times New Roman" w:hAnsi="Times New Roman" w:cs="Times New Roman"/>
            <w:rPrChange w:id="6426" w:author="Tri Le" w:date="2021-07-13T20:26:00Z">
              <w:rPr>
                <w:rFonts w:ascii="Cambria" w:hAnsi="Cambria"/>
              </w:rPr>
            </w:rPrChange>
          </w:rPr>
          <w:t xml:space="preserve"> samples, PCA was performed with log</w:t>
        </w:r>
        <w:del w:id="6427" w:author="Miguel Uyaguari" w:date="2021-07-12T23:23:00Z">
          <w:r w:rsidRPr="00E53B18" w:rsidDel="006168E2">
            <w:rPr>
              <w:rFonts w:ascii="Times New Roman" w:hAnsi="Times New Roman" w:cs="Times New Roman"/>
              <w:rPrChange w:id="6428" w:author="Tri Le" w:date="2021-07-13T20:26:00Z">
                <w:rPr>
                  <w:rFonts w:ascii="Cambria" w:hAnsi="Cambria"/>
                </w:rPr>
              </w:rPrChange>
            </w:rPr>
            <w:softHyphen/>
          </w:r>
        </w:del>
        <w:r w:rsidRPr="00E53B18">
          <w:rPr>
            <w:rFonts w:ascii="Times New Roman" w:hAnsi="Times New Roman" w:cs="Times New Roman"/>
            <w:vertAlign w:val="subscript"/>
            <w:rPrChange w:id="6429" w:author="Tri Le" w:date="2021-07-13T20:26:00Z">
              <w:rPr>
                <w:rFonts w:ascii="Cambria" w:hAnsi="Cambria"/>
                <w:vertAlign w:val="subscript"/>
              </w:rPr>
            </w:rPrChange>
          </w:rPr>
          <w:t>10</w:t>
        </w:r>
        <w:r w:rsidRPr="00E53B18">
          <w:rPr>
            <w:rFonts w:ascii="Times New Roman" w:hAnsi="Times New Roman" w:cs="Times New Roman"/>
            <w:rPrChange w:id="6430" w:author="Tri Le" w:date="2021-07-13T20:26:00Z">
              <w:rPr>
                <w:rFonts w:ascii="Cambria" w:hAnsi="Cambria"/>
              </w:rPr>
            </w:rPrChange>
          </w:rPr>
          <w:t xml:space="preserve">-transformed variables. We found that three components (PC1, PC2, and PC3) explained 99.14% of the variance between variables. A summary of the </w:t>
        </w:r>
        <w:del w:id="6431" w:author="Miguel Uyaguari" w:date="2021-07-12T23:24:00Z">
          <w:r w:rsidRPr="00E53B18" w:rsidDel="006168E2">
            <w:rPr>
              <w:rFonts w:ascii="Times New Roman" w:hAnsi="Times New Roman" w:cs="Times New Roman"/>
              <w:rPrChange w:id="6432" w:author="Tri Le" w:date="2021-07-13T20:26:00Z">
                <w:rPr>
                  <w:rFonts w:ascii="Cambria" w:hAnsi="Cambria"/>
                </w:rPr>
              </w:rPrChange>
            </w:rPr>
            <w:delText>importance</w:delText>
          </w:r>
        </w:del>
      </w:ins>
      <w:ins w:id="6433" w:author="Miguel Uyaguari" w:date="2021-07-12T23:24:00Z">
        <w:r w:rsidR="006168E2" w:rsidRPr="00E53B18">
          <w:rPr>
            <w:rFonts w:ascii="Times New Roman" w:hAnsi="Times New Roman" w:cs="Times New Roman"/>
            <w:rPrChange w:id="6434" w:author="Tri Le" w:date="2021-07-13T20:26:00Z">
              <w:rPr>
                <w:rFonts w:ascii="Cambria" w:hAnsi="Cambria"/>
              </w:rPr>
            </w:rPrChange>
          </w:rPr>
          <w:t>weight</w:t>
        </w:r>
      </w:ins>
      <w:ins w:id="6435" w:author="Tri Le" w:date="2021-07-12T18:37:00Z">
        <w:r w:rsidRPr="00E53B18">
          <w:rPr>
            <w:rFonts w:ascii="Times New Roman" w:hAnsi="Times New Roman" w:cs="Times New Roman"/>
            <w:rPrChange w:id="6436" w:author="Tri Le" w:date="2021-07-13T20:26:00Z">
              <w:rPr>
                <w:rFonts w:ascii="Cambria" w:hAnsi="Cambria"/>
              </w:rPr>
            </w:rPrChange>
          </w:rPr>
          <w:t xml:space="preserve"> of components is included in the Supplementary Materials [Table number]. PC1 and PC2 were used to create the biplot in Figure </w:t>
        </w:r>
      </w:ins>
      <w:ins w:id="6437" w:author="Tri Le" w:date="2021-07-14T20:15:00Z">
        <w:r w:rsidR="00684917">
          <w:rPr>
            <w:rFonts w:ascii="Times New Roman" w:hAnsi="Times New Roman" w:cs="Times New Roman"/>
          </w:rPr>
          <w:t>6</w:t>
        </w:r>
      </w:ins>
      <w:ins w:id="6438" w:author="Miguel Uyaguari" w:date="2021-07-13T14:56:00Z">
        <w:del w:id="6439" w:author="Tri Le" w:date="2021-07-14T20:15:00Z">
          <w:r w:rsidR="00364F0F" w:rsidRPr="00E53B18" w:rsidDel="00684917">
            <w:rPr>
              <w:rFonts w:ascii="Times New Roman" w:hAnsi="Times New Roman" w:cs="Times New Roman"/>
              <w:rPrChange w:id="6440" w:author="Tri Le" w:date="2021-07-13T20:26:00Z">
                <w:rPr>
                  <w:rFonts w:ascii="Cambria" w:hAnsi="Cambria"/>
                </w:rPr>
              </w:rPrChange>
            </w:rPr>
            <w:delText>5</w:delText>
          </w:r>
        </w:del>
      </w:ins>
      <w:ins w:id="6441" w:author="Tri Le" w:date="2021-07-12T18:37:00Z">
        <w:del w:id="6442" w:author="Miguel Uyaguari" w:date="2021-07-13T14:56:00Z">
          <w:r w:rsidRPr="00E53B18" w:rsidDel="00364F0F">
            <w:rPr>
              <w:rFonts w:ascii="Times New Roman" w:hAnsi="Times New Roman" w:cs="Times New Roman"/>
              <w:rPrChange w:id="6443" w:author="Tri Le" w:date="2021-07-13T20:26:00Z">
                <w:rPr>
                  <w:rFonts w:ascii="Cambria" w:hAnsi="Cambria"/>
                </w:rPr>
              </w:rPrChange>
            </w:rPr>
            <w:delText>7</w:delText>
          </w:r>
        </w:del>
        <w:r w:rsidRPr="00E53B18">
          <w:rPr>
            <w:rFonts w:ascii="Times New Roman" w:hAnsi="Times New Roman" w:cs="Times New Roman"/>
            <w:rPrChange w:id="6444" w:author="Tri Le" w:date="2021-07-13T20:26:00Z">
              <w:rPr>
                <w:rFonts w:ascii="Cambria" w:hAnsi="Cambria"/>
              </w:rPr>
            </w:rPrChange>
          </w:rPr>
          <w:t>. Biplots for PC1 versus PC3 and PC2 versus PC3 are included in the Supplementary Materials [Figure numbers].</w:t>
        </w:r>
      </w:ins>
    </w:p>
    <w:p w14:paraId="47E04F9D" w14:textId="1A103C0F" w:rsidR="003F4002" w:rsidRPr="00E53B18" w:rsidRDefault="003F4002">
      <w:pPr>
        <w:widowControl w:val="0"/>
        <w:autoSpaceDE w:val="0"/>
        <w:autoSpaceDN w:val="0"/>
        <w:adjustRightInd w:val="0"/>
        <w:spacing w:after="240" w:line="480" w:lineRule="auto"/>
        <w:jc w:val="center"/>
        <w:rPr>
          <w:ins w:id="6445" w:author="Tri Le" w:date="2021-07-08T19:49:00Z"/>
          <w:rFonts w:ascii="Times New Roman" w:hAnsi="Times New Roman" w:cs="Times New Roman"/>
          <w:rPrChange w:id="6446" w:author="Tri Le" w:date="2021-07-13T20:26:00Z">
            <w:rPr>
              <w:ins w:id="6447" w:author="Tri Le" w:date="2021-07-08T19:49:00Z"/>
              <w:rFonts w:ascii="Cambria" w:hAnsi="Cambria"/>
            </w:rPr>
          </w:rPrChange>
        </w:rPr>
        <w:pPrChange w:id="6448" w:author="Tri Le" w:date="2021-07-09T14:55:00Z">
          <w:pPr>
            <w:widowControl w:val="0"/>
            <w:autoSpaceDE w:val="0"/>
            <w:autoSpaceDN w:val="0"/>
            <w:adjustRightInd w:val="0"/>
            <w:spacing w:after="240" w:line="480" w:lineRule="auto"/>
            <w:jc w:val="both"/>
          </w:pPr>
        </w:pPrChange>
      </w:pPr>
      <w:ins w:id="6449" w:author="Tri Le" w:date="2021-07-08T20:18:00Z">
        <w:r w:rsidRPr="00E53B18">
          <w:rPr>
            <w:rFonts w:ascii="Times New Roman" w:hAnsi="Times New Roman" w:cs="Times New Roman"/>
            <w:noProof/>
            <w:rPrChange w:id="6450" w:author="Tri Le" w:date="2021-07-13T20:26:00Z">
              <w:rPr>
                <w:rFonts w:ascii="Cambria" w:hAnsi="Cambria"/>
                <w:noProof/>
              </w:rPr>
            </w:rPrChange>
          </w:rPr>
          <w:lastRenderedPageBreak/>
          <w:drawing>
            <wp:inline distT="0" distB="0" distL="0" distR="0" wp14:anchorId="7BDCC956" wp14:editId="6BFCD8B4">
              <wp:extent cx="4438650" cy="2735358"/>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8650" cy="2735358"/>
                      </a:xfrm>
                      <a:prstGeom prst="rect">
                        <a:avLst/>
                      </a:prstGeom>
                      <a:noFill/>
                      <a:ln>
                        <a:noFill/>
                      </a:ln>
                    </pic:spPr>
                  </pic:pic>
                </a:graphicData>
              </a:graphic>
            </wp:inline>
          </w:drawing>
        </w:r>
      </w:ins>
    </w:p>
    <w:p w14:paraId="67CEEB6A" w14:textId="4D813C53" w:rsidR="00F53D4A" w:rsidRPr="00E53B18" w:rsidRDefault="00F53D4A" w:rsidP="002861EA">
      <w:pPr>
        <w:widowControl w:val="0"/>
        <w:autoSpaceDE w:val="0"/>
        <w:autoSpaceDN w:val="0"/>
        <w:adjustRightInd w:val="0"/>
        <w:spacing w:after="240" w:line="480" w:lineRule="auto"/>
        <w:jc w:val="both"/>
        <w:rPr>
          <w:ins w:id="6451" w:author="Tri Le" w:date="2021-07-09T14:54:00Z"/>
          <w:rFonts w:ascii="Times New Roman" w:hAnsi="Times New Roman" w:cs="Times New Roman"/>
          <w:rPrChange w:id="6452" w:author="Tri Le" w:date="2021-07-13T20:26:00Z">
            <w:rPr>
              <w:ins w:id="6453" w:author="Tri Le" w:date="2021-07-09T14:54:00Z"/>
              <w:rFonts w:ascii="Cambria" w:hAnsi="Cambria"/>
            </w:rPr>
          </w:rPrChange>
        </w:rPr>
      </w:pPr>
      <w:commentRangeStart w:id="6454"/>
      <w:commentRangeStart w:id="6455"/>
      <w:ins w:id="6456" w:author="Tri Le" w:date="2021-07-08T19:48:00Z">
        <w:r w:rsidRPr="00E53B18">
          <w:rPr>
            <w:rFonts w:ascii="Times New Roman" w:hAnsi="Times New Roman" w:cs="Times New Roman"/>
            <w:b/>
            <w:bCs/>
            <w:rPrChange w:id="6457" w:author="Tri Le" w:date="2021-07-13T20:26:00Z">
              <w:rPr>
                <w:rFonts w:ascii="Cambria" w:hAnsi="Cambria"/>
              </w:rPr>
            </w:rPrChange>
          </w:rPr>
          <w:t xml:space="preserve">Figure </w:t>
        </w:r>
      </w:ins>
      <w:ins w:id="6458" w:author="Tri Le" w:date="2021-07-14T20:15:00Z">
        <w:r w:rsidR="00070AF1">
          <w:rPr>
            <w:rFonts w:ascii="Times New Roman" w:hAnsi="Times New Roman" w:cs="Times New Roman"/>
            <w:b/>
            <w:bCs/>
          </w:rPr>
          <w:t>6</w:t>
        </w:r>
      </w:ins>
      <w:ins w:id="6459" w:author="Miguel Uyaguari" w:date="2021-07-13T14:56:00Z">
        <w:del w:id="6460" w:author="Tri Le" w:date="2021-07-14T20:15:00Z">
          <w:r w:rsidR="00364F0F" w:rsidRPr="00E53B18" w:rsidDel="00070AF1">
            <w:rPr>
              <w:rFonts w:ascii="Times New Roman" w:hAnsi="Times New Roman" w:cs="Times New Roman"/>
              <w:b/>
              <w:bCs/>
              <w:rPrChange w:id="6461" w:author="Tri Le" w:date="2021-07-13T20:26:00Z">
                <w:rPr>
                  <w:rFonts w:ascii="Cambria" w:hAnsi="Cambria"/>
                  <w:b/>
                  <w:bCs/>
                </w:rPr>
              </w:rPrChange>
            </w:rPr>
            <w:delText>5</w:delText>
          </w:r>
        </w:del>
      </w:ins>
      <w:ins w:id="6462" w:author="Tri Le" w:date="2021-07-08T19:48:00Z">
        <w:del w:id="6463" w:author="Miguel Uyaguari" w:date="2021-07-13T14:56:00Z">
          <w:r w:rsidRPr="00E53B18" w:rsidDel="00364F0F">
            <w:rPr>
              <w:rFonts w:ascii="Times New Roman" w:hAnsi="Times New Roman" w:cs="Times New Roman"/>
              <w:b/>
              <w:bCs/>
              <w:rPrChange w:id="6464" w:author="Tri Le" w:date="2021-07-13T20:26:00Z">
                <w:rPr>
                  <w:rFonts w:ascii="Cambria" w:hAnsi="Cambria"/>
                </w:rPr>
              </w:rPrChange>
            </w:rPr>
            <w:delText>7</w:delText>
          </w:r>
        </w:del>
        <w:r w:rsidRPr="00E53B18">
          <w:rPr>
            <w:rFonts w:ascii="Times New Roman" w:hAnsi="Times New Roman" w:cs="Times New Roman"/>
            <w:b/>
            <w:bCs/>
            <w:rPrChange w:id="6465" w:author="Tri Le" w:date="2021-07-13T20:26:00Z">
              <w:rPr>
                <w:rFonts w:ascii="Cambria" w:hAnsi="Cambria"/>
              </w:rPr>
            </w:rPrChange>
          </w:rPr>
          <w:t>.</w:t>
        </w:r>
        <w:r w:rsidRPr="00E53B18">
          <w:rPr>
            <w:rFonts w:ascii="Times New Roman" w:hAnsi="Times New Roman" w:cs="Times New Roman"/>
            <w:rPrChange w:id="6466" w:author="Tri Le" w:date="2021-07-13T20:26:00Z">
              <w:rPr>
                <w:rFonts w:ascii="Cambria" w:hAnsi="Cambria"/>
              </w:rPr>
            </w:rPrChange>
          </w:rPr>
          <w:t xml:space="preserve"> </w:t>
        </w:r>
      </w:ins>
      <w:ins w:id="6467" w:author="Tri Le" w:date="2021-07-09T14:26:00Z">
        <w:r w:rsidR="00886E3C" w:rsidRPr="00E53B18">
          <w:rPr>
            <w:rFonts w:ascii="Times New Roman" w:hAnsi="Times New Roman" w:cs="Times New Roman"/>
            <w:rPrChange w:id="6468" w:author="Tri Le" w:date="2021-07-13T20:26:00Z">
              <w:rPr>
                <w:rFonts w:ascii="Cambria" w:hAnsi="Cambria"/>
              </w:rPr>
            </w:rPrChange>
          </w:rPr>
          <w:t>Principal Component Analysis of log</w:t>
        </w:r>
        <w:r w:rsidR="00886E3C" w:rsidRPr="00E53B18">
          <w:rPr>
            <w:rFonts w:ascii="Times New Roman" w:hAnsi="Times New Roman" w:cs="Times New Roman"/>
            <w:vertAlign w:val="subscript"/>
            <w:rPrChange w:id="6469" w:author="Tri Le" w:date="2021-07-13T20:26:00Z">
              <w:rPr>
                <w:rFonts w:ascii="Cambria" w:hAnsi="Cambria"/>
                <w:vertAlign w:val="subscript"/>
              </w:rPr>
            </w:rPrChange>
          </w:rPr>
          <w:t>10</w:t>
        </w:r>
        <w:r w:rsidR="00886E3C" w:rsidRPr="00E53B18">
          <w:rPr>
            <w:rFonts w:ascii="Times New Roman" w:hAnsi="Times New Roman" w:cs="Times New Roman"/>
            <w:rPrChange w:id="6470" w:author="Tri Le" w:date="2021-07-13T20:26:00Z">
              <w:rPr>
                <w:rFonts w:ascii="Cambria" w:hAnsi="Cambria"/>
              </w:rPr>
            </w:rPrChange>
          </w:rPr>
          <w:t xml:space="preserve">-transformed </w:t>
        </w:r>
      </w:ins>
      <w:ins w:id="6471" w:author="Tri Le" w:date="2021-07-12T18:55:00Z">
        <w:r w:rsidR="00BC0EF0" w:rsidRPr="00E53B18">
          <w:rPr>
            <w:rFonts w:ascii="Times New Roman" w:hAnsi="Times New Roman" w:cs="Times New Roman"/>
            <w:rPrChange w:id="6472" w:author="Tri Le" w:date="2021-07-13T20:26:00Z">
              <w:rPr>
                <w:rFonts w:ascii="Cambria" w:hAnsi="Cambria"/>
              </w:rPr>
            </w:rPrChange>
          </w:rPr>
          <w:t>EF</w:t>
        </w:r>
      </w:ins>
      <w:ins w:id="6473" w:author="Tri Le" w:date="2021-07-09T14:26:00Z">
        <w:r w:rsidR="00886E3C" w:rsidRPr="00E53B18">
          <w:rPr>
            <w:rFonts w:ascii="Times New Roman" w:hAnsi="Times New Roman" w:cs="Times New Roman"/>
            <w:rPrChange w:id="6474" w:author="Tri Le" w:date="2021-07-13T20:26:00Z">
              <w:rPr>
                <w:rFonts w:ascii="Cambria" w:hAnsi="Cambria"/>
              </w:rPr>
            </w:rPrChange>
          </w:rPr>
          <w:t xml:space="preserve"> parameters.</w:t>
        </w:r>
        <w:r w:rsidR="00C65341" w:rsidRPr="00E53B18">
          <w:rPr>
            <w:rFonts w:ascii="Times New Roman" w:hAnsi="Times New Roman" w:cs="Times New Roman"/>
            <w:rPrChange w:id="6475" w:author="Tri Le" w:date="2021-07-13T20:26:00Z">
              <w:rPr>
                <w:rFonts w:ascii="Cambria" w:hAnsi="Cambria"/>
              </w:rPr>
            </w:rPrChange>
          </w:rPr>
          <w:t xml:space="preserve"> </w:t>
        </w:r>
      </w:ins>
      <w:ins w:id="6476" w:author="Tri Le" w:date="2021-07-12T19:01:00Z">
        <w:r w:rsidR="00BC711A" w:rsidRPr="00E53B18">
          <w:rPr>
            <w:rFonts w:ascii="Times New Roman" w:hAnsi="Times New Roman" w:cs="Times New Roman"/>
            <w:rPrChange w:id="6477" w:author="Tri Le" w:date="2021-07-13T20:26:00Z">
              <w:rPr>
                <w:rFonts w:ascii="Cambria" w:hAnsi="Cambria"/>
              </w:rPr>
            </w:rPrChange>
          </w:rPr>
          <w:t>O</w:t>
        </w:r>
      </w:ins>
      <w:ins w:id="6478" w:author="Tri Le" w:date="2021-07-09T14:27:00Z">
        <w:r w:rsidR="00C65341" w:rsidRPr="00E53B18">
          <w:rPr>
            <w:rFonts w:ascii="Times New Roman" w:hAnsi="Times New Roman" w:cs="Times New Roman"/>
            <w:rPrChange w:id="6479" w:author="Tri Le" w:date="2021-07-13T20:26:00Z">
              <w:rPr>
                <w:rFonts w:ascii="Cambria" w:hAnsi="Cambria"/>
              </w:rPr>
            </w:rPrChange>
          </w:rPr>
          <w:t>nly v</w:t>
        </w:r>
      </w:ins>
      <w:ins w:id="6480" w:author="Tri Le" w:date="2021-07-09T14:26:00Z">
        <w:r w:rsidR="00C65341" w:rsidRPr="00E53B18">
          <w:rPr>
            <w:rFonts w:ascii="Times New Roman" w:hAnsi="Times New Roman" w:cs="Times New Roman"/>
            <w:rPrChange w:id="6481" w:author="Tri Le" w:date="2021-07-13T20:26:00Z">
              <w:rPr>
                <w:rFonts w:ascii="Cambria" w:hAnsi="Cambria"/>
              </w:rPr>
            </w:rPrChange>
          </w:rPr>
          <w:t>ariable</w:t>
        </w:r>
      </w:ins>
      <w:ins w:id="6482" w:author="Tri Le" w:date="2021-07-09T14:27:00Z">
        <w:r w:rsidR="00C65341" w:rsidRPr="00E53B18">
          <w:rPr>
            <w:rFonts w:ascii="Times New Roman" w:hAnsi="Times New Roman" w:cs="Times New Roman"/>
            <w:rPrChange w:id="6483" w:author="Tri Le" w:date="2021-07-13T20:26:00Z">
              <w:rPr>
                <w:rFonts w:ascii="Cambria" w:hAnsi="Cambria"/>
              </w:rPr>
            </w:rPrChange>
          </w:rPr>
          <w:t xml:space="preserve"> not log</w:t>
        </w:r>
        <w:r w:rsidR="00C65341" w:rsidRPr="00E53B18">
          <w:rPr>
            <w:rFonts w:ascii="Times New Roman" w:hAnsi="Times New Roman" w:cs="Times New Roman"/>
            <w:rPrChange w:id="6484" w:author="Tri Le" w:date="2021-07-13T20:26:00Z">
              <w:rPr>
                <w:rFonts w:ascii="Cambria" w:hAnsi="Cambria"/>
              </w:rPr>
            </w:rPrChange>
          </w:rPr>
          <w:softHyphen/>
          <w:t>10-transformed was precipitation due to presence of zero value</w:t>
        </w:r>
      </w:ins>
      <w:ins w:id="6485" w:author="Tri Le" w:date="2021-07-09T14:28:00Z">
        <w:r w:rsidR="00C65341" w:rsidRPr="00E53B18">
          <w:rPr>
            <w:rFonts w:ascii="Times New Roman" w:hAnsi="Times New Roman" w:cs="Times New Roman"/>
            <w:rPrChange w:id="6486" w:author="Tri Le" w:date="2021-07-13T20:26:00Z">
              <w:rPr>
                <w:rFonts w:ascii="Cambria" w:hAnsi="Cambria"/>
              </w:rPr>
            </w:rPrChange>
          </w:rPr>
          <w:t>s.</w:t>
        </w:r>
      </w:ins>
      <w:commentRangeEnd w:id="6454"/>
      <w:r w:rsidR="00364F0F" w:rsidRPr="00E53B18">
        <w:rPr>
          <w:rStyle w:val="CommentReference"/>
          <w:rFonts w:ascii="Times New Roman" w:hAnsi="Times New Roman" w:cs="Times New Roman"/>
          <w:sz w:val="24"/>
          <w:szCs w:val="24"/>
          <w:rPrChange w:id="6487" w:author="Tri Le" w:date="2021-07-13T20:26:00Z">
            <w:rPr>
              <w:rStyle w:val="CommentReference"/>
            </w:rPr>
          </w:rPrChange>
        </w:rPr>
        <w:commentReference w:id="6454"/>
      </w:r>
      <w:commentRangeEnd w:id="6455"/>
      <w:r w:rsidR="008B5509" w:rsidRPr="00E53B18">
        <w:rPr>
          <w:rStyle w:val="CommentReference"/>
          <w:rFonts w:ascii="Times New Roman" w:hAnsi="Times New Roman" w:cs="Times New Roman"/>
          <w:sz w:val="24"/>
          <w:szCs w:val="24"/>
          <w:rPrChange w:id="6488" w:author="Tri Le" w:date="2021-07-13T20:26:00Z">
            <w:rPr>
              <w:rStyle w:val="CommentReference"/>
            </w:rPr>
          </w:rPrChange>
        </w:rPr>
        <w:commentReference w:id="6455"/>
      </w:r>
    </w:p>
    <w:p w14:paraId="484180E6" w14:textId="77777777" w:rsidR="006246DE" w:rsidRPr="00E53B18" w:rsidRDefault="006246DE" w:rsidP="001B1D7C">
      <w:pPr>
        <w:widowControl w:val="0"/>
        <w:autoSpaceDE w:val="0"/>
        <w:autoSpaceDN w:val="0"/>
        <w:adjustRightInd w:val="0"/>
        <w:spacing w:after="240" w:line="480" w:lineRule="auto"/>
        <w:jc w:val="center"/>
        <w:rPr>
          <w:ins w:id="6489" w:author="Tri Le" w:date="2021-07-09T14:54:00Z"/>
          <w:rFonts w:ascii="Times New Roman" w:hAnsi="Times New Roman" w:cs="Times New Roman"/>
          <w:rPrChange w:id="6490" w:author="Tri Le" w:date="2021-07-13T20:26:00Z">
            <w:rPr>
              <w:ins w:id="6491" w:author="Tri Le" w:date="2021-07-09T14:54:00Z"/>
              <w:rFonts w:ascii="Cambria" w:hAnsi="Cambria"/>
            </w:rPr>
          </w:rPrChange>
        </w:rPr>
      </w:pPr>
      <w:ins w:id="6492" w:author="Tri Le" w:date="2021-07-09T14:54:00Z">
        <w:r w:rsidRPr="00E53B18">
          <w:rPr>
            <w:rFonts w:ascii="Times New Roman" w:hAnsi="Times New Roman" w:cs="Times New Roman"/>
            <w:noProof/>
            <w:rPrChange w:id="6493" w:author="Tri Le" w:date="2021-07-13T20:26:00Z">
              <w:rPr>
                <w:rFonts w:ascii="Cambria" w:hAnsi="Cambria"/>
                <w:noProof/>
              </w:rPr>
            </w:rPrChange>
          </w:rPr>
          <w:drawing>
            <wp:inline distT="0" distB="0" distL="0" distR="0" wp14:anchorId="24C21425" wp14:editId="5E126B86">
              <wp:extent cx="4229100" cy="33911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46"/>
                      <a:stretch>
                        <a:fillRect/>
                      </a:stretch>
                    </pic:blipFill>
                    <pic:spPr bwMode="auto">
                      <a:xfrm>
                        <a:off x="0" y="0"/>
                        <a:ext cx="4252837" cy="3410169"/>
                      </a:xfrm>
                      <a:prstGeom prst="rect">
                        <a:avLst/>
                      </a:prstGeom>
                      <a:noFill/>
                      <a:ln>
                        <a:noFill/>
                      </a:ln>
                    </pic:spPr>
                  </pic:pic>
                </a:graphicData>
              </a:graphic>
            </wp:inline>
          </w:drawing>
        </w:r>
      </w:ins>
    </w:p>
    <w:p w14:paraId="5AEC90E5" w14:textId="136FF353" w:rsidR="00DA6D7C" w:rsidRPr="00E53B18" w:rsidRDefault="006246DE" w:rsidP="002861EA">
      <w:pPr>
        <w:widowControl w:val="0"/>
        <w:autoSpaceDE w:val="0"/>
        <w:autoSpaceDN w:val="0"/>
        <w:adjustRightInd w:val="0"/>
        <w:spacing w:after="240" w:line="480" w:lineRule="auto"/>
        <w:jc w:val="both"/>
        <w:rPr>
          <w:ins w:id="6494" w:author="Tri Le" w:date="2021-07-09T15:16:00Z"/>
          <w:rFonts w:ascii="Times New Roman" w:hAnsi="Times New Roman" w:cs="Times New Roman"/>
          <w:rPrChange w:id="6495" w:author="Tri Le" w:date="2021-07-13T20:26:00Z">
            <w:rPr>
              <w:ins w:id="6496" w:author="Tri Le" w:date="2021-07-09T15:16:00Z"/>
              <w:rFonts w:ascii="Cambria" w:hAnsi="Cambria"/>
            </w:rPr>
          </w:rPrChange>
        </w:rPr>
      </w:pPr>
      <w:commentRangeStart w:id="6497"/>
      <w:ins w:id="6498" w:author="Tri Le" w:date="2021-07-09T14:54:00Z">
        <w:r w:rsidRPr="00E53B18">
          <w:rPr>
            <w:rFonts w:ascii="Times New Roman" w:hAnsi="Times New Roman" w:cs="Times New Roman"/>
            <w:b/>
            <w:bCs/>
            <w:rPrChange w:id="6499" w:author="Tri Le" w:date="2021-07-13T20:26:00Z">
              <w:rPr>
                <w:rFonts w:ascii="Cambria" w:hAnsi="Cambria"/>
              </w:rPr>
            </w:rPrChange>
          </w:rPr>
          <w:t xml:space="preserve">Figure </w:t>
        </w:r>
      </w:ins>
      <w:ins w:id="6500" w:author="Tri Le" w:date="2021-07-14T20:15:00Z">
        <w:r w:rsidR="009D1E90">
          <w:rPr>
            <w:rFonts w:ascii="Times New Roman" w:hAnsi="Times New Roman" w:cs="Times New Roman"/>
            <w:b/>
            <w:bCs/>
          </w:rPr>
          <w:t>7</w:t>
        </w:r>
      </w:ins>
      <w:ins w:id="6501" w:author="Miguel Uyaguari" w:date="2021-07-13T14:56:00Z">
        <w:del w:id="6502" w:author="Tri Le" w:date="2021-07-14T20:15:00Z">
          <w:r w:rsidR="00364F0F" w:rsidRPr="00E53B18" w:rsidDel="009D1E90">
            <w:rPr>
              <w:rFonts w:ascii="Times New Roman" w:hAnsi="Times New Roman" w:cs="Times New Roman"/>
              <w:b/>
              <w:bCs/>
              <w:rPrChange w:id="6503" w:author="Tri Le" w:date="2021-07-13T20:26:00Z">
                <w:rPr>
                  <w:rFonts w:ascii="Cambria" w:hAnsi="Cambria"/>
                  <w:b/>
                  <w:bCs/>
                </w:rPr>
              </w:rPrChange>
            </w:rPr>
            <w:delText>6</w:delText>
          </w:r>
        </w:del>
      </w:ins>
      <w:ins w:id="6504" w:author="Tri Le" w:date="2021-07-09T14:54:00Z">
        <w:del w:id="6505" w:author="Miguel Uyaguari" w:date="2021-07-13T14:56:00Z">
          <w:r w:rsidRPr="00E53B18" w:rsidDel="00364F0F">
            <w:rPr>
              <w:rFonts w:ascii="Times New Roman" w:hAnsi="Times New Roman" w:cs="Times New Roman"/>
              <w:b/>
              <w:bCs/>
              <w:rPrChange w:id="6506" w:author="Tri Le" w:date="2021-07-13T20:26:00Z">
                <w:rPr>
                  <w:rFonts w:ascii="Cambria" w:hAnsi="Cambria"/>
                </w:rPr>
              </w:rPrChange>
            </w:rPr>
            <w:delText>8</w:delText>
          </w:r>
        </w:del>
        <w:r w:rsidRPr="00E53B18">
          <w:rPr>
            <w:rFonts w:ascii="Times New Roman" w:hAnsi="Times New Roman" w:cs="Times New Roman"/>
            <w:b/>
            <w:bCs/>
            <w:rPrChange w:id="6507" w:author="Tri Le" w:date="2021-07-13T20:26:00Z">
              <w:rPr>
                <w:rFonts w:ascii="Cambria" w:hAnsi="Cambria"/>
              </w:rPr>
            </w:rPrChange>
          </w:rPr>
          <w:t>.</w:t>
        </w:r>
        <w:r w:rsidRPr="00E53B18">
          <w:rPr>
            <w:rFonts w:ascii="Times New Roman" w:hAnsi="Times New Roman" w:cs="Times New Roman"/>
            <w:rPrChange w:id="6508" w:author="Tri Le" w:date="2021-07-13T20:26:00Z">
              <w:rPr>
                <w:rFonts w:ascii="Cambria" w:hAnsi="Cambria"/>
              </w:rPr>
            </w:rPrChange>
          </w:rPr>
          <w:t xml:space="preserve"> </w:t>
        </w:r>
      </w:ins>
      <w:ins w:id="6509" w:author="Tri Le" w:date="2021-07-09T15:13:00Z">
        <w:r w:rsidR="00963590" w:rsidRPr="00E53B18">
          <w:rPr>
            <w:rFonts w:ascii="Times New Roman" w:hAnsi="Times New Roman" w:cs="Times New Roman"/>
            <w:rPrChange w:id="6510" w:author="Tri Le" w:date="2021-07-13T20:26:00Z">
              <w:rPr>
                <w:rFonts w:ascii="Cambria" w:hAnsi="Cambria"/>
              </w:rPr>
            </w:rPrChange>
          </w:rPr>
          <w:t xml:space="preserve">Heatmap showing </w:t>
        </w:r>
      </w:ins>
      <w:ins w:id="6511" w:author="Tri Le" w:date="2021-07-09T15:14:00Z">
        <w:r w:rsidR="00963590" w:rsidRPr="00E53B18">
          <w:rPr>
            <w:rFonts w:ascii="Times New Roman" w:hAnsi="Times New Roman" w:cs="Times New Roman"/>
            <w:rPrChange w:id="6512" w:author="Tri Le" w:date="2021-07-13T20:26:00Z">
              <w:rPr>
                <w:rFonts w:ascii="Cambria" w:hAnsi="Cambria"/>
              </w:rPr>
            </w:rPrChange>
          </w:rPr>
          <w:t xml:space="preserve">Spearman’s rank correlation analysis between parameters collected for </w:t>
        </w:r>
      </w:ins>
      <w:ins w:id="6513" w:author="Tri Le" w:date="2021-07-12T18:55:00Z">
        <w:r w:rsidR="00FF534F" w:rsidRPr="00E53B18">
          <w:rPr>
            <w:rFonts w:ascii="Times New Roman" w:hAnsi="Times New Roman" w:cs="Times New Roman"/>
            <w:rPrChange w:id="6514" w:author="Tri Le" w:date="2021-07-13T20:26:00Z">
              <w:rPr>
                <w:rFonts w:ascii="Cambria" w:hAnsi="Cambria"/>
              </w:rPr>
            </w:rPrChange>
          </w:rPr>
          <w:t>EF</w:t>
        </w:r>
      </w:ins>
      <w:ins w:id="6515" w:author="Tri Le" w:date="2021-07-09T15:14:00Z">
        <w:r w:rsidR="00963590" w:rsidRPr="00E53B18">
          <w:rPr>
            <w:rFonts w:ascii="Times New Roman" w:hAnsi="Times New Roman" w:cs="Times New Roman"/>
            <w:rPrChange w:id="6516" w:author="Tri Le" w:date="2021-07-13T20:26:00Z">
              <w:rPr>
                <w:rFonts w:ascii="Cambria" w:hAnsi="Cambria"/>
              </w:rPr>
            </w:rPrChange>
          </w:rPr>
          <w:t xml:space="preserve"> sampling events.</w:t>
        </w:r>
      </w:ins>
      <w:commentRangeEnd w:id="6497"/>
      <w:ins w:id="6517" w:author="Tri Le" w:date="2021-07-12T17:45:00Z">
        <w:r w:rsidR="005E569B" w:rsidRPr="00E53B18">
          <w:rPr>
            <w:rStyle w:val="CommentReference"/>
            <w:rFonts w:ascii="Times New Roman" w:hAnsi="Times New Roman" w:cs="Times New Roman"/>
            <w:sz w:val="24"/>
            <w:szCs w:val="24"/>
            <w:rPrChange w:id="6518" w:author="Tri Le" w:date="2021-07-13T20:26:00Z">
              <w:rPr>
                <w:rStyle w:val="CommentReference"/>
              </w:rPr>
            </w:rPrChange>
          </w:rPr>
          <w:commentReference w:id="6497"/>
        </w:r>
      </w:ins>
    </w:p>
    <w:p w14:paraId="22B25F33" w14:textId="780F7CD3" w:rsidR="00BE2681" w:rsidRPr="00E53B18" w:rsidRDefault="00BE2681" w:rsidP="00BE2681">
      <w:pPr>
        <w:widowControl w:val="0"/>
        <w:autoSpaceDE w:val="0"/>
        <w:autoSpaceDN w:val="0"/>
        <w:adjustRightInd w:val="0"/>
        <w:spacing w:after="240" w:line="480" w:lineRule="auto"/>
        <w:jc w:val="both"/>
        <w:rPr>
          <w:ins w:id="6519" w:author="Tri Le" w:date="2021-07-12T19:01:00Z"/>
          <w:rFonts w:ascii="Times New Roman" w:hAnsi="Times New Roman" w:cs="Times New Roman"/>
          <w:rPrChange w:id="6520" w:author="Tri Le" w:date="2021-07-13T20:26:00Z">
            <w:rPr>
              <w:ins w:id="6521" w:author="Tri Le" w:date="2021-07-12T19:01:00Z"/>
            </w:rPr>
          </w:rPrChange>
        </w:rPr>
      </w:pPr>
      <w:ins w:id="6522" w:author="Tri Le" w:date="2021-07-12T19:01:00Z">
        <w:r w:rsidRPr="00E53B18">
          <w:rPr>
            <w:rFonts w:ascii="Times New Roman" w:hAnsi="Times New Roman" w:cs="Times New Roman"/>
            <w:rPrChange w:id="6523" w:author="Tri Le" w:date="2021-07-13T20:26:00Z">
              <w:rPr>
                <w:rFonts w:ascii="Cambria" w:hAnsi="Cambria"/>
              </w:rPr>
            </w:rPrChange>
          </w:rPr>
          <w:lastRenderedPageBreak/>
          <w:t xml:space="preserve">Overall, samples from the four events were not distinct from one another, as illustrated by the large areas of overlap between various subsets of the events. PC1, explaining 54.9% of the observed variance, received a notable and positive contribution from </w:t>
        </w:r>
        <w:commentRangeStart w:id="6524"/>
        <w:r w:rsidRPr="00E53B18">
          <w:rPr>
            <w:rFonts w:ascii="Times New Roman" w:hAnsi="Times New Roman" w:cs="Times New Roman"/>
            <w:rPrChange w:id="6525" w:author="Tri Le" w:date="2021-07-13T20:26:00Z">
              <w:rPr>
                <w:rFonts w:ascii="Cambria" w:hAnsi="Cambria"/>
              </w:rPr>
            </w:rPrChange>
          </w:rPr>
          <w:t>COD, cBOD, BOD, and TOC. Strongly negative contributors to PC1 were mean temperature, grab filtered UVT, NO</w:t>
        </w:r>
        <w:r w:rsidRPr="00E53B18">
          <w:rPr>
            <w:rFonts w:ascii="Times New Roman" w:hAnsi="Times New Roman" w:cs="Times New Roman"/>
            <w:vertAlign w:val="subscript"/>
            <w:rPrChange w:id="6526" w:author="Tri Le" w:date="2021-07-13T20:26:00Z">
              <w:rPr>
                <w:rFonts w:ascii="Cambria" w:hAnsi="Cambria"/>
                <w:vertAlign w:val="subscript"/>
              </w:rPr>
            </w:rPrChange>
          </w:rPr>
          <w:t>x</w:t>
        </w:r>
        <w:r w:rsidRPr="00E53B18">
          <w:rPr>
            <w:rFonts w:ascii="Times New Roman" w:hAnsi="Times New Roman" w:cs="Times New Roman"/>
            <w:rPrChange w:id="6527" w:author="Tri Le" w:date="2021-07-13T20:26:00Z">
              <w:rPr>
                <w:rFonts w:ascii="Cambria" w:hAnsi="Cambria"/>
              </w:rPr>
            </w:rPrChange>
          </w:rPr>
          <w:t>-N, and TS</w:t>
        </w:r>
      </w:ins>
      <w:commentRangeEnd w:id="6524"/>
      <w:r w:rsidR="00AC3753" w:rsidRPr="00E53B18">
        <w:rPr>
          <w:rStyle w:val="CommentReference"/>
          <w:rFonts w:ascii="Times New Roman" w:hAnsi="Times New Roman" w:cs="Times New Roman"/>
          <w:sz w:val="24"/>
          <w:szCs w:val="24"/>
          <w:rPrChange w:id="6528" w:author="Tri Le" w:date="2021-07-13T20:26:00Z">
            <w:rPr>
              <w:rStyle w:val="CommentReference"/>
            </w:rPr>
          </w:rPrChange>
        </w:rPr>
        <w:commentReference w:id="6524"/>
      </w:r>
      <w:ins w:id="6529" w:author="Tri Le" w:date="2021-07-12T19:01:00Z">
        <w:r w:rsidRPr="00E53B18">
          <w:rPr>
            <w:rFonts w:ascii="Times New Roman" w:hAnsi="Times New Roman" w:cs="Times New Roman"/>
            <w:rPrChange w:id="6530" w:author="Tri Le" w:date="2021-07-13T20:26:00Z">
              <w:rPr>
                <w:rFonts w:ascii="Cambria" w:hAnsi="Cambria"/>
              </w:rPr>
            </w:rPrChange>
          </w:rPr>
          <w:t xml:space="preserve">. These observations were supported by subsequent Spearman’s rank correlation analysis (Figure </w:t>
        </w:r>
      </w:ins>
      <w:ins w:id="6531" w:author="Tri Le" w:date="2021-07-14T20:15:00Z">
        <w:r w:rsidR="00716CE4">
          <w:rPr>
            <w:rFonts w:ascii="Times New Roman" w:hAnsi="Times New Roman" w:cs="Times New Roman"/>
          </w:rPr>
          <w:t>7</w:t>
        </w:r>
      </w:ins>
      <w:ins w:id="6532" w:author="Miguel Uyaguari" w:date="2021-07-13T14:57:00Z">
        <w:del w:id="6533" w:author="Tri Le" w:date="2021-07-14T20:15:00Z">
          <w:r w:rsidR="00364F0F" w:rsidRPr="00E53B18" w:rsidDel="00716CE4">
            <w:rPr>
              <w:rFonts w:ascii="Times New Roman" w:hAnsi="Times New Roman" w:cs="Times New Roman"/>
              <w:rPrChange w:id="6534" w:author="Tri Le" w:date="2021-07-13T20:26:00Z">
                <w:rPr>
                  <w:rFonts w:ascii="Cambria" w:hAnsi="Cambria"/>
                </w:rPr>
              </w:rPrChange>
            </w:rPr>
            <w:delText>6</w:delText>
          </w:r>
        </w:del>
      </w:ins>
      <w:ins w:id="6535" w:author="Tri Le" w:date="2021-07-12T19:01:00Z">
        <w:del w:id="6536" w:author="Miguel Uyaguari" w:date="2021-07-13T14:57:00Z">
          <w:r w:rsidRPr="00E53B18" w:rsidDel="00364F0F">
            <w:rPr>
              <w:rFonts w:ascii="Times New Roman" w:hAnsi="Times New Roman" w:cs="Times New Roman"/>
              <w:rPrChange w:id="6537" w:author="Tri Le" w:date="2021-07-13T20:26:00Z">
                <w:rPr>
                  <w:rFonts w:ascii="Cambria" w:hAnsi="Cambria"/>
                </w:rPr>
              </w:rPrChange>
            </w:rPr>
            <w:delText>8</w:delText>
          </w:r>
        </w:del>
        <w:r w:rsidRPr="00E53B18">
          <w:rPr>
            <w:rFonts w:ascii="Times New Roman" w:hAnsi="Times New Roman" w:cs="Times New Roman"/>
            <w:rPrChange w:id="6538" w:author="Tri Le" w:date="2021-07-13T20:26:00Z">
              <w:rPr>
                <w:rFonts w:ascii="Cambria" w:hAnsi="Cambria"/>
              </w:rPr>
            </w:rPrChange>
          </w:rPr>
          <w:t>), as COD, cBOD, BOD, and TOC demonstrated strongly positive correlations with one another (rho ranging between 0.800 and 0.949) (p-value &lt; 0.005) and strongly negative correlations with mean temperature, grab filtered UVT, NO</w:t>
        </w:r>
        <w:r w:rsidRPr="00E53B18">
          <w:rPr>
            <w:rFonts w:ascii="Times New Roman" w:hAnsi="Times New Roman" w:cs="Times New Roman"/>
            <w:vertAlign w:val="subscript"/>
            <w:rPrChange w:id="6539" w:author="Tri Le" w:date="2021-07-13T20:26:00Z">
              <w:rPr>
                <w:rFonts w:ascii="Cambria" w:hAnsi="Cambria"/>
                <w:vertAlign w:val="subscript"/>
              </w:rPr>
            </w:rPrChange>
          </w:rPr>
          <w:t>x</w:t>
        </w:r>
        <w:r w:rsidRPr="00E53B18">
          <w:rPr>
            <w:rFonts w:ascii="Times New Roman" w:hAnsi="Times New Roman" w:cs="Times New Roman"/>
            <w:rPrChange w:id="6540" w:author="Tri Le" w:date="2021-07-13T20:26:00Z">
              <w:rPr>
                <w:rFonts w:ascii="Cambria" w:hAnsi="Cambria"/>
              </w:rPr>
            </w:rPrChange>
          </w:rPr>
          <w:t>-N, and TS</w:t>
        </w:r>
        <w:r w:rsidRPr="00E53B18">
          <w:rPr>
            <w:rFonts w:ascii="Times New Roman" w:hAnsi="Times New Roman" w:cs="Times New Roman"/>
            <w:rPrChange w:id="6541" w:author="Tri Le" w:date="2021-07-13T20:26:00Z">
              <w:rPr/>
            </w:rPrChange>
          </w:rPr>
          <w:t xml:space="preserve"> (rho ranging between -0.949 and -0.800) (p-value &lt; 0.005). PC2 explained 31.9% of the variance between sampling events and showed a strong contribution from CrAssphage, </w:t>
        </w:r>
        <w:r w:rsidRPr="00E53B18">
          <w:rPr>
            <w:rFonts w:ascii="Times New Roman" w:hAnsi="Times New Roman" w:cs="Times New Roman"/>
            <w:i/>
            <w:iCs/>
            <w:rPrChange w:id="6542" w:author="Tri Le" w:date="2021-07-13T20:26:00Z">
              <w:rPr>
                <w:i/>
                <w:iCs/>
              </w:rPr>
            </w:rPrChange>
          </w:rPr>
          <w:t>uidA</w:t>
        </w:r>
        <w:r w:rsidRPr="00E53B18">
          <w:rPr>
            <w:rFonts w:ascii="Times New Roman" w:hAnsi="Times New Roman" w:cs="Times New Roman"/>
            <w:rPrChange w:id="6543" w:author="Tri Le" w:date="2021-07-13T20:26:00Z">
              <w:rPr/>
            </w:rPrChange>
          </w:rPr>
          <w:t xml:space="preserve">, and grab temperature. This observation was also supported by the Spearman’s rank correlation analysis showing these variables having strongly positive correlation with one another (rho ranging between 0.717 and 0.922) (p-value &lt; 0.01). Additionally, in the biplot, the axes representing </w:t>
        </w:r>
        <w:r w:rsidRPr="00E53B18">
          <w:rPr>
            <w:rFonts w:ascii="Times New Roman" w:hAnsi="Times New Roman" w:cs="Times New Roman"/>
            <w:i/>
            <w:iCs/>
            <w:rPrChange w:id="6544" w:author="Tri Le" w:date="2021-07-13T20:26:00Z">
              <w:rPr>
                <w:i/>
                <w:iCs/>
              </w:rPr>
            </w:rPrChange>
          </w:rPr>
          <w:t xml:space="preserve">E. coli </w:t>
        </w:r>
        <w:r w:rsidRPr="00E53B18">
          <w:rPr>
            <w:rFonts w:ascii="Times New Roman" w:hAnsi="Times New Roman" w:cs="Times New Roman"/>
            <w:rPrChange w:id="6545" w:author="Tri Le" w:date="2021-07-13T20:26:00Z">
              <w:rPr/>
            </w:rPrChange>
          </w:rPr>
          <w:t>and fecal coliform only pointed towards the same quadrant, something reflected in their moderately positive Spearman’s coefficient (0.632) (p-value = 0.0273</w:t>
        </w:r>
        <w:del w:id="6546" w:author="Miguel Uyaguari" w:date="2021-07-13T14:58:00Z">
          <w:r w:rsidRPr="00E53B18" w:rsidDel="00364F0F">
            <w:rPr>
              <w:rFonts w:ascii="Times New Roman" w:hAnsi="Times New Roman" w:cs="Times New Roman"/>
              <w:rPrChange w:id="6547" w:author="Tri Le" w:date="2021-07-13T20:26:00Z">
                <w:rPr/>
              </w:rPrChange>
            </w:rPr>
            <w:delText>229</w:delText>
          </w:r>
        </w:del>
        <w:r w:rsidRPr="00E53B18">
          <w:rPr>
            <w:rFonts w:ascii="Times New Roman" w:hAnsi="Times New Roman" w:cs="Times New Roman"/>
            <w:rPrChange w:id="6548" w:author="Tri Le" w:date="2021-07-13T20:26:00Z">
              <w:rPr/>
            </w:rPrChange>
          </w:rPr>
          <w:t xml:space="preserve">). </w:t>
        </w:r>
        <w:commentRangeStart w:id="6549"/>
        <w:r w:rsidRPr="00E53B18">
          <w:rPr>
            <w:rFonts w:ascii="Times New Roman" w:hAnsi="Times New Roman" w:cs="Times New Roman"/>
            <w:rPrChange w:id="6550" w:author="Tri Le" w:date="2021-07-13T20:26:00Z">
              <w:rPr/>
            </w:rPrChange>
          </w:rPr>
          <w:t xml:space="preserve">However, it is worth noting that </w:t>
        </w:r>
        <w:r w:rsidRPr="00E53B18">
          <w:rPr>
            <w:rFonts w:ascii="Times New Roman" w:hAnsi="Times New Roman" w:cs="Times New Roman"/>
            <w:i/>
            <w:iCs/>
            <w:rPrChange w:id="6551" w:author="Tri Le" w:date="2021-07-13T20:26:00Z">
              <w:rPr>
                <w:i/>
                <w:iCs/>
              </w:rPr>
            </w:rPrChange>
          </w:rPr>
          <w:t>uidA</w:t>
        </w:r>
        <w:r w:rsidRPr="00E53B18">
          <w:rPr>
            <w:rFonts w:ascii="Times New Roman" w:hAnsi="Times New Roman" w:cs="Times New Roman"/>
            <w:rPrChange w:id="6552" w:author="Tri Le" w:date="2021-07-13T20:26:00Z">
              <w:rPr/>
            </w:rPrChange>
          </w:rPr>
          <w:t xml:space="preserve"> and </w:t>
        </w:r>
        <w:r w:rsidRPr="00E53B18">
          <w:rPr>
            <w:rFonts w:ascii="Times New Roman" w:hAnsi="Times New Roman" w:cs="Times New Roman"/>
            <w:i/>
            <w:iCs/>
            <w:rPrChange w:id="6553" w:author="Tri Le" w:date="2021-07-13T20:26:00Z">
              <w:rPr>
                <w:i/>
                <w:iCs/>
              </w:rPr>
            </w:rPrChange>
          </w:rPr>
          <w:t xml:space="preserve">E. coli </w:t>
        </w:r>
        <w:r w:rsidRPr="00E53B18">
          <w:rPr>
            <w:rFonts w:ascii="Times New Roman" w:hAnsi="Times New Roman" w:cs="Times New Roman"/>
            <w:rPrChange w:id="6554" w:author="Tri Le" w:date="2021-07-13T20:26:00Z">
              <w:rPr/>
            </w:rPrChange>
          </w:rPr>
          <w:t>exhibited a moderately weak negative correlation (rho = -0.307), although it was not statistically significant (p-value = 0.3313</w:t>
        </w:r>
        <w:del w:id="6555" w:author="Miguel Uyaguari" w:date="2021-07-12T23:25:00Z">
          <w:r w:rsidRPr="00E53B18" w:rsidDel="00AC3753">
            <w:rPr>
              <w:rFonts w:ascii="Times New Roman" w:hAnsi="Times New Roman" w:cs="Times New Roman"/>
              <w:rPrChange w:id="6556" w:author="Tri Le" w:date="2021-07-13T20:26:00Z">
                <w:rPr/>
              </w:rPrChange>
            </w:rPr>
            <w:delText>13</w:delText>
          </w:r>
        </w:del>
        <w:r w:rsidRPr="00E53B18">
          <w:rPr>
            <w:rFonts w:ascii="Times New Roman" w:hAnsi="Times New Roman" w:cs="Times New Roman"/>
            <w:rPrChange w:id="6557" w:author="Tri Le" w:date="2021-07-13T20:26:00Z">
              <w:rPr/>
            </w:rPrChange>
          </w:rPr>
          <w:t xml:space="preserve">). </w:t>
        </w:r>
      </w:ins>
      <w:commentRangeEnd w:id="6549"/>
      <w:r w:rsidR="00B91B0E" w:rsidRPr="00E53B18">
        <w:rPr>
          <w:rStyle w:val="CommentReference"/>
          <w:rFonts w:ascii="Times New Roman" w:hAnsi="Times New Roman" w:cs="Times New Roman"/>
          <w:sz w:val="24"/>
          <w:szCs w:val="24"/>
          <w:rPrChange w:id="6558" w:author="Tri Le" w:date="2021-07-13T20:26:00Z">
            <w:rPr>
              <w:rStyle w:val="CommentReference"/>
            </w:rPr>
          </w:rPrChange>
        </w:rPr>
        <w:commentReference w:id="6549"/>
      </w:r>
      <w:ins w:id="6559" w:author="Tri Le" w:date="2021-07-12T19:01:00Z">
        <w:r w:rsidRPr="00E53B18">
          <w:rPr>
            <w:rFonts w:ascii="Times New Roman" w:hAnsi="Times New Roman" w:cs="Times New Roman"/>
            <w:rPrChange w:id="6560" w:author="Tri Le" w:date="2021-07-13T20:26:00Z">
              <w:rPr/>
            </w:rPrChange>
          </w:rPr>
          <w:t>The two parameters with the strongest contribution against PC2 were grab pH and turbidity, which strongly correlated with each other as illustrated in the Spearman’s coefficient heatmap (rho = 0.800) (p-value = 0.001</w:t>
        </w:r>
      </w:ins>
      <w:ins w:id="6561" w:author="Miguel Uyaguari" w:date="2021-07-12T23:25:00Z">
        <w:r w:rsidR="00AB0E14" w:rsidRPr="00E53B18">
          <w:rPr>
            <w:rFonts w:ascii="Times New Roman" w:hAnsi="Times New Roman" w:cs="Times New Roman"/>
            <w:rPrChange w:id="6562" w:author="Tri Le" w:date="2021-07-13T20:26:00Z">
              <w:rPr/>
            </w:rPrChange>
          </w:rPr>
          <w:t>8</w:t>
        </w:r>
      </w:ins>
      <w:ins w:id="6563" w:author="Tri Le" w:date="2021-07-12T19:01:00Z">
        <w:del w:id="6564" w:author="Miguel Uyaguari" w:date="2021-07-12T23:25:00Z">
          <w:r w:rsidRPr="00E53B18" w:rsidDel="00AB0E14">
            <w:rPr>
              <w:rFonts w:ascii="Times New Roman" w:hAnsi="Times New Roman" w:cs="Times New Roman"/>
              <w:rPrChange w:id="6565" w:author="Tri Le" w:date="2021-07-13T20:26:00Z">
                <w:rPr/>
              </w:rPrChange>
            </w:rPr>
            <w:delText>78184</w:delText>
          </w:r>
        </w:del>
        <w:r w:rsidRPr="00E53B18">
          <w:rPr>
            <w:rFonts w:ascii="Times New Roman" w:hAnsi="Times New Roman" w:cs="Times New Roman"/>
            <w:rPrChange w:id="6566" w:author="Tri Le" w:date="2021-07-13T20:26:00Z">
              <w:rPr/>
            </w:rPrChange>
          </w:rPr>
          <w:t>).</w:t>
        </w:r>
      </w:ins>
    </w:p>
    <w:p w14:paraId="075F2D16" w14:textId="3FF2DF99" w:rsidR="004025A5" w:rsidRPr="00E53B18" w:rsidDel="008E1459" w:rsidRDefault="004025A5" w:rsidP="00855A9F">
      <w:pPr>
        <w:spacing w:line="480" w:lineRule="auto"/>
        <w:jc w:val="both"/>
        <w:rPr>
          <w:del w:id="6567" w:author="Tri Le" w:date="2021-07-09T19:45:00Z"/>
          <w:rFonts w:ascii="Times New Roman" w:hAnsi="Times New Roman" w:cs="Times New Roman"/>
          <w:rPrChange w:id="6568" w:author="Tri Le" w:date="2021-07-13T20:26:00Z">
            <w:rPr>
              <w:del w:id="6569" w:author="Tri Le" w:date="2021-07-09T19:45:00Z"/>
            </w:rPr>
          </w:rPrChange>
        </w:rPr>
      </w:pPr>
    </w:p>
    <w:p w14:paraId="4DA04067" w14:textId="77777777" w:rsidR="00DC7A62" w:rsidRPr="00E53B18" w:rsidRDefault="00DC7A62" w:rsidP="00855A9F">
      <w:pPr>
        <w:spacing w:line="480" w:lineRule="auto"/>
        <w:jc w:val="both"/>
        <w:rPr>
          <w:ins w:id="6570" w:author="Tri Le" w:date="2021-07-09T15:19:00Z"/>
          <w:rFonts w:ascii="Times New Roman" w:hAnsi="Times New Roman" w:cs="Times New Roman"/>
          <w:b/>
          <w:rPrChange w:id="6571" w:author="Tri Le" w:date="2021-07-13T20:26:00Z">
            <w:rPr>
              <w:ins w:id="6572" w:author="Tri Le" w:date="2021-07-09T15:19:00Z"/>
              <w:rFonts w:ascii="Cambria" w:hAnsi="Cambria"/>
              <w:b/>
            </w:rPr>
          </w:rPrChange>
        </w:rPr>
      </w:pPr>
    </w:p>
    <w:p w14:paraId="5B97E901" w14:textId="471A0E37" w:rsidR="00CA6469" w:rsidRPr="00E53B18" w:rsidRDefault="00CA6469" w:rsidP="00855A9F">
      <w:pPr>
        <w:spacing w:line="480" w:lineRule="auto"/>
        <w:jc w:val="both"/>
        <w:rPr>
          <w:rFonts w:ascii="Times New Roman" w:hAnsi="Times New Roman" w:cs="Times New Roman"/>
          <w:b/>
          <w:rPrChange w:id="6573" w:author="Tri Le" w:date="2021-07-13T20:26:00Z">
            <w:rPr>
              <w:rFonts w:ascii="Cambria" w:hAnsi="Cambria"/>
              <w:b/>
            </w:rPr>
          </w:rPrChange>
        </w:rPr>
      </w:pPr>
      <w:r w:rsidRPr="00E53B18">
        <w:rPr>
          <w:rFonts w:ascii="Times New Roman" w:hAnsi="Times New Roman" w:cs="Times New Roman"/>
          <w:b/>
          <w:rPrChange w:id="6574" w:author="Tri Le" w:date="2021-07-13T20:26:00Z">
            <w:rPr>
              <w:rFonts w:ascii="Cambria" w:hAnsi="Cambria"/>
              <w:b/>
            </w:rPr>
          </w:rPrChange>
        </w:rPr>
        <w:t>DISCUSSION</w:t>
      </w:r>
    </w:p>
    <w:p w14:paraId="285209C6" w14:textId="68B2FCD6" w:rsidR="009746F3" w:rsidRPr="00E53B18" w:rsidDel="001972C5" w:rsidRDefault="00CA6469" w:rsidP="009746F3">
      <w:pPr>
        <w:widowControl w:val="0"/>
        <w:autoSpaceDE w:val="0"/>
        <w:autoSpaceDN w:val="0"/>
        <w:adjustRightInd w:val="0"/>
        <w:spacing w:after="240" w:line="480" w:lineRule="auto"/>
        <w:jc w:val="both"/>
        <w:rPr>
          <w:del w:id="6575" w:author="muyaguari@yahoo.com" w:date="2021-05-19T21:12:00Z"/>
          <w:rFonts w:ascii="Times New Roman" w:hAnsi="Times New Roman" w:cs="Times New Roman"/>
          <w:rPrChange w:id="6576" w:author="Tri Le" w:date="2021-07-13T20:26:00Z">
            <w:rPr>
              <w:del w:id="6577" w:author="muyaguari@yahoo.com" w:date="2021-05-19T21:12:00Z"/>
              <w:rFonts w:ascii="Cambria" w:hAnsi="Cambria"/>
            </w:rPr>
          </w:rPrChange>
        </w:rPr>
      </w:pPr>
      <w:r w:rsidRPr="00E53B18">
        <w:rPr>
          <w:rFonts w:ascii="Times New Roman" w:hAnsi="Times New Roman" w:cs="Times New Roman"/>
          <w:rPrChange w:id="6578" w:author="Tri Le" w:date="2021-07-13T20:26:00Z">
            <w:rPr>
              <w:rFonts w:ascii="Cambria" w:hAnsi="Cambria"/>
            </w:rPr>
          </w:rPrChange>
        </w:rPr>
        <w:t xml:space="preserve">The </w:t>
      </w:r>
      <w:del w:id="6579" w:author="Tri Le" w:date="2021-07-09T16:10:00Z">
        <w:r w:rsidRPr="00E53B18" w:rsidDel="00AC66CA">
          <w:rPr>
            <w:rFonts w:ascii="Times New Roman" w:hAnsi="Times New Roman" w:cs="Times New Roman"/>
            <w:rPrChange w:id="6580" w:author="Tri Le" w:date="2021-07-13T20:26:00Z">
              <w:rPr>
                <w:rFonts w:ascii="Cambria" w:hAnsi="Cambria"/>
              </w:rPr>
            </w:rPrChange>
          </w:rPr>
          <w:delText>gene copy numbers</w:delText>
        </w:r>
      </w:del>
      <w:ins w:id="6581" w:author="Tri Le" w:date="2021-07-09T16:10:00Z">
        <w:r w:rsidR="00AC66CA" w:rsidRPr="00E53B18">
          <w:rPr>
            <w:rFonts w:ascii="Times New Roman" w:hAnsi="Times New Roman" w:cs="Times New Roman"/>
            <w:rPrChange w:id="6582" w:author="Tri Le" w:date="2021-07-13T20:26:00Z">
              <w:rPr>
                <w:rFonts w:ascii="Cambria" w:hAnsi="Cambria"/>
              </w:rPr>
            </w:rPrChange>
          </w:rPr>
          <w:t>GCNs</w:t>
        </w:r>
      </w:ins>
      <w:r w:rsidRPr="00E53B18">
        <w:rPr>
          <w:rFonts w:ascii="Times New Roman" w:hAnsi="Times New Roman" w:cs="Times New Roman"/>
          <w:rPrChange w:id="6583" w:author="Tri Le" w:date="2021-07-13T20:26:00Z">
            <w:rPr>
              <w:rFonts w:ascii="Cambria" w:hAnsi="Cambria"/>
            </w:rPr>
          </w:rPrChange>
        </w:rPr>
        <w:t xml:space="preserve"> were expressed in terms of biomass and volume (except for </w:t>
      </w:r>
      <w:del w:id="6584" w:author="Tri Le" w:date="2021-07-12T18:57:00Z">
        <w:r w:rsidRPr="00E53B18" w:rsidDel="00817F7E">
          <w:rPr>
            <w:rFonts w:ascii="Times New Roman" w:hAnsi="Times New Roman" w:cs="Times New Roman"/>
            <w:rPrChange w:id="6585" w:author="Tri Le" w:date="2021-07-13T20:26:00Z">
              <w:rPr>
                <w:rFonts w:ascii="Cambria" w:hAnsi="Cambria"/>
              </w:rPr>
            </w:rPrChange>
          </w:rPr>
          <w:delText>sludge cake</w:delText>
        </w:r>
      </w:del>
      <w:ins w:id="6586" w:author="Tri Le" w:date="2021-07-12T18:57:00Z">
        <w:r w:rsidR="00817F7E" w:rsidRPr="00E53B18">
          <w:rPr>
            <w:rFonts w:ascii="Times New Roman" w:hAnsi="Times New Roman" w:cs="Times New Roman"/>
            <w:rPrChange w:id="6587" w:author="Tri Le" w:date="2021-07-13T20:26:00Z">
              <w:rPr>
                <w:rFonts w:ascii="Cambria" w:hAnsi="Cambria"/>
              </w:rPr>
            </w:rPrChange>
          </w:rPr>
          <w:t xml:space="preserve">SC, which </w:t>
        </w:r>
      </w:ins>
      <w:del w:id="6588" w:author="Tri Le" w:date="2021-07-12T18:57:00Z">
        <w:r w:rsidRPr="00E53B18" w:rsidDel="00817F7E">
          <w:rPr>
            <w:rFonts w:ascii="Times New Roman" w:hAnsi="Times New Roman" w:cs="Times New Roman"/>
            <w:rPrChange w:id="6589" w:author="Tri Le" w:date="2021-07-13T20:26:00Z">
              <w:rPr>
                <w:rFonts w:ascii="Cambria" w:hAnsi="Cambria"/>
              </w:rPr>
            </w:rPrChange>
          </w:rPr>
          <w:delText xml:space="preserve">; it </w:delText>
        </w:r>
      </w:del>
      <w:r w:rsidRPr="00E53B18">
        <w:rPr>
          <w:rFonts w:ascii="Times New Roman" w:hAnsi="Times New Roman" w:cs="Times New Roman"/>
          <w:rPrChange w:id="6590" w:author="Tri Le" w:date="2021-07-13T20:26:00Z">
            <w:rPr>
              <w:rFonts w:ascii="Cambria" w:hAnsi="Cambria"/>
            </w:rPr>
          </w:rPrChange>
        </w:rPr>
        <w:t xml:space="preserve">was expressed in </w:t>
      </w:r>
      <w:del w:id="6591" w:author="Tri Le" w:date="2021-07-12T20:07:00Z">
        <w:r w:rsidRPr="00E53B18" w:rsidDel="00960527">
          <w:rPr>
            <w:rFonts w:ascii="Times New Roman" w:hAnsi="Times New Roman" w:cs="Times New Roman"/>
            <w:rPrChange w:id="6592" w:author="Tri Le" w:date="2021-07-13T20:26:00Z">
              <w:rPr>
                <w:rFonts w:ascii="Cambria" w:hAnsi="Cambria"/>
              </w:rPr>
            </w:rPrChange>
          </w:rPr>
          <w:delText>grams</w:delText>
        </w:r>
      </w:del>
      <w:ins w:id="6593" w:author="muyaguari@yahoo.com" w:date="2021-05-19T21:11:00Z">
        <w:del w:id="6594" w:author="Tri Le" w:date="2021-07-12T20:07:00Z">
          <w:r w:rsidR="001972C5" w:rsidRPr="00E53B18" w:rsidDel="00960527">
            <w:rPr>
              <w:rFonts w:ascii="Times New Roman" w:hAnsi="Times New Roman" w:cs="Times New Roman"/>
              <w:rPrChange w:id="6595" w:author="Tri Le" w:date="2021-07-13T20:26:00Z">
                <w:rPr>
                  <w:rFonts w:ascii="Cambria" w:hAnsi="Cambria"/>
                </w:rPr>
              </w:rPrChange>
            </w:rPr>
            <w:delText xml:space="preserve"> </w:delText>
          </w:r>
        </w:del>
      </w:ins>
      <w:ins w:id="6596" w:author="Tri Le" w:date="2021-07-12T20:07:00Z">
        <w:r w:rsidR="00960527" w:rsidRPr="00E53B18">
          <w:rPr>
            <w:rFonts w:ascii="Times New Roman" w:hAnsi="Times New Roman" w:cs="Times New Roman"/>
            <w:rPrChange w:id="6597" w:author="Tri Le" w:date="2021-07-13T20:26:00Z">
              <w:rPr>
                <w:rFonts w:ascii="Cambria" w:hAnsi="Cambria"/>
              </w:rPr>
            </w:rPrChange>
          </w:rPr>
          <w:t xml:space="preserve">gs </w:t>
        </w:r>
      </w:ins>
      <w:ins w:id="6598" w:author="muyaguari@yahoo.com" w:date="2021-05-19T21:11:00Z">
        <w:r w:rsidR="001972C5" w:rsidRPr="00E53B18">
          <w:rPr>
            <w:rFonts w:ascii="Times New Roman" w:hAnsi="Times New Roman" w:cs="Times New Roman"/>
            <w:rPrChange w:id="6599" w:author="Tri Le" w:date="2021-07-13T20:26:00Z">
              <w:rPr>
                <w:rFonts w:ascii="Cambria" w:hAnsi="Cambria"/>
              </w:rPr>
            </w:rPrChange>
          </w:rPr>
          <w:t>of sample</w:t>
        </w:r>
      </w:ins>
      <w:r w:rsidRPr="00E53B18">
        <w:rPr>
          <w:rFonts w:ascii="Times New Roman" w:hAnsi="Times New Roman" w:cs="Times New Roman"/>
          <w:rPrChange w:id="6600" w:author="Tri Le" w:date="2021-07-13T20:26:00Z">
            <w:rPr>
              <w:rFonts w:ascii="Cambria" w:hAnsi="Cambria"/>
            </w:rPr>
          </w:rPrChange>
        </w:rPr>
        <w:t>)</w:t>
      </w:r>
      <w:ins w:id="6601" w:author="muyaguari@yahoo.com" w:date="2021-05-19T21:12:00Z">
        <w:r w:rsidR="001972C5" w:rsidRPr="00E53B18">
          <w:rPr>
            <w:rFonts w:ascii="Times New Roman" w:hAnsi="Times New Roman" w:cs="Times New Roman"/>
            <w:rPrChange w:id="6602" w:author="Tri Le" w:date="2021-07-13T20:26:00Z">
              <w:rPr>
                <w:rFonts w:ascii="Cambria" w:hAnsi="Cambria"/>
              </w:rPr>
            </w:rPrChange>
          </w:rPr>
          <w:t>.</w:t>
        </w:r>
      </w:ins>
      <w:ins w:id="6603" w:author="Tri Le" w:date="2021-07-12T18:37:00Z">
        <w:r w:rsidR="00157329" w:rsidRPr="00E53B18">
          <w:rPr>
            <w:rFonts w:ascii="Times New Roman" w:hAnsi="Times New Roman" w:cs="Times New Roman"/>
            <w:rPrChange w:id="6604" w:author="Tri Le" w:date="2021-07-13T20:26:00Z">
              <w:rPr>
                <w:rFonts w:ascii="Cambria" w:hAnsi="Cambria"/>
              </w:rPr>
            </w:rPrChange>
          </w:rPr>
          <w:t xml:space="preserve"> </w:t>
        </w:r>
      </w:ins>
      <w:del w:id="6605" w:author="Tri Le" w:date="2021-07-12T18:37:00Z">
        <w:r w:rsidRPr="00E53B18" w:rsidDel="00157329">
          <w:rPr>
            <w:rFonts w:ascii="Times New Roman" w:hAnsi="Times New Roman" w:cs="Times New Roman"/>
            <w:rPrChange w:id="6606" w:author="Tri Le" w:date="2021-07-13T20:26:00Z">
              <w:rPr>
                <w:rFonts w:ascii="Cambria" w:hAnsi="Cambria"/>
              </w:rPr>
            </w:rPrChange>
          </w:rPr>
          <w:delText xml:space="preserve"> </w:delText>
        </w:r>
        <w:r w:rsidRPr="00E53B18" w:rsidDel="00157329">
          <w:rPr>
            <w:rFonts w:ascii="Times New Roman" w:hAnsi="Times New Roman" w:cs="Times New Roman"/>
            <w:strike/>
            <w:rPrChange w:id="6607" w:author="Tri Le" w:date="2021-07-13T20:26:00Z">
              <w:rPr>
                <w:rFonts w:ascii="Cambria" w:hAnsi="Cambria"/>
              </w:rPr>
            </w:rPrChange>
          </w:rPr>
          <w:delText>because it allows one to analyze if a selection process is occurring within the</w:delText>
        </w:r>
        <w:r w:rsidR="00855A9F" w:rsidRPr="00E53B18" w:rsidDel="00157329">
          <w:rPr>
            <w:rFonts w:ascii="Times New Roman" w:hAnsi="Times New Roman" w:cs="Times New Roman"/>
            <w:strike/>
            <w:rPrChange w:id="6608" w:author="Tri Le" w:date="2021-07-13T20:26:00Z">
              <w:rPr>
                <w:rFonts w:ascii="Cambria" w:hAnsi="Cambria"/>
              </w:rPr>
            </w:rPrChange>
          </w:rPr>
          <w:delText xml:space="preserve"> wastewater treatment facility</w:delText>
        </w:r>
        <w:r w:rsidR="00855A9F" w:rsidRPr="00E53B18" w:rsidDel="00157329">
          <w:rPr>
            <w:rFonts w:ascii="Times New Roman" w:hAnsi="Times New Roman" w:cs="Times New Roman"/>
            <w:rPrChange w:id="6609" w:author="Tri Le" w:date="2021-07-13T20:26:00Z">
              <w:rPr>
                <w:rFonts w:ascii="Cambria" w:hAnsi="Cambria"/>
              </w:rPr>
            </w:rPrChange>
          </w:rPr>
          <w:delText xml:space="preserve">. </w:delText>
        </w:r>
      </w:del>
    </w:p>
    <w:p w14:paraId="0E75A1F6" w14:textId="0B5EFF91" w:rsidR="009746F3" w:rsidRPr="00E53B18" w:rsidRDefault="00855A9F" w:rsidP="009746F3">
      <w:pPr>
        <w:widowControl w:val="0"/>
        <w:autoSpaceDE w:val="0"/>
        <w:autoSpaceDN w:val="0"/>
        <w:adjustRightInd w:val="0"/>
        <w:spacing w:after="240" w:line="480" w:lineRule="auto"/>
        <w:jc w:val="both"/>
        <w:rPr>
          <w:rFonts w:ascii="Times New Roman" w:hAnsi="Times New Roman" w:cs="Times New Roman"/>
          <w:rPrChange w:id="6610" w:author="Tri Le" w:date="2021-07-13T20:26:00Z">
            <w:rPr>
              <w:rFonts w:ascii="Cambria" w:hAnsi="Cambria"/>
            </w:rPr>
          </w:rPrChange>
        </w:rPr>
      </w:pPr>
      <w:del w:id="6611" w:author="muyaguari@yahoo.com" w:date="2021-05-19T21:13:00Z">
        <w:r w:rsidRPr="00E53B18" w:rsidDel="001972C5">
          <w:rPr>
            <w:rFonts w:ascii="Times New Roman" w:hAnsi="Times New Roman" w:cs="Times New Roman"/>
            <w:rPrChange w:id="6612" w:author="Tri Le" w:date="2021-07-13T20:26:00Z">
              <w:rPr>
                <w:rFonts w:ascii="Cambria" w:hAnsi="Cambria"/>
              </w:rPr>
            </w:rPrChange>
          </w:rPr>
          <w:delText>Due to t</w:delText>
        </w:r>
      </w:del>
      <w:ins w:id="6613" w:author="muyaguari@yahoo.com" w:date="2021-05-19T21:13:00Z">
        <w:r w:rsidR="001972C5" w:rsidRPr="00E53B18">
          <w:rPr>
            <w:rFonts w:ascii="Times New Roman" w:hAnsi="Times New Roman" w:cs="Times New Roman"/>
            <w:rPrChange w:id="6614" w:author="Tri Le" w:date="2021-07-13T20:26:00Z">
              <w:rPr>
                <w:rFonts w:ascii="Cambria" w:hAnsi="Cambria"/>
              </w:rPr>
            </w:rPrChange>
          </w:rPr>
          <w:t>T</w:t>
        </w:r>
      </w:ins>
      <w:r w:rsidRPr="00E53B18">
        <w:rPr>
          <w:rFonts w:ascii="Times New Roman" w:hAnsi="Times New Roman" w:cs="Times New Roman"/>
          <w:rPrChange w:id="6615" w:author="Tri Le" w:date="2021-07-13T20:26:00Z">
            <w:rPr>
              <w:rFonts w:ascii="Cambria" w:hAnsi="Cambria"/>
            </w:rPr>
          </w:rPrChange>
        </w:rPr>
        <w:t xml:space="preserve">he higher abundance and more stable signal over time of </w:t>
      </w:r>
      <w:del w:id="6616" w:author="muyaguari@yahoo.com" w:date="2021-05-19T21:13:00Z">
        <w:r w:rsidRPr="00E53B18" w:rsidDel="001972C5">
          <w:rPr>
            <w:rFonts w:ascii="Times New Roman" w:hAnsi="Times New Roman" w:cs="Times New Roman"/>
            <w:rPrChange w:id="6617" w:author="Tri Le" w:date="2021-07-13T20:26:00Z">
              <w:rPr>
                <w:rFonts w:ascii="Cambria" w:hAnsi="Cambria"/>
              </w:rPr>
            </w:rPrChange>
          </w:rPr>
          <w:delText>gene copies</w:delText>
        </w:r>
      </w:del>
      <w:ins w:id="6618" w:author="muyaguari@yahoo.com" w:date="2021-05-19T21:13:00Z">
        <w:r w:rsidR="001972C5" w:rsidRPr="00E53B18">
          <w:rPr>
            <w:rFonts w:ascii="Times New Roman" w:hAnsi="Times New Roman" w:cs="Times New Roman"/>
            <w:rPrChange w:id="6619" w:author="Tri Le" w:date="2021-07-13T20:26:00Z">
              <w:rPr>
                <w:rFonts w:ascii="Cambria" w:hAnsi="Cambria"/>
              </w:rPr>
            </w:rPrChange>
          </w:rPr>
          <w:t>GCNs of</w:t>
        </w:r>
      </w:ins>
      <w:del w:id="6620" w:author="muyaguari@yahoo.com" w:date="2021-05-19T21:13:00Z">
        <w:r w:rsidRPr="00E53B18" w:rsidDel="001972C5">
          <w:rPr>
            <w:rFonts w:ascii="Times New Roman" w:hAnsi="Times New Roman" w:cs="Times New Roman"/>
            <w:rPrChange w:id="6621" w:author="Tri Le" w:date="2021-07-13T20:26:00Z">
              <w:rPr>
                <w:rFonts w:ascii="Cambria" w:hAnsi="Cambria"/>
              </w:rPr>
            </w:rPrChange>
          </w:rPr>
          <w:delText>,</w:delText>
        </w:r>
      </w:del>
      <w:r w:rsidRPr="00E53B18">
        <w:rPr>
          <w:rFonts w:ascii="Times New Roman" w:hAnsi="Times New Roman" w:cs="Times New Roman"/>
          <w:rPrChange w:id="6622" w:author="Tri Le" w:date="2021-07-13T20:26:00Z">
            <w:rPr>
              <w:rFonts w:ascii="Cambria" w:hAnsi="Cambria"/>
            </w:rPr>
          </w:rPrChange>
        </w:rPr>
        <w:t xml:space="preserve"> </w:t>
      </w:r>
      <w:r w:rsidRPr="00E53B18">
        <w:rPr>
          <w:rFonts w:ascii="Times New Roman" w:hAnsi="Times New Roman" w:cs="Times New Roman"/>
          <w:rPrChange w:id="6623" w:author="Tri Le" w:date="2021-07-13T20:26:00Z">
            <w:rPr>
              <w:rFonts w:ascii="Cambria" w:hAnsi="Cambria"/>
            </w:rPr>
          </w:rPrChange>
        </w:rPr>
        <w:lastRenderedPageBreak/>
        <w:t xml:space="preserve">Adenovirus, CrAssphage, and PMMV </w:t>
      </w:r>
      <w:ins w:id="6624" w:author="Tri Le" w:date="2021-07-09T16:20:00Z">
        <w:r w:rsidR="00D21EA4" w:rsidRPr="00E53B18">
          <w:rPr>
            <w:rFonts w:ascii="Times New Roman" w:hAnsi="Times New Roman" w:cs="Times New Roman"/>
            <w:rPrChange w:id="6625" w:author="Tri Le" w:date="2021-07-13T20:26:00Z">
              <w:rPr>
                <w:rFonts w:ascii="Cambria" w:hAnsi="Cambria"/>
              </w:rPr>
            </w:rPrChange>
          </w:rPr>
          <w:t>relative</w:t>
        </w:r>
      </w:ins>
      <w:ins w:id="6626" w:author="Tri Le" w:date="2021-07-09T16:19:00Z">
        <w:r w:rsidR="00DB4FE2" w:rsidRPr="00E53B18">
          <w:rPr>
            <w:rFonts w:ascii="Times New Roman" w:hAnsi="Times New Roman" w:cs="Times New Roman"/>
            <w:rPrChange w:id="6627" w:author="Tri Le" w:date="2021-07-13T20:26:00Z">
              <w:rPr>
                <w:rFonts w:ascii="Cambria" w:hAnsi="Cambria"/>
              </w:rPr>
            </w:rPrChange>
          </w:rPr>
          <w:t xml:space="preserve"> </w:t>
        </w:r>
      </w:ins>
      <w:ins w:id="6628" w:author="Tri Le" w:date="2021-07-09T16:20:00Z">
        <w:r w:rsidR="00D21EA4" w:rsidRPr="00E53B18">
          <w:rPr>
            <w:rFonts w:ascii="Times New Roman" w:hAnsi="Times New Roman" w:cs="Times New Roman"/>
            <w:rPrChange w:id="6629" w:author="Tri Le" w:date="2021-07-13T20:26:00Z">
              <w:rPr>
                <w:rFonts w:ascii="Cambria" w:hAnsi="Cambria"/>
              </w:rPr>
            </w:rPrChange>
          </w:rPr>
          <w:t>to</w:t>
        </w:r>
      </w:ins>
      <w:ins w:id="6630" w:author="Tri Le" w:date="2021-07-09T16:19:00Z">
        <w:r w:rsidR="00DB4FE2" w:rsidRPr="00E53B18">
          <w:rPr>
            <w:rFonts w:ascii="Times New Roman" w:hAnsi="Times New Roman" w:cs="Times New Roman"/>
            <w:rPrChange w:id="6631" w:author="Tri Le" w:date="2021-07-13T20:26:00Z">
              <w:rPr>
                <w:rFonts w:ascii="Cambria" w:hAnsi="Cambria"/>
              </w:rPr>
            </w:rPrChange>
          </w:rPr>
          <w:t xml:space="preserve"> the results for our other assays </w:t>
        </w:r>
      </w:ins>
      <w:del w:id="6632" w:author="Tri Le" w:date="2021-07-09T16:19:00Z">
        <w:r w:rsidRPr="00E53B18" w:rsidDel="00D21EA4">
          <w:rPr>
            <w:rFonts w:ascii="Times New Roman" w:hAnsi="Times New Roman" w:cs="Times New Roman"/>
            <w:rPrChange w:id="6633" w:author="Tri Le" w:date="2021-07-13T20:26:00Z">
              <w:rPr>
                <w:rFonts w:ascii="Cambria" w:hAnsi="Cambria"/>
              </w:rPr>
            </w:rPrChange>
          </w:rPr>
          <w:delText xml:space="preserve">are </w:delText>
        </w:r>
      </w:del>
      <w:ins w:id="6634" w:author="Tri Le" w:date="2021-07-09T16:19:00Z">
        <w:r w:rsidR="00D21EA4" w:rsidRPr="00E53B18">
          <w:rPr>
            <w:rFonts w:ascii="Times New Roman" w:hAnsi="Times New Roman" w:cs="Times New Roman"/>
            <w:rPrChange w:id="6635" w:author="Tri Le" w:date="2021-07-13T20:26:00Z">
              <w:rPr>
                <w:rFonts w:ascii="Cambria" w:hAnsi="Cambria"/>
              </w:rPr>
            </w:rPrChange>
          </w:rPr>
          <w:t xml:space="preserve">make these target </w:t>
        </w:r>
      </w:ins>
      <w:r w:rsidRPr="00E53B18">
        <w:rPr>
          <w:rFonts w:ascii="Times New Roman" w:hAnsi="Times New Roman" w:cs="Times New Roman"/>
          <w:rPrChange w:id="6636" w:author="Tri Le" w:date="2021-07-13T20:26:00Z">
            <w:rPr>
              <w:rFonts w:ascii="Cambria" w:hAnsi="Cambria"/>
            </w:rPr>
          </w:rPrChange>
        </w:rPr>
        <w:t xml:space="preserve">more representative targets for conducting comparisons with </w:t>
      </w:r>
      <w:r w:rsidRPr="00E53B18">
        <w:rPr>
          <w:rFonts w:ascii="Times New Roman" w:hAnsi="Times New Roman" w:cs="Times New Roman"/>
          <w:i/>
          <w:iCs/>
          <w:rPrChange w:id="6637" w:author="Tri Le" w:date="2021-07-13T20:26:00Z">
            <w:rPr>
              <w:rFonts w:ascii="Cambria" w:hAnsi="Cambria"/>
            </w:rPr>
          </w:rPrChange>
        </w:rPr>
        <w:t>E. coli</w:t>
      </w:r>
      <w:r w:rsidRPr="00E53B18">
        <w:rPr>
          <w:rFonts w:ascii="Times New Roman" w:hAnsi="Times New Roman" w:cs="Times New Roman"/>
          <w:rPrChange w:id="6638" w:author="Tri Le" w:date="2021-07-13T20:26:00Z">
            <w:rPr>
              <w:rFonts w:ascii="Cambria" w:hAnsi="Cambria"/>
            </w:rPr>
          </w:rPrChange>
        </w:rPr>
        <w:t>.</w:t>
      </w:r>
      <w:r w:rsidRPr="00E53B18">
        <w:rPr>
          <w:rFonts w:ascii="Times New Roman" w:hAnsi="Times New Roman" w:cs="Times New Roman"/>
          <w:color w:val="0C0058"/>
          <w:rPrChange w:id="6639" w:author="Tri Le" w:date="2021-07-13T20:26:00Z">
            <w:rPr>
              <w:rFonts w:ascii="Cambria" w:hAnsi="Cambria" w:cs="Helvetica"/>
              <w:color w:val="0C0058"/>
            </w:rPr>
          </w:rPrChange>
        </w:rPr>
        <w:t xml:space="preserve"> </w:t>
      </w:r>
      <w:r w:rsidR="00CA6469" w:rsidRPr="00E53B18">
        <w:rPr>
          <w:rFonts w:ascii="Times New Roman" w:hAnsi="Times New Roman" w:cs="Times New Roman"/>
          <w:rPrChange w:id="6640" w:author="Tri Le" w:date="2021-07-13T20:26:00Z">
            <w:rPr>
              <w:rFonts w:ascii="Cambria" w:hAnsi="Cambria"/>
            </w:rPr>
          </w:rPrChange>
        </w:rPr>
        <w:t>A</w:t>
      </w:r>
      <w:del w:id="6641" w:author="Tri Le" w:date="2021-07-15T19:53:00Z">
        <w:r w:rsidR="00CA6469" w:rsidRPr="00E53B18" w:rsidDel="00F903B9">
          <w:rPr>
            <w:rFonts w:ascii="Times New Roman" w:hAnsi="Times New Roman" w:cs="Times New Roman"/>
            <w:rPrChange w:id="6642" w:author="Tri Le" w:date="2021-07-13T20:26:00Z">
              <w:rPr>
                <w:rFonts w:ascii="Cambria" w:hAnsi="Cambria"/>
              </w:rPr>
            </w:rPrChange>
          </w:rPr>
          <w:delText>lthough a</w:delText>
        </w:r>
      </w:del>
      <w:r w:rsidR="00CA6469" w:rsidRPr="00E53B18">
        <w:rPr>
          <w:rFonts w:ascii="Times New Roman" w:hAnsi="Times New Roman" w:cs="Times New Roman"/>
          <w:rPrChange w:id="6643" w:author="Tri Le" w:date="2021-07-13T20:26:00Z">
            <w:rPr>
              <w:rFonts w:ascii="Cambria" w:hAnsi="Cambria"/>
            </w:rPr>
          </w:rPrChange>
        </w:rPr>
        <w:t xml:space="preserve"> </w:t>
      </w:r>
      <w:del w:id="6644" w:author="Tri Le" w:date="2021-07-09T16:30:00Z">
        <w:r w:rsidR="00CA6469" w:rsidRPr="00E53B18" w:rsidDel="00143EFD">
          <w:rPr>
            <w:rFonts w:ascii="Times New Roman" w:hAnsi="Times New Roman" w:cs="Times New Roman"/>
            <w:rPrChange w:id="6645" w:author="Tri Le" w:date="2021-07-13T20:26:00Z">
              <w:rPr>
                <w:rFonts w:ascii="Cambria" w:hAnsi="Cambria"/>
              </w:rPr>
            </w:rPrChange>
          </w:rPr>
          <w:delText xml:space="preserve">significant </w:delText>
        </w:r>
      </w:del>
      <w:r w:rsidR="00CA6469" w:rsidRPr="00E53B18">
        <w:rPr>
          <w:rFonts w:ascii="Times New Roman" w:hAnsi="Times New Roman" w:cs="Times New Roman"/>
          <w:rPrChange w:id="6646" w:author="Tri Le" w:date="2021-07-13T20:26:00Z">
            <w:rPr>
              <w:rFonts w:ascii="Cambria" w:hAnsi="Cambria"/>
            </w:rPr>
          </w:rPrChange>
        </w:rPr>
        <w:t xml:space="preserve">reduction of Adenovirus, CrAssphage, PMMV and </w:t>
      </w:r>
      <w:r w:rsidR="00CA6469" w:rsidRPr="00E53B18">
        <w:rPr>
          <w:rFonts w:ascii="Times New Roman" w:hAnsi="Times New Roman" w:cs="Times New Roman"/>
          <w:i/>
          <w:rPrChange w:id="6647" w:author="Tri Le" w:date="2021-07-13T20:26:00Z">
            <w:rPr>
              <w:rFonts w:ascii="Cambria" w:hAnsi="Cambria"/>
              <w:i/>
            </w:rPr>
          </w:rPrChange>
        </w:rPr>
        <w:t>uidA</w:t>
      </w:r>
      <w:r w:rsidR="00CA6469" w:rsidRPr="00E53B18">
        <w:rPr>
          <w:rFonts w:ascii="Times New Roman" w:hAnsi="Times New Roman" w:cs="Times New Roman"/>
          <w:rPrChange w:id="6648" w:author="Tri Le" w:date="2021-07-13T20:26:00Z">
            <w:rPr>
              <w:rFonts w:ascii="Cambria" w:hAnsi="Cambria"/>
            </w:rPr>
          </w:rPrChange>
        </w:rPr>
        <w:t xml:space="preserve"> </w:t>
      </w:r>
      <w:ins w:id="6649" w:author="Tri Le" w:date="2021-07-13T18:00:00Z">
        <w:r w:rsidR="00862D88" w:rsidRPr="00E53B18">
          <w:rPr>
            <w:rFonts w:ascii="Times New Roman" w:hAnsi="Times New Roman" w:cs="Times New Roman"/>
            <w:rPrChange w:id="6650" w:author="Tri Le" w:date="2021-07-13T20:26:00Z">
              <w:rPr>
                <w:rFonts w:ascii="Cambria" w:hAnsi="Cambria"/>
              </w:rPr>
            </w:rPrChange>
          </w:rPr>
          <w:t>GCN</w:t>
        </w:r>
      </w:ins>
      <w:ins w:id="6651" w:author="Tri Le" w:date="2021-07-13T18:01:00Z">
        <w:r w:rsidR="00862D88" w:rsidRPr="00E53B18">
          <w:rPr>
            <w:rFonts w:ascii="Times New Roman" w:hAnsi="Times New Roman" w:cs="Times New Roman"/>
            <w:rPrChange w:id="6652" w:author="Tri Le" w:date="2021-07-13T20:26:00Z">
              <w:rPr>
                <w:rFonts w:ascii="Cambria" w:hAnsi="Cambria"/>
              </w:rPr>
            </w:rPrChange>
          </w:rPr>
          <w:t xml:space="preserve">s </w:t>
        </w:r>
      </w:ins>
      <w:r w:rsidR="00CA6469" w:rsidRPr="00E53B18">
        <w:rPr>
          <w:rFonts w:ascii="Times New Roman" w:hAnsi="Times New Roman" w:cs="Times New Roman"/>
          <w:rPrChange w:id="6653" w:author="Tri Le" w:date="2021-07-13T20:26:00Z">
            <w:rPr>
              <w:rFonts w:ascii="Cambria" w:hAnsi="Cambria"/>
            </w:rPr>
          </w:rPrChange>
        </w:rPr>
        <w:t xml:space="preserve">was observed consistently in </w:t>
      </w:r>
      <w:del w:id="6654" w:author="Tri Le" w:date="2021-07-12T18:38:00Z">
        <w:r w:rsidR="00CA6469" w:rsidRPr="00E53B18" w:rsidDel="00E564D1">
          <w:rPr>
            <w:rFonts w:ascii="Times New Roman" w:hAnsi="Times New Roman" w:cs="Times New Roman"/>
            <w:rPrChange w:id="6655" w:author="Tri Le" w:date="2021-07-13T20:26:00Z">
              <w:rPr>
                <w:rFonts w:ascii="Cambria" w:hAnsi="Cambria"/>
              </w:rPr>
            </w:rPrChange>
          </w:rPr>
          <w:delText>activated sludge</w:delText>
        </w:r>
      </w:del>
      <w:ins w:id="6656" w:author="Tri Le" w:date="2021-07-12T18:38:00Z">
        <w:r w:rsidR="00E564D1" w:rsidRPr="00E53B18">
          <w:rPr>
            <w:rFonts w:ascii="Times New Roman" w:hAnsi="Times New Roman" w:cs="Times New Roman"/>
            <w:rPrChange w:id="6657" w:author="Tri Le" w:date="2021-07-13T20:26:00Z">
              <w:rPr>
                <w:rFonts w:ascii="Cambria" w:hAnsi="Cambria"/>
              </w:rPr>
            </w:rPrChange>
          </w:rPr>
          <w:t>AS</w:t>
        </w:r>
      </w:ins>
      <w:r w:rsidR="00CA6469" w:rsidRPr="00E53B18">
        <w:rPr>
          <w:rFonts w:ascii="Times New Roman" w:hAnsi="Times New Roman" w:cs="Times New Roman"/>
          <w:rPrChange w:id="6658" w:author="Tri Le" w:date="2021-07-13T20:26:00Z">
            <w:rPr>
              <w:rFonts w:ascii="Cambria" w:hAnsi="Cambria"/>
            </w:rPr>
          </w:rPrChange>
        </w:rPr>
        <w:t xml:space="preserve"> samples</w:t>
      </w:r>
      <w:ins w:id="6659" w:author="Tri Le" w:date="2021-07-15T19:53:00Z">
        <w:r w:rsidR="00D11293">
          <w:rPr>
            <w:rFonts w:ascii="Times New Roman" w:hAnsi="Times New Roman" w:cs="Times New Roman"/>
          </w:rPr>
          <w:t>.</w:t>
        </w:r>
      </w:ins>
      <w:ins w:id="6660" w:author="Tri Le" w:date="2021-07-15T19:54:00Z">
        <w:r w:rsidR="00146A2E">
          <w:rPr>
            <w:rFonts w:ascii="Times New Roman" w:hAnsi="Times New Roman" w:cs="Times New Roman"/>
          </w:rPr>
          <w:t xml:space="preserve"> This could be a result of viral particles being attached to the chunks of solids that had been filte</w:t>
        </w:r>
      </w:ins>
      <w:ins w:id="6661" w:author="Tri Le" w:date="2021-07-15T19:55:00Z">
        <w:r w:rsidR="00146A2E">
          <w:rPr>
            <w:rFonts w:ascii="Times New Roman" w:hAnsi="Times New Roman" w:cs="Times New Roman"/>
          </w:rPr>
          <w:t>red by cheesecloth early in the sample-handling process.</w:t>
        </w:r>
      </w:ins>
      <w:ins w:id="6662" w:author="Tri Le" w:date="2021-07-15T19:53:00Z">
        <w:r w:rsidR="00D11293">
          <w:rPr>
            <w:rFonts w:ascii="Times New Roman" w:hAnsi="Times New Roman" w:cs="Times New Roman"/>
          </w:rPr>
          <w:t xml:space="preserve"> Meanwhile, </w:t>
        </w:r>
      </w:ins>
      <w:del w:id="6663" w:author="Tri Le" w:date="2021-07-15T19:53:00Z">
        <w:r w:rsidR="00CA6469" w:rsidRPr="00E53B18" w:rsidDel="00D11293">
          <w:rPr>
            <w:rFonts w:ascii="Times New Roman" w:hAnsi="Times New Roman" w:cs="Times New Roman"/>
            <w:rPrChange w:id="6664" w:author="Tri Le" w:date="2021-07-13T20:26:00Z">
              <w:rPr>
                <w:rFonts w:ascii="Cambria" w:hAnsi="Cambria"/>
              </w:rPr>
            </w:rPrChange>
          </w:rPr>
          <w:delText xml:space="preserve">, </w:delText>
        </w:r>
      </w:del>
      <w:r w:rsidR="00CA6469" w:rsidRPr="00E53B18">
        <w:rPr>
          <w:rFonts w:ascii="Times New Roman" w:hAnsi="Times New Roman" w:cs="Times New Roman"/>
          <w:rPrChange w:id="6665" w:author="Tri Le" w:date="2021-07-13T20:26:00Z">
            <w:rPr>
              <w:rFonts w:ascii="Cambria" w:hAnsi="Cambria"/>
            </w:rPr>
          </w:rPrChange>
        </w:rPr>
        <w:t xml:space="preserve">the higher </w:t>
      </w:r>
      <w:del w:id="6666" w:author="Tri Le" w:date="2021-07-09T16:11:00Z">
        <w:r w:rsidR="001D1F8A" w:rsidRPr="00E53B18" w:rsidDel="00E44B82">
          <w:rPr>
            <w:rFonts w:ascii="Times New Roman" w:hAnsi="Times New Roman" w:cs="Times New Roman"/>
            <w:rPrChange w:id="6667" w:author="Tri Le" w:date="2021-07-13T20:26:00Z">
              <w:rPr>
                <w:rFonts w:ascii="Cambria" w:hAnsi="Cambria"/>
              </w:rPr>
            </w:rPrChange>
          </w:rPr>
          <w:delText xml:space="preserve">gene </w:delText>
        </w:r>
        <w:r w:rsidR="00CA6469" w:rsidRPr="00E53B18" w:rsidDel="00E44B82">
          <w:rPr>
            <w:rFonts w:ascii="Times New Roman" w:hAnsi="Times New Roman" w:cs="Times New Roman"/>
            <w:rPrChange w:id="6668" w:author="Tri Le" w:date="2021-07-13T20:26:00Z">
              <w:rPr>
                <w:rFonts w:ascii="Cambria" w:hAnsi="Cambria"/>
              </w:rPr>
            </w:rPrChange>
          </w:rPr>
          <w:delText>copy numbers</w:delText>
        </w:r>
      </w:del>
      <w:ins w:id="6669" w:author="Tri Le" w:date="2021-07-09T16:11:00Z">
        <w:r w:rsidR="00E44B82" w:rsidRPr="00E53B18">
          <w:rPr>
            <w:rFonts w:ascii="Times New Roman" w:hAnsi="Times New Roman" w:cs="Times New Roman"/>
            <w:rPrChange w:id="6670" w:author="Tri Le" w:date="2021-07-13T20:26:00Z">
              <w:rPr>
                <w:rFonts w:ascii="Cambria" w:hAnsi="Cambria"/>
              </w:rPr>
            </w:rPrChange>
          </w:rPr>
          <w:t>GCNs</w:t>
        </w:r>
      </w:ins>
      <w:r w:rsidR="00CA6469" w:rsidRPr="00E53B18">
        <w:rPr>
          <w:rFonts w:ascii="Times New Roman" w:hAnsi="Times New Roman" w:cs="Times New Roman"/>
          <w:rPrChange w:id="6671" w:author="Tri Le" w:date="2021-07-13T20:26:00Z">
            <w:rPr>
              <w:rFonts w:ascii="Cambria" w:hAnsi="Cambria"/>
            </w:rPr>
          </w:rPrChange>
        </w:rPr>
        <w:t xml:space="preserve"> of viruses and </w:t>
      </w:r>
      <w:r w:rsidR="00CA6469" w:rsidRPr="00E53B18">
        <w:rPr>
          <w:rFonts w:ascii="Times New Roman" w:hAnsi="Times New Roman" w:cs="Times New Roman"/>
          <w:i/>
          <w:rPrChange w:id="6672" w:author="Tri Le" w:date="2021-07-13T20:26:00Z">
            <w:rPr>
              <w:rFonts w:ascii="Cambria" w:hAnsi="Cambria"/>
              <w:i/>
            </w:rPr>
          </w:rPrChange>
        </w:rPr>
        <w:t>E. coli</w:t>
      </w:r>
      <w:r w:rsidR="00CA6469" w:rsidRPr="00E53B18">
        <w:rPr>
          <w:rFonts w:ascii="Times New Roman" w:hAnsi="Times New Roman" w:cs="Times New Roman"/>
          <w:rPrChange w:id="6673" w:author="Tri Le" w:date="2021-07-13T20:26:00Z">
            <w:rPr>
              <w:rFonts w:ascii="Cambria" w:hAnsi="Cambria"/>
            </w:rPr>
          </w:rPrChange>
        </w:rPr>
        <w:t xml:space="preserve"> observed in the </w:t>
      </w:r>
      <w:del w:id="6674" w:author="Tri Le" w:date="2021-07-12T18:39:00Z">
        <w:r w:rsidR="00CA6469" w:rsidRPr="00E53B18" w:rsidDel="005A08C1">
          <w:rPr>
            <w:rFonts w:ascii="Times New Roman" w:hAnsi="Times New Roman" w:cs="Times New Roman"/>
            <w:rPrChange w:id="6675" w:author="Tri Le" w:date="2021-07-13T20:26:00Z">
              <w:rPr>
                <w:rFonts w:ascii="Cambria" w:hAnsi="Cambria"/>
              </w:rPr>
            </w:rPrChange>
          </w:rPr>
          <w:delText xml:space="preserve">effluents </w:delText>
        </w:r>
      </w:del>
      <w:ins w:id="6676" w:author="Tri Le" w:date="2021-07-12T18:39:00Z">
        <w:r w:rsidR="005A08C1" w:rsidRPr="00E53B18">
          <w:rPr>
            <w:rFonts w:ascii="Times New Roman" w:hAnsi="Times New Roman" w:cs="Times New Roman"/>
            <w:rPrChange w:id="6677" w:author="Tri Le" w:date="2021-07-13T20:26:00Z">
              <w:rPr>
                <w:rFonts w:ascii="Cambria" w:hAnsi="Cambria"/>
              </w:rPr>
            </w:rPrChange>
          </w:rPr>
          <w:t xml:space="preserve">EF </w:t>
        </w:r>
      </w:ins>
      <w:r w:rsidR="00CA6469" w:rsidRPr="00E53B18">
        <w:rPr>
          <w:rFonts w:ascii="Times New Roman" w:hAnsi="Times New Roman" w:cs="Times New Roman"/>
          <w:rPrChange w:id="6678" w:author="Tri Le" w:date="2021-07-13T20:26:00Z">
            <w:rPr>
              <w:rFonts w:ascii="Cambria" w:hAnsi="Cambria"/>
            </w:rPr>
          </w:rPrChange>
        </w:rPr>
        <w:t xml:space="preserve">may be associated with the </w:t>
      </w:r>
      <w:commentRangeStart w:id="6679"/>
      <w:r w:rsidR="00CA6469" w:rsidRPr="00E53B18">
        <w:rPr>
          <w:rFonts w:ascii="Times New Roman" w:hAnsi="Times New Roman" w:cs="Times New Roman"/>
          <w:rPrChange w:id="6680" w:author="Tri Le" w:date="2021-07-13T20:26:00Z">
            <w:rPr>
              <w:rFonts w:ascii="Cambria" w:hAnsi="Cambria"/>
            </w:rPr>
          </w:rPrChange>
        </w:rPr>
        <w:t>hydraulic retention time</w:t>
      </w:r>
      <w:ins w:id="6681" w:author="Tri Le" w:date="2021-07-09T16:59:00Z">
        <w:r w:rsidR="00177A22" w:rsidRPr="00E53B18">
          <w:rPr>
            <w:rFonts w:ascii="Times New Roman" w:hAnsi="Times New Roman" w:cs="Times New Roman"/>
            <w:rPrChange w:id="6682" w:author="Tri Le" w:date="2021-07-13T20:26:00Z">
              <w:rPr>
                <w:rFonts w:ascii="Cambria" w:hAnsi="Cambria"/>
              </w:rPr>
            </w:rPrChange>
          </w:rPr>
          <w:t xml:space="preserve"> (HRT)</w:t>
        </w:r>
      </w:ins>
      <w:r w:rsidR="00CA6469" w:rsidRPr="00E53B18">
        <w:rPr>
          <w:rFonts w:ascii="Times New Roman" w:hAnsi="Times New Roman" w:cs="Times New Roman"/>
          <w:rPrChange w:id="6683" w:author="Tri Le" w:date="2021-07-13T20:26:00Z">
            <w:rPr>
              <w:rFonts w:ascii="Cambria" w:hAnsi="Cambria"/>
            </w:rPr>
          </w:rPrChange>
        </w:rPr>
        <w:t xml:space="preserve"> (12 hours) </w:t>
      </w:r>
      <w:commentRangeEnd w:id="6679"/>
      <w:r w:rsidR="008803C2" w:rsidRPr="00E53B18">
        <w:rPr>
          <w:rStyle w:val="CommentReference"/>
          <w:rFonts w:ascii="Times New Roman" w:hAnsi="Times New Roman" w:cs="Times New Roman"/>
          <w:sz w:val="24"/>
          <w:szCs w:val="24"/>
          <w:rPrChange w:id="6684" w:author="Tri Le" w:date="2021-07-13T20:26:00Z">
            <w:rPr>
              <w:rStyle w:val="CommentReference"/>
            </w:rPr>
          </w:rPrChange>
        </w:rPr>
        <w:commentReference w:id="6679"/>
      </w:r>
      <w:r w:rsidR="00CA6469" w:rsidRPr="00E53B18">
        <w:rPr>
          <w:rFonts w:ascii="Times New Roman" w:hAnsi="Times New Roman" w:cs="Times New Roman"/>
          <w:rPrChange w:id="6685" w:author="Tri Le" w:date="2021-07-13T20:26:00Z">
            <w:rPr>
              <w:rFonts w:ascii="Cambria" w:hAnsi="Cambria"/>
            </w:rPr>
          </w:rPrChange>
        </w:rPr>
        <w:t xml:space="preserve">in the facility. </w:t>
      </w:r>
      <w:commentRangeStart w:id="6686"/>
      <w:ins w:id="6687" w:author="Tri Le" w:date="2021-07-09T16:40:00Z">
        <w:r w:rsidR="008803C2" w:rsidRPr="00E53B18">
          <w:rPr>
            <w:rFonts w:ascii="Times New Roman" w:hAnsi="Times New Roman" w:cs="Times New Roman"/>
            <w:rPrChange w:id="6688" w:author="Tri Le" w:date="2021-07-13T20:26:00Z">
              <w:rPr>
                <w:rFonts w:ascii="Cambria" w:hAnsi="Cambria"/>
              </w:rPr>
            </w:rPrChange>
          </w:rPr>
          <w:t>In a study b</w:t>
        </w:r>
      </w:ins>
      <w:ins w:id="6689" w:author="Tri Le" w:date="2021-07-09T16:41:00Z">
        <w:r w:rsidR="008803C2" w:rsidRPr="00E53B18">
          <w:rPr>
            <w:rFonts w:ascii="Times New Roman" w:hAnsi="Times New Roman" w:cs="Times New Roman"/>
            <w:rPrChange w:id="6690" w:author="Tri Le" w:date="2021-07-13T20:26:00Z">
              <w:rPr>
                <w:rFonts w:ascii="Cambria" w:hAnsi="Cambria"/>
              </w:rPr>
            </w:rPrChange>
          </w:rPr>
          <w:t>y</w:t>
        </w:r>
      </w:ins>
      <w:ins w:id="6691" w:author="Tri Le" w:date="2021-07-09T18:36:00Z">
        <w:r w:rsidR="00D423EA" w:rsidRPr="00E53B18">
          <w:rPr>
            <w:rFonts w:ascii="Times New Roman" w:hAnsi="Times New Roman" w:cs="Times New Roman"/>
            <w:rPrChange w:id="6692" w:author="Tri Le" w:date="2021-07-13T20:26:00Z">
              <w:rPr>
                <w:rFonts w:ascii="Cambria" w:hAnsi="Cambria"/>
              </w:rPr>
            </w:rPrChange>
          </w:rPr>
          <w:t xml:space="preserve"> </w:t>
        </w:r>
      </w:ins>
      <w:ins w:id="6693" w:author="Tri Le" w:date="2021-07-09T18:35:00Z">
        <w:r w:rsidR="00D423EA" w:rsidRPr="00E53B18">
          <w:rPr>
            <w:rFonts w:ascii="Times New Roman" w:hAnsi="Times New Roman" w:cs="Times New Roman"/>
            <w:rPrChange w:id="6694" w:author="Tri Le" w:date="2021-07-13T20:26:00Z">
              <w:rPr>
                <w:rFonts w:ascii="Cambria" w:hAnsi="Cambria"/>
              </w:rPr>
            </w:rPrChange>
          </w:rPr>
          <w:t>E</w:t>
        </w:r>
      </w:ins>
      <w:ins w:id="6695" w:author="Tri Le" w:date="2021-07-09T18:36:00Z">
        <w:r w:rsidR="00D423EA" w:rsidRPr="00E53B18">
          <w:rPr>
            <w:rFonts w:ascii="Times New Roman" w:hAnsi="Times New Roman" w:cs="Times New Roman"/>
            <w:rPrChange w:id="6696" w:author="Tri Le" w:date="2021-07-13T20:26:00Z">
              <w:rPr>
                <w:rFonts w:ascii="Cambria" w:hAnsi="Cambria"/>
              </w:rPr>
            </w:rPrChange>
          </w:rPr>
          <w:t xml:space="preserve">lNaker, Yousef, and Hasan published </w:t>
        </w:r>
      </w:ins>
      <w:ins w:id="6697" w:author="Tri Le" w:date="2021-07-09T16:41:00Z">
        <w:r w:rsidR="008803C2" w:rsidRPr="00E53B18">
          <w:rPr>
            <w:rFonts w:ascii="Times New Roman" w:hAnsi="Times New Roman" w:cs="Times New Roman"/>
            <w:rPrChange w:id="6698" w:author="Tri Le" w:date="2021-07-13T20:26:00Z">
              <w:rPr>
                <w:rFonts w:ascii="Cambria" w:hAnsi="Cambria"/>
              </w:rPr>
            </w:rPrChange>
          </w:rPr>
          <w:t xml:space="preserve">in </w:t>
        </w:r>
      </w:ins>
      <w:ins w:id="6699" w:author="Tri Le" w:date="2021-07-09T18:36:00Z">
        <w:r w:rsidR="00D423EA" w:rsidRPr="00E53B18">
          <w:rPr>
            <w:rFonts w:ascii="Times New Roman" w:hAnsi="Times New Roman" w:cs="Times New Roman"/>
            <w:rPrChange w:id="6700" w:author="Tri Le" w:date="2021-07-13T20:26:00Z">
              <w:rPr>
                <w:rFonts w:ascii="Cambria" w:hAnsi="Cambria"/>
              </w:rPr>
            </w:rPrChange>
          </w:rPr>
          <w:t>2018</w:t>
        </w:r>
      </w:ins>
      <w:ins w:id="6701" w:author="Tri Le" w:date="2021-07-09T16:41:00Z">
        <w:r w:rsidR="008803C2" w:rsidRPr="00E53B18">
          <w:rPr>
            <w:rFonts w:ascii="Times New Roman" w:hAnsi="Times New Roman" w:cs="Times New Roman"/>
            <w:rPrChange w:id="6702" w:author="Tri Le" w:date="2021-07-13T20:26:00Z">
              <w:rPr>
                <w:rFonts w:ascii="Cambria" w:hAnsi="Cambria"/>
              </w:rPr>
            </w:rPrChange>
          </w:rPr>
          <w:t>,</w:t>
        </w:r>
      </w:ins>
      <w:ins w:id="6703" w:author="Tri Le" w:date="2021-07-09T16:43:00Z">
        <w:r w:rsidR="008803C2" w:rsidRPr="00E53B18">
          <w:rPr>
            <w:rFonts w:ascii="Times New Roman" w:hAnsi="Times New Roman" w:cs="Times New Roman"/>
            <w:rPrChange w:id="6704" w:author="Tri Le" w:date="2021-07-13T20:26:00Z">
              <w:rPr>
                <w:rFonts w:ascii="Cambria" w:hAnsi="Cambria"/>
              </w:rPr>
            </w:rPrChange>
          </w:rPr>
          <w:t xml:space="preserve"> </w:t>
        </w:r>
      </w:ins>
      <w:ins w:id="6705" w:author="Tri Le" w:date="2021-07-09T16:44:00Z">
        <w:r w:rsidR="008803C2" w:rsidRPr="00E53B18">
          <w:rPr>
            <w:rFonts w:ascii="Times New Roman" w:hAnsi="Times New Roman" w:cs="Times New Roman"/>
            <w:rPrChange w:id="6706" w:author="Tri Le" w:date="2021-07-13T20:26:00Z">
              <w:rPr>
                <w:rFonts w:ascii="Cambria" w:hAnsi="Cambria"/>
              </w:rPr>
            </w:rPrChange>
          </w:rPr>
          <w:t>it was shown that bacteri</w:t>
        </w:r>
      </w:ins>
      <w:ins w:id="6707" w:author="Tri Le" w:date="2021-07-09T16:46:00Z">
        <w:r w:rsidR="007A5D83" w:rsidRPr="00E53B18">
          <w:rPr>
            <w:rFonts w:ascii="Times New Roman" w:hAnsi="Times New Roman" w:cs="Times New Roman"/>
            <w:rPrChange w:id="6708" w:author="Tri Le" w:date="2021-07-13T20:26:00Z">
              <w:rPr>
                <w:rFonts w:ascii="Cambria" w:hAnsi="Cambria"/>
              </w:rPr>
            </w:rPrChange>
          </w:rPr>
          <w:t xml:space="preserve">al counts in bioreactors increased as </w:t>
        </w:r>
      </w:ins>
      <w:ins w:id="6709" w:author="Tri Le" w:date="2021-07-09T16:47:00Z">
        <w:r w:rsidR="007A5D83" w:rsidRPr="00E53B18">
          <w:rPr>
            <w:rFonts w:ascii="Times New Roman" w:hAnsi="Times New Roman" w:cs="Times New Roman"/>
            <w:rPrChange w:id="6710" w:author="Tri Le" w:date="2021-07-13T20:26:00Z">
              <w:rPr>
                <w:rFonts w:ascii="Cambria" w:hAnsi="Cambria"/>
              </w:rPr>
            </w:rPrChange>
          </w:rPr>
          <w:t xml:space="preserve">the </w:t>
        </w:r>
      </w:ins>
      <w:ins w:id="6711" w:author="Tri Le" w:date="2021-07-09T16:59:00Z">
        <w:r w:rsidR="00E045B5" w:rsidRPr="00E53B18">
          <w:rPr>
            <w:rFonts w:ascii="Times New Roman" w:hAnsi="Times New Roman" w:cs="Times New Roman"/>
            <w:rPrChange w:id="6712" w:author="Tri Le" w:date="2021-07-13T20:26:00Z">
              <w:rPr>
                <w:rFonts w:ascii="Cambria" w:hAnsi="Cambria"/>
              </w:rPr>
            </w:rPrChange>
          </w:rPr>
          <w:t>HRT</w:t>
        </w:r>
      </w:ins>
      <w:ins w:id="6713" w:author="Tri Le" w:date="2021-07-09T16:47:00Z">
        <w:r w:rsidR="007A5D83" w:rsidRPr="00E53B18">
          <w:rPr>
            <w:rFonts w:ascii="Times New Roman" w:hAnsi="Times New Roman" w:cs="Times New Roman"/>
            <w:rPrChange w:id="6714" w:author="Tri Le" w:date="2021-07-13T20:26:00Z">
              <w:rPr>
                <w:rFonts w:ascii="Cambria" w:hAnsi="Cambria"/>
              </w:rPr>
            </w:rPrChange>
          </w:rPr>
          <w:t xml:space="preserve"> </w:t>
        </w:r>
      </w:ins>
      <w:ins w:id="6715" w:author="Tri Le" w:date="2021-07-09T17:10:00Z">
        <w:r w:rsidR="00160ECE" w:rsidRPr="00E53B18">
          <w:rPr>
            <w:rFonts w:ascii="Times New Roman" w:hAnsi="Times New Roman" w:cs="Times New Roman"/>
            <w:rPrChange w:id="6716" w:author="Tri Le" w:date="2021-07-13T20:26:00Z">
              <w:rPr>
                <w:rFonts w:ascii="Cambria" w:hAnsi="Cambria"/>
              </w:rPr>
            </w:rPrChange>
          </w:rPr>
          <w:t>was raised</w:t>
        </w:r>
      </w:ins>
      <w:ins w:id="6717" w:author="Tri Le" w:date="2021-07-09T16:47:00Z">
        <w:r w:rsidR="007A5D83" w:rsidRPr="00E53B18">
          <w:rPr>
            <w:rFonts w:ascii="Times New Roman" w:hAnsi="Times New Roman" w:cs="Times New Roman"/>
            <w:rPrChange w:id="6718" w:author="Tri Le" w:date="2021-07-13T20:26:00Z">
              <w:rPr>
                <w:rFonts w:ascii="Cambria" w:hAnsi="Cambria"/>
              </w:rPr>
            </w:rPrChange>
          </w:rPr>
          <w:t xml:space="preserve"> from </w:t>
        </w:r>
      </w:ins>
      <w:ins w:id="6719" w:author="Tri Le" w:date="2021-07-09T17:00:00Z">
        <w:r w:rsidR="005E1BEF" w:rsidRPr="00E53B18">
          <w:rPr>
            <w:rFonts w:ascii="Times New Roman" w:hAnsi="Times New Roman" w:cs="Times New Roman"/>
            <w:rPrChange w:id="6720" w:author="Tri Le" w:date="2021-07-13T20:26:00Z">
              <w:rPr>
                <w:rFonts w:ascii="Cambria" w:hAnsi="Cambria"/>
              </w:rPr>
            </w:rPrChange>
          </w:rPr>
          <w:t>2</w:t>
        </w:r>
      </w:ins>
      <w:ins w:id="6721" w:author="Tri Le" w:date="2021-07-09T16:47:00Z">
        <w:r w:rsidR="007A5D83" w:rsidRPr="00E53B18">
          <w:rPr>
            <w:rFonts w:ascii="Times New Roman" w:hAnsi="Times New Roman" w:cs="Times New Roman"/>
            <w:rPrChange w:id="6722" w:author="Tri Le" w:date="2021-07-13T20:26:00Z">
              <w:rPr>
                <w:rFonts w:ascii="Cambria" w:hAnsi="Cambria"/>
              </w:rPr>
            </w:rPrChange>
          </w:rPr>
          <w:t xml:space="preserve"> to 50 hours</w:t>
        </w:r>
      </w:ins>
      <w:ins w:id="6723" w:author="Tri Le" w:date="2021-07-09T16:48:00Z">
        <w:r w:rsidR="00070954" w:rsidRPr="00E53B18">
          <w:rPr>
            <w:rFonts w:ascii="Times New Roman" w:hAnsi="Times New Roman" w:cs="Times New Roman"/>
            <w:rPrChange w:id="6724" w:author="Tri Le" w:date="2021-07-13T20:26:00Z">
              <w:rPr>
                <w:rFonts w:ascii="Cambria" w:hAnsi="Cambria"/>
              </w:rPr>
            </w:rPrChange>
          </w:rPr>
          <w:t xml:space="preserve"> </w:t>
        </w:r>
        <w:commentRangeStart w:id="6725"/>
        <w:commentRangeStart w:id="6726"/>
        <w:r w:rsidR="00070954" w:rsidRPr="00E53B18">
          <w:rPr>
            <w:rFonts w:ascii="Times New Roman" w:hAnsi="Times New Roman" w:cs="Times New Roman"/>
            <w:rPrChange w:id="6727" w:author="Tri Le" w:date="2021-07-13T20:26:00Z">
              <w:rPr>
                <w:rFonts w:ascii="Cambria" w:hAnsi="Cambria"/>
              </w:rPr>
            </w:rPrChange>
          </w:rPr>
          <w:t>[</w:t>
        </w:r>
      </w:ins>
      <w:ins w:id="6728" w:author="Tri Le" w:date="2021-07-09T16:49:00Z">
        <w:r w:rsidR="00070954" w:rsidRPr="00E53B18">
          <w:rPr>
            <w:rFonts w:ascii="Times New Roman" w:hAnsi="Times New Roman" w:cs="Times New Roman"/>
            <w:rPrChange w:id="6729" w:author="Tri Le" w:date="2021-07-13T20:26:00Z">
              <w:rPr/>
            </w:rPrChange>
          </w:rPr>
          <w:fldChar w:fldCharType="begin"/>
        </w:r>
        <w:r w:rsidR="00070954" w:rsidRPr="00E53B18">
          <w:rPr>
            <w:rFonts w:ascii="Times New Roman" w:hAnsi="Times New Roman" w:cs="Times New Roman"/>
            <w:rPrChange w:id="6730" w:author="Tri Le" w:date="2021-07-13T20:26:00Z">
              <w:rPr/>
            </w:rPrChange>
          </w:rPr>
          <w:instrText xml:space="preserve"> HYPERLINK "https://onlinelibrary-wiley-com.uml.idm.oclc.org/doi/full/10.1002/mbo3.590" </w:instrText>
        </w:r>
        <w:r w:rsidR="00070954" w:rsidRPr="00E53B18">
          <w:rPr>
            <w:rFonts w:ascii="Times New Roman" w:hAnsi="Times New Roman" w:cs="Times New Roman"/>
            <w:rPrChange w:id="6731" w:author="Tri Le" w:date="2021-07-13T20:26:00Z">
              <w:rPr/>
            </w:rPrChange>
          </w:rPr>
          <w:fldChar w:fldCharType="separate"/>
        </w:r>
        <w:r w:rsidR="00070954" w:rsidRPr="00E53B18">
          <w:rPr>
            <w:rStyle w:val="Hyperlink"/>
            <w:rFonts w:ascii="Times New Roman" w:hAnsi="Times New Roman" w:cs="Times New Roman" w:hint="eastAsia"/>
            <w:rPrChange w:id="6732" w:author="Tri Le" w:date="2021-07-13T20:26:00Z">
              <w:rPr>
                <w:rStyle w:val="Hyperlink"/>
                <w:rFonts w:hint="eastAsia"/>
              </w:rPr>
            </w:rPrChange>
          </w:rPr>
          <w:t>Effect of hydraulic retention time on microbial community structure in wastewater treatment electro</w:t>
        </w:r>
        <w:r w:rsidR="00070954" w:rsidRPr="00E53B18">
          <w:rPr>
            <w:rStyle w:val="Hyperlink"/>
            <w:rFonts w:ascii="Times New Roman" w:hAnsi="Times New Roman" w:cs="Times New Roman" w:hint="eastAsia"/>
            <w:rPrChange w:id="6733" w:author="Tri Le" w:date="2021-07-13T20:26:00Z">
              <w:rPr>
                <w:rStyle w:val="Hyperlink"/>
                <w:rFonts w:hint="eastAsia"/>
              </w:rPr>
            </w:rPrChange>
          </w:rPr>
          <w:t>‐</w:t>
        </w:r>
        <w:r w:rsidR="00070954" w:rsidRPr="00E53B18">
          <w:rPr>
            <w:rStyle w:val="Hyperlink"/>
            <w:rFonts w:ascii="Times New Roman" w:hAnsi="Times New Roman" w:cs="Times New Roman" w:hint="eastAsia"/>
            <w:rPrChange w:id="6734" w:author="Tri Le" w:date="2021-07-13T20:26:00Z">
              <w:rPr>
                <w:rStyle w:val="Hyperlink"/>
                <w:rFonts w:hint="eastAsia"/>
              </w:rPr>
            </w:rPrChange>
          </w:rPr>
          <w:t xml:space="preserve">bioreactors - ElNaker - 2018 - MicrobiologyOpen - Wiley Online </w:t>
        </w:r>
        <w:r w:rsidR="00070954" w:rsidRPr="00E53B18">
          <w:rPr>
            <w:rStyle w:val="Hyperlink"/>
            <w:rFonts w:ascii="Times New Roman" w:hAnsi="Times New Roman" w:cs="Times New Roman"/>
            <w:rPrChange w:id="6735" w:author="Tri Le" w:date="2021-07-13T20:26:00Z">
              <w:rPr>
                <w:rStyle w:val="Hyperlink"/>
              </w:rPr>
            </w:rPrChange>
          </w:rPr>
          <w:t>Library (oclc.org)</w:t>
        </w:r>
        <w:r w:rsidR="00070954" w:rsidRPr="00E53B18">
          <w:rPr>
            <w:rFonts w:ascii="Times New Roman" w:hAnsi="Times New Roman" w:cs="Times New Roman"/>
            <w:rPrChange w:id="6736" w:author="Tri Le" w:date="2021-07-13T20:26:00Z">
              <w:rPr/>
            </w:rPrChange>
          </w:rPr>
          <w:fldChar w:fldCharType="end"/>
        </w:r>
        <w:r w:rsidR="00070954" w:rsidRPr="00E53B18">
          <w:rPr>
            <w:rFonts w:ascii="Times New Roman" w:hAnsi="Times New Roman" w:cs="Times New Roman"/>
            <w:rPrChange w:id="6737" w:author="Tri Le" w:date="2021-07-13T20:26:00Z">
              <w:rPr/>
            </w:rPrChange>
          </w:rPr>
          <w:t>].</w:t>
        </w:r>
      </w:ins>
      <w:ins w:id="6738" w:author="Tri Le" w:date="2021-07-09T16:59:00Z">
        <w:r w:rsidR="00B30102" w:rsidRPr="00E53B18">
          <w:rPr>
            <w:rFonts w:ascii="Times New Roman" w:hAnsi="Times New Roman" w:cs="Times New Roman"/>
            <w:rPrChange w:id="6739" w:author="Tri Le" w:date="2021-07-13T20:26:00Z">
              <w:rPr>
                <w:rFonts w:ascii="Cambria" w:hAnsi="Cambria"/>
              </w:rPr>
            </w:rPrChange>
          </w:rPr>
          <w:t xml:space="preserve"> </w:t>
        </w:r>
      </w:ins>
      <w:commentRangeEnd w:id="6725"/>
      <w:r w:rsidR="00260E10" w:rsidRPr="00E53B18">
        <w:rPr>
          <w:rStyle w:val="CommentReference"/>
          <w:rFonts w:ascii="Times New Roman" w:hAnsi="Times New Roman" w:cs="Times New Roman"/>
          <w:sz w:val="24"/>
          <w:szCs w:val="24"/>
          <w:rPrChange w:id="6740" w:author="Tri Le" w:date="2021-07-13T20:26:00Z">
            <w:rPr>
              <w:rStyle w:val="CommentReference"/>
            </w:rPr>
          </w:rPrChange>
        </w:rPr>
        <w:commentReference w:id="6725"/>
      </w:r>
      <w:commentRangeEnd w:id="6686"/>
      <w:commentRangeEnd w:id="6726"/>
      <w:r w:rsidR="00AF205A" w:rsidRPr="00E53B18">
        <w:rPr>
          <w:rStyle w:val="CommentReference"/>
          <w:rFonts w:ascii="Times New Roman" w:hAnsi="Times New Roman" w:cs="Times New Roman"/>
          <w:sz w:val="24"/>
          <w:szCs w:val="24"/>
          <w:rPrChange w:id="6741" w:author="Tri Le" w:date="2021-07-13T20:26:00Z">
            <w:rPr>
              <w:rStyle w:val="CommentReference"/>
            </w:rPr>
          </w:rPrChange>
        </w:rPr>
        <w:commentReference w:id="6726"/>
      </w:r>
      <w:r w:rsidR="000C3455" w:rsidRPr="00E53B18">
        <w:rPr>
          <w:rStyle w:val="CommentReference"/>
          <w:rFonts w:ascii="Times New Roman" w:hAnsi="Times New Roman" w:cs="Times New Roman"/>
          <w:sz w:val="24"/>
          <w:szCs w:val="24"/>
          <w:rPrChange w:id="6742" w:author="Tri Le" w:date="2021-07-13T20:26:00Z">
            <w:rPr>
              <w:rStyle w:val="CommentReference"/>
            </w:rPr>
          </w:rPrChange>
        </w:rPr>
        <w:commentReference w:id="6686"/>
      </w:r>
      <w:ins w:id="6743" w:author="Tri Le" w:date="2021-07-09T16:59:00Z">
        <w:r w:rsidR="00B30102" w:rsidRPr="00E53B18">
          <w:rPr>
            <w:rFonts w:ascii="Times New Roman" w:hAnsi="Times New Roman" w:cs="Times New Roman"/>
            <w:rPrChange w:id="6744" w:author="Tri Le" w:date="2021-07-13T20:26:00Z">
              <w:rPr>
                <w:rFonts w:ascii="Cambria" w:hAnsi="Cambria"/>
              </w:rPr>
            </w:rPrChange>
          </w:rPr>
          <w:t xml:space="preserve">Similarly, </w:t>
        </w:r>
        <w:r w:rsidR="00177A22" w:rsidRPr="00E53B18">
          <w:rPr>
            <w:rFonts w:ascii="Times New Roman" w:hAnsi="Times New Roman" w:cs="Times New Roman"/>
            <w:rPrChange w:id="6745" w:author="Tri Le" w:date="2021-07-13T20:26:00Z">
              <w:rPr>
                <w:rFonts w:ascii="Cambria" w:hAnsi="Cambria"/>
              </w:rPr>
            </w:rPrChange>
          </w:rPr>
          <w:t>Pan</w:t>
        </w:r>
        <w:r w:rsidR="00304D10" w:rsidRPr="00E53B18">
          <w:rPr>
            <w:rFonts w:ascii="Times New Roman" w:hAnsi="Times New Roman" w:cs="Times New Roman"/>
            <w:rPrChange w:id="6746" w:author="Tri Le" w:date="2021-07-13T20:26:00Z">
              <w:rPr>
                <w:rFonts w:ascii="Cambria" w:hAnsi="Cambria"/>
              </w:rPr>
            </w:rPrChange>
          </w:rPr>
          <w:t xml:space="preserve"> </w:t>
        </w:r>
        <w:r w:rsidR="00177A22" w:rsidRPr="00E53B18">
          <w:rPr>
            <w:rFonts w:ascii="Times New Roman" w:hAnsi="Times New Roman" w:cs="Times New Roman"/>
            <w:rPrChange w:id="6747" w:author="Tri Le" w:date="2021-07-13T20:26:00Z">
              <w:rPr>
                <w:rFonts w:ascii="Cambria" w:hAnsi="Cambria"/>
              </w:rPr>
            </w:rPrChange>
          </w:rPr>
          <w:t xml:space="preserve">et al. in 2004 concluded that </w:t>
        </w:r>
      </w:ins>
      <w:ins w:id="6748" w:author="Tri Le" w:date="2021-07-09T17:00:00Z">
        <w:r w:rsidR="005E1BEF" w:rsidRPr="00E53B18">
          <w:rPr>
            <w:rFonts w:ascii="Times New Roman" w:hAnsi="Times New Roman" w:cs="Times New Roman"/>
            <w:rPrChange w:id="6749" w:author="Tri Le" w:date="2021-07-13T20:26:00Z">
              <w:rPr>
                <w:rFonts w:ascii="Cambria" w:hAnsi="Cambria"/>
              </w:rPr>
            </w:rPrChange>
          </w:rPr>
          <w:t xml:space="preserve">the optimal HRT </w:t>
        </w:r>
      </w:ins>
      <w:ins w:id="6750" w:author="Tri Le" w:date="2021-07-09T17:01:00Z">
        <w:r w:rsidR="005E1BEF" w:rsidRPr="00E53B18">
          <w:rPr>
            <w:rFonts w:ascii="Times New Roman" w:hAnsi="Times New Roman" w:cs="Times New Roman"/>
            <w:rPrChange w:id="6751" w:author="Tri Le" w:date="2021-07-13T20:26:00Z">
              <w:rPr>
                <w:rFonts w:ascii="Cambria" w:hAnsi="Cambria"/>
              </w:rPr>
            </w:rPrChange>
          </w:rPr>
          <w:t xml:space="preserve">was </w:t>
        </w:r>
      </w:ins>
      <w:ins w:id="6752" w:author="Tri Le" w:date="2021-07-09T17:00:00Z">
        <w:r w:rsidR="005E1BEF" w:rsidRPr="00E53B18">
          <w:rPr>
            <w:rFonts w:ascii="Times New Roman" w:hAnsi="Times New Roman" w:cs="Times New Roman"/>
            <w:rPrChange w:id="6753" w:author="Tri Le" w:date="2021-07-13T20:26:00Z">
              <w:rPr>
                <w:rFonts w:ascii="Cambria" w:hAnsi="Cambria"/>
              </w:rPr>
            </w:rPrChange>
          </w:rPr>
          <w:t>between 2 and 12 hours</w:t>
        </w:r>
      </w:ins>
      <w:ins w:id="6754" w:author="Tri Le" w:date="2021-07-09T17:01:00Z">
        <w:r w:rsidR="005E1BEF" w:rsidRPr="00E53B18">
          <w:rPr>
            <w:rFonts w:ascii="Times New Roman" w:hAnsi="Times New Roman" w:cs="Times New Roman"/>
            <w:rPrChange w:id="6755" w:author="Tri Le" w:date="2021-07-13T20:26:00Z">
              <w:rPr>
                <w:rFonts w:ascii="Cambria" w:hAnsi="Cambria"/>
              </w:rPr>
            </w:rPrChange>
          </w:rPr>
          <w:t xml:space="preserve">, and such an HRT </w:t>
        </w:r>
        <w:del w:id="6756" w:author="Miguel Uyaguari" w:date="2021-07-13T15:11:00Z">
          <w:r w:rsidR="005E1BEF" w:rsidRPr="00E53B18" w:rsidDel="00717127">
            <w:rPr>
              <w:rFonts w:ascii="Times New Roman" w:hAnsi="Times New Roman" w:cs="Times New Roman"/>
              <w:rPrChange w:id="6757" w:author="Tri Le" w:date="2021-07-13T20:26:00Z">
                <w:rPr>
                  <w:rFonts w:ascii="Cambria" w:hAnsi="Cambria"/>
                </w:rPr>
              </w:rPrChange>
            </w:rPr>
            <w:delText>“</w:delText>
          </w:r>
        </w:del>
        <w:r w:rsidR="005E1BEF" w:rsidRPr="00E53B18">
          <w:rPr>
            <w:rFonts w:ascii="Times New Roman" w:hAnsi="Times New Roman" w:cs="Times New Roman"/>
            <w:rPrChange w:id="6758" w:author="Tri Le" w:date="2021-07-13T20:26:00Z">
              <w:rPr>
                <w:rFonts w:ascii="Cambria" w:hAnsi="Cambria"/>
              </w:rPr>
            </w:rPrChange>
          </w:rPr>
          <w:t xml:space="preserve">provided the hydraulic selection pressures favorable for the formation and maintenance of stable </w:t>
        </w:r>
        <w:commentRangeStart w:id="6759"/>
        <w:r w:rsidR="005E1BEF" w:rsidRPr="00E53B18">
          <w:rPr>
            <w:rFonts w:ascii="Times New Roman" w:hAnsi="Times New Roman" w:cs="Times New Roman"/>
            <w:rPrChange w:id="6760" w:author="Tri Le" w:date="2021-07-13T20:26:00Z">
              <w:rPr>
                <w:rFonts w:ascii="Cambria" w:hAnsi="Cambria"/>
              </w:rPr>
            </w:rPrChange>
          </w:rPr>
          <w:t>aerobic granules</w:t>
        </w:r>
      </w:ins>
      <w:ins w:id="6761" w:author="Tri Le" w:date="2021-07-09T17:05:00Z">
        <w:r w:rsidR="005E1BEF" w:rsidRPr="00E53B18">
          <w:rPr>
            <w:rFonts w:ascii="Times New Roman" w:hAnsi="Times New Roman" w:cs="Times New Roman"/>
            <w:rPrChange w:id="6762" w:author="Tri Le" w:date="2021-07-13T20:26:00Z">
              <w:rPr>
                <w:rFonts w:ascii="Cambria" w:hAnsi="Cambria"/>
              </w:rPr>
            </w:rPrChange>
          </w:rPr>
          <w:t xml:space="preserve"> </w:t>
        </w:r>
      </w:ins>
      <w:commentRangeEnd w:id="6759"/>
      <w:ins w:id="6763" w:author="Tri Le" w:date="2021-07-09T18:24:00Z">
        <w:r w:rsidR="00A073C1" w:rsidRPr="00E53B18">
          <w:rPr>
            <w:rStyle w:val="CommentReference"/>
            <w:rFonts w:ascii="Times New Roman" w:hAnsi="Times New Roman" w:cs="Times New Roman"/>
            <w:sz w:val="24"/>
            <w:szCs w:val="24"/>
            <w:rPrChange w:id="6764" w:author="Tri Le" w:date="2021-07-13T20:26:00Z">
              <w:rPr>
                <w:rStyle w:val="CommentReference"/>
              </w:rPr>
            </w:rPrChange>
          </w:rPr>
          <w:commentReference w:id="6759"/>
        </w:r>
      </w:ins>
      <w:ins w:id="6765" w:author="Tri Le" w:date="2021-07-09T17:05:00Z">
        <w:r w:rsidR="005E1BEF" w:rsidRPr="00E53B18">
          <w:rPr>
            <w:rFonts w:ascii="Times New Roman" w:hAnsi="Times New Roman" w:cs="Times New Roman"/>
            <w:rPrChange w:id="6766" w:author="Tri Le" w:date="2021-07-13T20:26:00Z">
              <w:rPr>
                <w:rFonts w:ascii="Cambria" w:hAnsi="Cambria"/>
              </w:rPr>
            </w:rPrChange>
          </w:rPr>
          <w:t xml:space="preserve">with good settleability and </w:t>
        </w:r>
        <w:commentRangeStart w:id="6767"/>
        <w:r w:rsidR="005E1BEF" w:rsidRPr="00E53B18">
          <w:rPr>
            <w:rFonts w:ascii="Times New Roman" w:hAnsi="Times New Roman" w:cs="Times New Roman"/>
            <w:rPrChange w:id="6768" w:author="Tri Le" w:date="2021-07-13T20:26:00Z">
              <w:rPr>
                <w:rFonts w:ascii="Cambria" w:hAnsi="Cambria"/>
              </w:rPr>
            </w:rPrChange>
          </w:rPr>
          <w:t>activity</w:t>
        </w:r>
        <w:del w:id="6769" w:author="Miguel Uyaguari" w:date="2021-07-13T15:10:00Z">
          <w:r w:rsidR="005E1BEF" w:rsidRPr="00E53B18" w:rsidDel="00717127">
            <w:rPr>
              <w:rFonts w:ascii="Times New Roman" w:hAnsi="Times New Roman" w:cs="Times New Roman"/>
              <w:rPrChange w:id="6770" w:author="Tri Le" w:date="2021-07-13T20:26:00Z">
                <w:rPr>
                  <w:rFonts w:ascii="Cambria" w:hAnsi="Cambria"/>
                </w:rPr>
              </w:rPrChange>
            </w:rPr>
            <w:delText>”</w:delText>
          </w:r>
        </w:del>
      </w:ins>
      <w:ins w:id="6771" w:author="Tri Le" w:date="2021-07-09T17:13:00Z">
        <w:r w:rsidR="00775A77" w:rsidRPr="00E53B18">
          <w:rPr>
            <w:rFonts w:ascii="Times New Roman" w:hAnsi="Times New Roman" w:cs="Times New Roman"/>
            <w:rPrChange w:id="6772" w:author="Tri Le" w:date="2021-07-13T20:26:00Z">
              <w:rPr>
                <w:rFonts w:ascii="Cambria" w:hAnsi="Cambria"/>
              </w:rPr>
            </w:rPrChange>
          </w:rPr>
          <w:t xml:space="preserve"> </w:t>
        </w:r>
        <w:r w:rsidR="00FA459E" w:rsidRPr="00E53B18">
          <w:rPr>
            <w:rFonts w:ascii="Times New Roman" w:hAnsi="Times New Roman" w:cs="Times New Roman"/>
            <w:rPrChange w:id="6773" w:author="Tri Le" w:date="2021-07-13T20:26:00Z">
              <w:rPr>
                <w:rFonts w:ascii="Cambria" w:hAnsi="Cambria"/>
              </w:rPr>
            </w:rPrChange>
          </w:rPr>
          <w:t>[</w:t>
        </w:r>
        <w:r w:rsidR="00775A77" w:rsidRPr="00E53B18">
          <w:rPr>
            <w:rFonts w:ascii="Times New Roman" w:hAnsi="Times New Roman" w:cs="Times New Roman"/>
            <w:rPrChange w:id="6774" w:author="Tri Le" w:date="2021-07-13T20:26:00Z">
              <w:rPr/>
            </w:rPrChange>
          </w:rPr>
          <w:fldChar w:fldCharType="begin"/>
        </w:r>
        <w:r w:rsidR="00775A77" w:rsidRPr="00E53B18">
          <w:rPr>
            <w:rFonts w:ascii="Times New Roman" w:hAnsi="Times New Roman" w:cs="Times New Roman"/>
            <w:rPrChange w:id="6775" w:author="Tri Le" w:date="2021-07-13T20:26:00Z">
              <w:rPr/>
            </w:rPrChange>
          </w:rPr>
          <w:instrText xml:space="preserve"> HYPERLINK "https://sfamjournals.onlinelibrary.wiley.com/doi/full/10.1111/j.1472-765X.2003.01479.x" </w:instrText>
        </w:r>
        <w:r w:rsidR="00775A77" w:rsidRPr="00E53B18">
          <w:rPr>
            <w:rFonts w:ascii="Times New Roman" w:hAnsi="Times New Roman" w:cs="Times New Roman"/>
            <w:rPrChange w:id="6776" w:author="Tri Le" w:date="2021-07-13T20:26:00Z">
              <w:rPr/>
            </w:rPrChange>
          </w:rPr>
          <w:fldChar w:fldCharType="separate"/>
        </w:r>
        <w:r w:rsidR="00775A77" w:rsidRPr="00E53B18">
          <w:rPr>
            <w:rStyle w:val="Hyperlink"/>
            <w:rFonts w:ascii="Times New Roman" w:hAnsi="Times New Roman" w:cs="Times New Roman"/>
            <w:rPrChange w:id="6777" w:author="Tri Le" w:date="2021-07-13T20:26:00Z">
              <w:rPr>
                <w:rStyle w:val="Hyperlink"/>
              </w:rPr>
            </w:rPrChange>
          </w:rPr>
          <w:t>The effect of hydraulic retention time on the stability of aerobically grown microbial granules - Pan - 2004 - Letters in Applied Microbiology - Wiley Online Library</w:t>
        </w:r>
        <w:r w:rsidR="00775A77" w:rsidRPr="00E53B18">
          <w:rPr>
            <w:rFonts w:ascii="Times New Roman" w:hAnsi="Times New Roman" w:cs="Times New Roman"/>
            <w:rPrChange w:id="6778" w:author="Tri Le" w:date="2021-07-13T20:26:00Z">
              <w:rPr/>
            </w:rPrChange>
          </w:rPr>
          <w:fldChar w:fldCharType="end"/>
        </w:r>
      </w:ins>
      <w:commentRangeEnd w:id="6767"/>
      <w:r w:rsidR="00717127" w:rsidRPr="00E53B18">
        <w:rPr>
          <w:rStyle w:val="CommentReference"/>
          <w:rFonts w:ascii="Times New Roman" w:hAnsi="Times New Roman" w:cs="Times New Roman"/>
          <w:sz w:val="24"/>
          <w:szCs w:val="24"/>
          <w:rPrChange w:id="6779" w:author="Tri Le" w:date="2021-07-13T20:26:00Z">
            <w:rPr>
              <w:rStyle w:val="CommentReference"/>
            </w:rPr>
          </w:rPrChange>
        </w:rPr>
        <w:commentReference w:id="6767"/>
      </w:r>
      <w:ins w:id="6780" w:author="Tri Le" w:date="2021-07-09T17:13:00Z">
        <w:r w:rsidR="00775A77" w:rsidRPr="00E53B18">
          <w:rPr>
            <w:rFonts w:ascii="Times New Roman" w:hAnsi="Times New Roman" w:cs="Times New Roman"/>
            <w:rPrChange w:id="6781" w:author="Tri Le" w:date="2021-07-13T20:26:00Z">
              <w:rPr/>
            </w:rPrChange>
          </w:rPr>
          <w:t>]</w:t>
        </w:r>
      </w:ins>
      <w:ins w:id="6782" w:author="Tri Le" w:date="2021-07-09T17:05:00Z">
        <w:r w:rsidR="005E1BEF" w:rsidRPr="00E53B18">
          <w:rPr>
            <w:rFonts w:ascii="Times New Roman" w:hAnsi="Times New Roman" w:cs="Times New Roman"/>
            <w:rPrChange w:id="6783" w:author="Tri Le" w:date="2021-07-13T20:26:00Z">
              <w:rPr>
                <w:rFonts w:ascii="Cambria" w:hAnsi="Cambria"/>
              </w:rPr>
            </w:rPrChange>
          </w:rPr>
          <w:t>.</w:t>
        </w:r>
        <w:r w:rsidR="00763507" w:rsidRPr="00E53B18">
          <w:rPr>
            <w:rFonts w:ascii="Times New Roman" w:hAnsi="Times New Roman" w:cs="Times New Roman"/>
            <w:rPrChange w:id="6784" w:author="Tri Le" w:date="2021-07-13T20:26:00Z">
              <w:rPr>
                <w:rFonts w:ascii="Cambria" w:hAnsi="Cambria"/>
              </w:rPr>
            </w:rPrChange>
          </w:rPr>
          <w:t xml:space="preserve"> </w:t>
        </w:r>
      </w:ins>
      <w:commentRangeStart w:id="6785"/>
      <w:ins w:id="6786" w:author="Tri Le" w:date="2021-07-09T17:14:00Z">
        <w:r w:rsidR="002D6A4B" w:rsidRPr="00E53B18">
          <w:rPr>
            <w:rFonts w:ascii="Times New Roman" w:hAnsi="Times New Roman" w:cs="Times New Roman"/>
            <w:rPrChange w:id="6787" w:author="Tri Le" w:date="2021-07-13T20:26:00Z">
              <w:rPr>
                <w:rFonts w:ascii="Cambria" w:hAnsi="Cambria"/>
              </w:rPr>
            </w:rPrChange>
          </w:rPr>
          <w:t>Therefore, it is reasonable to postulate tha</w:t>
        </w:r>
      </w:ins>
      <w:ins w:id="6788" w:author="Tri Le" w:date="2021-07-09T17:15:00Z">
        <w:r w:rsidR="002D6A4B" w:rsidRPr="00E53B18">
          <w:rPr>
            <w:rFonts w:ascii="Times New Roman" w:hAnsi="Times New Roman" w:cs="Times New Roman"/>
            <w:rPrChange w:id="6789" w:author="Tri Le" w:date="2021-07-13T20:26:00Z">
              <w:rPr>
                <w:rFonts w:ascii="Cambria" w:hAnsi="Cambria"/>
              </w:rPr>
            </w:rPrChange>
          </w:rPr>
          <w:t xml:space="preserve">t our target species </w:t>
        </w:r>
      </w:ins>
      <w:ins w:id="6790" w:author="Tri Le" w:date="2021-07-12T18:38:00Z">
        <w:r w:rsidR="001D7B89" w:rsidRPr="00E53B18">
          <w:rPr>
            <w:rFonts w:ascii="Times New Roman" w:hAnsi="Times New Roman" w:cs="Times New Roman"/>
            <w:rPrChange w:id="6791" w:author="Tri Le" w:date="2021-07-13T20:26:00Z">
              <w:rPr>
                <w:rFonts w:ascii="Cambria" w:hAnsi="Cambria"/>
              </w:rPr>
            </w:rPrChange>
          </w:rPr>
          <w:t>experienced</w:t>
        </w:r>
      </w:ins>
      <w:ins w:id="6792" w:author="Tri Le" w:date="2021-07-09T17:15:00Z">
        <w:r w:rsidR="002D6A4B" w:rsidRPr="00E53B18">
          <w:rPr>
            <w:rFonts w:ascii="Times New Roman" w:hAnsi="Times New Roman" w:cs="Times New Roman"/>
            <w:rPrChange w:id="6793" w:author="Tri Le" w:date="2021-07-13T20:26:00Z">
              <w:rPr>
                <w:rFonts w:ascii="Cambria" w:hAnsi="Cambria"/>
              </w:rPr>
            </w:rPrChange>
          </w:rPr>
          <w:t xml:space="preserve"> growth during </w:t>
        </w:r>
      </w:ins>
      <w:ins w:id="6794" w:author="Tri Le" w:date="2021-07-12T18:39:00Z">
        <w:r w:rsidR="005A08C1" w:rsidRPr="00E53B18">
          <w:rPr>
            <w:rFonts w:ascii="Times New Roman" w:hAnsi="Times New Roman" w:cs="Times New Roman"/>
            <w:rPrChange w:id="6795" w:author="Tri Le" w:date="2021-07-13T20:26:00Z">
              <w:rPr>
                <w:rFonts w:ascii="Cambria" w:hAnsi="Cambria"/>
              </w:rPr>
            </w:rPrChange>
          </w:rPr>
          <w:t>AS</w:t>
        </w:r>
      </w:ins>
      <w:ins w:id="6796" w:author="Tri Le" w:date="2021-07-09T17:15:00Z">
        <w:r w:rsidR="002D6A4B" w:rsidRPr="00E53B18">
          <w:rPr>
            <w:rFonts w:ascii="Times New Roman" w:hAnsi="Times New Roman" w:cs="Times New Roman"/>
            <w:rPrChange w:id="6797" w:author="Tri Le" w:date="2021-07-13T20:26:00Z">
              <w:rPr>
                <w:rFonts w:ascii="Cambria" w:hAnsi="Cambria"/>
              </w:rPr>
            </w:rPrChange>
          </w:rPr>
          <w:t xml:space="preserve"> </w:t>
        </w:r>
      </w:ins>
      <w:ins w:id="6798" w:author="Tri Le" w:date="2021-07-09T17:16:00Z">
        <w:r w:rsidR="002D6A4B" w:rsidRPr="00E53B18">
          <w:rPr>
            <w:rFonts w:ascii="Times New Roman" w:hAnsi="Times New Roman" w:cs="Times New Roman"/>
            <w:rPrChange w:id="6799" w:author="Tri Le" w:date="2021-07-13T20:26:00Z">
              <w:rPr>
                <w:rFonts w:ascii="Cambria" w:hAnsi="Cambria"/>
              </w:rPr>
            </w:rPrChange>
          </w:rPr>
          <w:t xml:space="preserve">processing. </w:t>
        </w:r>
      </w:ins>
      <w:commentRangeEnd w:id="6785"/>
      <w:r w:rsidR="0009586A" w:rsidRPr="00E53B18">
        <w:rPr>
          <w:rStyle w:val="CommentReference"/>
          <w:rFonts w:ascii="Times New Roman" w:hAnsi="Times New Roman" w:cs="Times New Roman"/>
          <w:sz w:val="24"/>
          <w:szCs w:val="24"/>
          <w:rPrChange w:id="6800" w:author="Tri Le" w:date="2021-07-13T20:26:00Z">
            <w:rPr>
              <w:rStyle w:val="CommentReference"/>
            </w:rPr>
          </w:rPrChange>
        </w:rPr>
        <w:commentReference w:id="6785"/>
      </w:r>
      <w:ins w:id="6801" w:author="Tri Le" w:date="2021-07-09T17:16:00Z">
        <w:r w:rsidR="00247A8F" w:rsidRPr="00E53B18">
          <w:rPr>
            <w:rFonts w:ascii="Times New Roman" w:hAnsi="Times New Roman" w:cs="Times New Roman"/>
            <w:rPrChange w:id="6802" w:author="Tri Le" w:date="2021-07-13T20:26:00Z">
              <w:rPr>
                <w:rFonts w:ascii="Cambria" w:hAnsi="Cambria"/>
              </w:rPr>
            </w:rPrChange>
          </w:rPr>
          <w:t>However, f</w:t>
        </w:r>
      </w:ins>
      <w:del w:id="6803" w:author="Tri Le" w:date="2021-07-09T17:16:00Z">
        <w:r w:rsidR="00A540A6" w:rsidRPr="00E53B18" w:rsidDel="00247A8F">
          <w:rPr>
            <w:rFonts w:ascii="Times New Roman" w:hAnsi="Times New Roman" w:cs="Times New Roman"/>
            <w:rPrChange w:id="6804" w:author="Tri Le" w:date="2021-07-13T20:26:00Z">
              <w:rPr>
                <w:rFonts w:ascii="Cambria" w:hAnsi="Cambria"/>
              </w:rPr>
            </w:rPrChange>
          </w:rPr>
          <w:delText>F</w:delText>
        </w:r>
      </w:del>
      <w:r w:rsidR="00A540A6" w:rsidRPr="00E53B18">
        <w:rPr>
          <w:rFonts w:ascii="Times New Roman" w:hAnsi="Times New Roman" w:cs="Times New Roman"/>
          <w:rPrChange w:id="6805" w:author="Tri Le" w:date="2021-07-13T20:26:00Z">
            <w:rPr>
              <w:rFonts w:ascii="Cambria" w:hAnsi="Cambria"/>
            </w:rPr>
          </w:rPrChange>
        </w:rPr>
        <w:t>or each sampling event</w:t>
      </w:r>
      <w:r w:rsidR="00504BDD" w:rsidRPr="00E53B18">
        <w:rPr>
          <w:rFonts w:ascii="Times New Roman" w:hAnsi="Times New Roman" w:cs="Times New Roman"/>
          <w:rPrChange w:id="6806" w:author="Tri Le" w:date="2021-07-13T20:26:00Z">
            <w:rPr>
              <w:rFonts w:ascii="Cambria" w:hAnsi="Cambria"/>
            </w:rPr>
          </w:rPrChange>
        </w:rPr>
        <w:t>, s</w:t>
      </w:r>
      <w:r w:rsidR="00CA6469" w:rsidRPr="00E53B18">
        <w:rPr>
          <w:rFonts w:ascii="Times New Roman" w:hAnsi="Times New Roman" w:cs="Times New Roman"/>
          <w:rPrChange w:id="6807" w:author="Tri Le" w:date="2021-07-13T20:26:00Z">
            <w:rPr>
              <w:rFonts w:ascii="Cambria" w:hAnsi="Cambria"/>
            </w:rPr>
          </w:rPrChange>
        </w:rPr>
        <w:t>amples were collected within a</w:t>
      </w:r>
      <w:r w:rsidR="00504BDD" w:rsidRPr="00E53B18">
        <w:rPr>
          <w:rFonts w:ascii="Times New Roman" w:hAnsi="Times New Roman" w:cs="Times New Roman"/>
          <w:rPrChange w:id="6808" w:author="Tri Le" w:date="2021-07-13T20:26:00Z">
            <w:rPr>
              <w:rFonts w:ascii="Cambria" w:hAnsi="Cambria"/>
            </w:rPr>
          </w:rPrChange>
        </w:rPr>
        <w:t xml:space="preserve"> 2-hour period from </w:t>
      </w:r>
      <w:del w:id="6809" w:author="Tri Le" w:date="2021-07-12T18:39:00Z">
        <w:r w:rsidR="00504BDD" w:rsidRPr="00E53B18" w:rsidDel="00F75381">
          <w:rPr>
            <w:rFonts w:ascii="Times New Roman" w:hAnsi="Times New Roman" w:cs="Times New Roman"/>
            <w:rPrChange w:id="6810" w:author="Tri Le" w:date="2021-07-13T20:26:00Z">
              <w:rPr>
                <w:rFonts w:ascii="Cambria" w:hAnsi="Cambria"/>
              </w:rPr>
            </w:rPrChange>
          </w:rPr>
          <w:delText>raw sewage</w:delText>
        </w:r>
      </w:del>
      <w:ins w:id="6811" w:author="Tri Le" w:date="2021-07-12T18:39:00Z">
        <w:r w:rsidR="00F75381" w:rsidRPr="00E53B18">
          <w:rPr>
            <w:rFonts w:ascii="Times New Roman" w:hAnsi="Times New Roman" w:cs="Times New Roman"/>
            <w:rPrChange w:id="6812" w:author="Tri Le" w:date="2021-07-13T20:26:00Z">
              <w:rPr>
                <w:rFonts w:ascii="Cambria" w:hAnsi="Cambria"/>
              </w:rPr>
            </w:rPrChange>
          </w:rPr>
          <w:t>RS</w:t>
        </w:r>
      </w:ins>
      <w:r w:rsidR="00504BDD" w:rsidRPr="00E53B18">
        <w:rPr>
          <w:rFonts w:ascii="Times New Roman" w:hAnsi="Times New Roman" w:cs="Times New Roman"/>
          <w:rPrChange w:id="6813" w:author="Tri Le" w:date="2021-07-13T20:26:00Z">
            <w:rPr>
              <w:rFonts w:ascii="Cambria" w:hAnsi="Cambria"/>
            </w:rPr>
          </w:rPrChange>
        </w:rPr>
        <w:t xml:space="preserve"> </w:t>
      </w:r>
      <w:r w:rsidR="00504BDD" w:rsidRPr="00E53B18">
        <w:rPr>
          <w:rFonts w:ascii="Times New Roman" w:hAnsi="Times New Roman" w:cs="Times New Roman"/>
          <w:rPrChange w:id="6814" w:author="Tri Le" w:date="2021-07-13T20:26:00Z">
            <w:rPr>
              <w:rFonts w:ascii="Cambria" w:hAnsi="Cambria"/>
            </w:rPr>
          </w:rPrChange>
        </w:rPr>
        <w:sym w:font="Wingdings" w:char="F0E0"/>
      </w:r>
      <w:r w:rsidR="00504BDD" w:rsidRPr="00E53B18">
        <w:rPr>
          <w:rFonts w:ascii="Times New Roman" w:hAnsi="Times New Roman" w:cs="Times New Roman"/>
          <w:rPrChange w:id="6815" w:author="Tri Le" w:date="2021-07-13T20:26:00Z">
            <w:rPr>
              <w:rFonts w:ascii="Cambria" w:hAnsi="Cambria"/>
            </w:rPr>
          </w:rPrChange>
        </w:rPr>
        <w:t xml:space="preserve"> </w:t>
      </w:r>
      <w:del w:id="6816" w:author="Tri Le" w:date="2021-07-12T18:39:00Z">
        <w:r w:rsidR="00504BDD" w:rsidRPr="00E53B18" w:rsidDel="00F75381">
          <w:rPr>
            <w:rFonts w:ascii="Times New Roman" w:hAnsi="Times New Roman" w:cs="Times New Roman"/>
            <w:rPrChange w:id="6817" w:author="Tri Le" w:date="2021-07-13T20:26:00Z">
              <w:rPr>
                <w:rFonts w:ascii="Cambria" w:hAnsi="Cambria"/>
              </w:rPr>
            </w:rPrChange>
          </w:rPr>
          <w:delText>activated sludge</w:delText>
        </w:r>
      </w:del>
      <w:ins w:id="6818" w:author="Tri Le" w:date="2021-07-12T18:39:00Z">
        <w:r w:rsidR="00F75381" w:rsidRPr="00E53B18">
          <w:rPr>
            <w:rFonts w:ascii="Times New Roman" w:hAnsi="Times New Roman" w:cs="Times New Roman"/>
            <w:rPrChange w:id="6819" w:author="Tri Le" w:date="2021-07-13T20:26:00Z">
              <w:rPr>
                <w:rFonts w:ascii="Cambria" w:hAnsi="Cambria"/>
              </w:rPr>
            </w:rPrChange>
          </w:rPr>
          <w:t>AS</w:t>
        </w:r>
      </w:ins>
      <w:r w:rsidR="00504BDD" w:rsidRPr="00E53B18">
        <w:rPr>
          <w:rFonts w:ascii="Times New Roman" w:hAnsi="Times New Roman" w:cs="Times New Roman"/>
          <w:rPrChange w:id="6820" w:author="Tri Le" w:date="2021-07-13T20:26:00Z">
            <w:rPr>
              <w:rFonts w:ascii="Cambria" w:hAnsi="Cambria"/>
            </w:rPr>
          </w:rPrChange>
        </w:rPr>
        <w:t xml:space="preserve"> </w:t>
      </w:r>
      <w:r w:rsidR="00504BDD" w:rsidRPr="00E53B18">
        <w:rPr>
          <w:rFonts w:ascii="Times New Roman" w:hAnsi="Times New Roman" w:cs="Times New Roman"/>
          <w:rPrChange w:id="6821" w:author="Tri Le" w:date="2021-07-13T20:26:00Z">
            <w:rPr>
              <w:rFonts w:ascii="Cambria" w:hAnsi="Cambria"/>
            </w:rPr>
          </w:rPrChange>
        </w:rPr>
        <w:sym w:font="Wingdings" w:char="F0E0"/>
      </w:r>
      <w:r w:rsidR="00504BDD" w:rsidRPr="00E53B18">
        <w:rPr>
          <w:rFonts w:ascii="Times New Roman" w:hAnsi="Times New Roman" w:cs="Times New Roman"/>
          <w:rPrChange w:id="6822" w:author="Tri Le" w:date="2021-07-13T20:26:00Z">
            <w:rPr>
              <w:rFonts w:ascii="Cambria" w:hAnsi="Cambria"/>
            </w:rPr>
          </w:rPrChange>
        </w:rPr>
        <w:t xml:space="preserve"> </w:t>
      </w:r>
      <w:del w:id="6823" w:author="Tri Le" w:date="2021-07-12T18:39:00Z">
        <w:r w:rsidR="00CA6469" w:rsidRPr="00E53B18" w:rsidDel="00F75381">
          <w:rPr>
            <w:rFonts w:ascii="Times New Roman" w:hAnsi="Times New Roman" w:cs="Times New Roman"/>
            <w:rPrChange w:id="6824" w:author="Tri Le" w:date="2021-07-13T20:26:00Z">
              <w:rPr>
                <w:rFonts w:ascii="Cambria" w:hAnsi="Cambria"/>
              </w:rPr>
            </w:rPrChange>
          </w:rPr>
          <w:delText xml:space="preserve">effluents </w:delText>
        </w:r>
      </w:del>
      <w:ins w:id="6825" w:author="Tri Le" w:date="2021-07-12T18:39:00Z">
        <w:r w:rsidR="00F75381" w:rsidRPr="00E53B18">
          <w:rPr>
            <w:rFonts w:ascii="Times New Roman" w:hAnsi="Times New Roman" w:cs="Times New Roman"/>
            <w:rPrChange w:id="6826" w:author="Tri Le" w:date="2021-07-13T20:26:00Z">
              <w:rPr>
                <w:rFonts w:ascii="Cambria" w:hAnsi="Cambria"/>
              </w:rPr>
            </w:rPrChange>
          </w:rPr>
          <w:t xml:space="preserve">EF </w:t>
        </w:r>
      </w:ins>
      <w:r w:rsidR="00CA6469" w:rsidRPr="00E53B18">
        <w:rPr>
          <w:rFonts w:ascii="Times New Roman" w:hAnsi="Times New Roman" w:cs="Times New Roman"/>
          <w:rPrChange w:id="6827" w:author="Tri Le" w:date="2021-07-13T20:26:00Z">
            <w:rPr>
              <w:rFonts w:ascii="Cambria" w:hAnsi="Cambria"/>
            </w:rPr>
          </w:rPrChange>
        </w:rPr>
        <w:t xml:space="preserve">consecutively. </w:t>
      </w:r>
      <w:r w:rsidR="00A540A6" w:rsidRPr="00E53B18">
        <w:rPr>
          <w:rFonts w:ascii="Times New Roman" w:hAnsi="Times New Roman" w:cs="Times New Roman"/>
          <w:rPrChange w:id="6828" w:author="Tri Le" w:date="2021-07-13T20:26:00Z">
            <w:rPr>
              <w:rFonts w:ascii="Cambria" w:hAnsi="Cambria"/>
            </w:rPr>
          </w:rPrChange>
        </w:rPr>
        <w:t>As a result</w:t>
      </w:r>
      <w:r w:rsidR="00CA6469" w:rsidRPr="00E53B18">
        <w:rPr>
          <w:rFonts w:ascii="Times New Roman" w:hAnsi="Times New Roman" w:cs="Times New Roman"/>
          <w:rPrChange w:id="6829" w:author="Tri Le" w:date="2021-07-13T20:26:00Z">
            <w:rPr>
              <w:rFonts w:ascii="Cambria" w:hAnsi="Cambria"/>
            </w:rPr>
          </w:rPrChange>
        </w:rPr>
        <w:t xml:space="preserve">, the community quantified in </w:t>
      </w:r>
      <w:del w:id="6830" w:author="Tri Le" w:date="2021-07-12T18:39:00Z">
        <w:r w:rsidR="00CA6469" w:rsidRPr="00E53B18" w:rsidDel="003E19BF">
          <w:rPr>
            <w:rFonts w:ascii="Times New Roman" w:hAnsi="Times New Roman" w:cs="Times New Roman"/>
            <w:rPrChange w:id="6831" w:author="Tri Le" w:date="2021-07-13T20:26:00Z">
              <w:rPr>
                <w:rFonts w:ascii="Cambria" w:hAnsi="Cambria"/>
              </w:rPr>
            </w:rPrChange>
          </w:rPr>
          <w:delText xml:space="preserve">effluents </w:delText>
        </w:r>
      </w:del>
      <w:ins w:id="6832" w:author="Tri Le" w:date="2021-07-12T18:39:00Z">
        <w:r w:rsidR="003E19BF" w:rsidRPr="00E53B18">
          <w:rPr>
            <w:rFonts w:ascii="Times New Roman" w:hAnsi="Times New Roman" w:cs="Times New Roman"/>
            <w:rPrChange w:id="6833" w:author="Tri Le" w:date="2021-07-13T20:26:00Z">
              <w:rPr>
                <w:rFonts w:ascii="Cambria" w:hAnsi="Cambria"/>
              </w:rPr>
            </w:rPrChange>
          </w:rPr>
          <w:t xml:space="preserve">EF </w:t>
        </w:r>
      </w:ins>
      <w:r w:rsidR="00CA6469" w:rsidRPr="00E53B18">
        <w:rPr>
          <w:rFonts w:ascii="Times New Roman" w:hAnsi="Times New Roman" w:cs="Times New Roman"/>
          <w:rPrChange w:id="6834" w:author="Tri Le" w:date="2021-07-13T20:26:00Z">
            <w:rPr>
              <w:rFonts w:ascii="Cambria" w:hAnsi="Cambria"/>
            </w:rPr>
          </w:rPrChange>
        </w:rPr>
        <w:t xml:space="preserve">may not completely reflect the changes occurring in the </w:t>
      </w:r>
      <w:del w:id="6835" w:author="Tri Le" w:date="2021-07-12T18:39:00Z">
        <w:r w:rsidR="00CA6469" w:rsidRPr="00E53B18" w:rsidDel="005C06D8">
          <w:rPr>
            <w:rFonts w:ascii="Times New Roman" w:hAnsi="Times New Roman" w:cs="Times New Roman"/>
            <w:rPrChange w:id="6836" w:author="Tri Le" w:date="2021-07-13T20:26:00Z">
              <w:rPr>
                <w:rFonts w:ascii="Cambria" w:hAnsi="Cambria"/>
              </w:rPr>
            </w:rPrChange>
          </w:rPr>
          <w:delText>activated sludge</w:delText>
        </w:r>
      </w:del>
      <w:ins w:id="6837" w:author="Tri Le" w:date="2021-07-12T18:39:00Z">
        <w:r w:rsidR="005C06D8" w:rsidRPr="00E53B18">
          <w:rPr>
            <w:rFonts w:ascii="Times New Roman" w:hAnsi="Times New Roman" w:cs="Times New Roman"/>
            <w:rPrChange w:id="6838" w:author="Tri Le" w:date="2021-07-13T20:26:00Z">
              <w:rPr>
                <w:rFonts w:ascii="Cambria" w:hAnsi="Cambria"/>
              </w:rPr>
            </w:rPrChange>
          </w:rPr>
          <w:t>AS</w:t>
        </w:r>
      </w:ins>
      <w:ins w:id="6839" w:author="muyaguari@yahoo.com" w:date="2021-05-19T21:15:00Z">
        <w:r w:rsidR="001972C5" w:rsidRPr="00E53B18">
          <w:rPr>
            <w:rFonts w:ascii="Times New Roman" w:hAnsi="Times New Roman" w:cs="Times New Roman"/>
            <w:rPrChange w:id="6840" w:author="Tri Le" w:date="2021-07-13T20:26:00Z">
              <w:rPr>
                <w:rFonts w:ascii="Cambria" w:hAnsi="Cambria"/>
              </w:rPr>
            </w:rPrChange>
          </w:rPr>
          <w:t xml:space="preserve"> during sample collection</w:t>
        </w:r>
      </w:ins>
      <w:r w:rsidR="00CA6469" w:rsidRPr="00E53B18">
        <w:rPr>
          <w:rFonts w:ascii="Times New Roman" w:hAnsi="Times New Roman" w:cs="Times New Roman"/>
          <w:rPrChange w:id="6841" w:author="Tri Le" w:date="2021-07-13T20:26:00Z">
            <w:rPr>
              <w:rFonts w:ascii="Cambria" w:hAnsi="Cambria"/>
            </w:rPr>
          </w:rPrChange>
        </w:rPr>
        <w:t xml:space="preserve">. Other variables to consider are the overflow of sewage from </w:t>
      </w:r>
      <w:commentRangeStart w:id="6842"/>
      <w:r w:rsidR="00CA6469" w:rsidRPr="00E53B18">
        <w:rPr>
          <w:rFonts w:ascii="Times New Roman" w:hAnsi="Times New Roman" w:cs="Times New Roman"/>
          <w:rPrChange w:id="6843" w:author="Tri Le" w:date="2021-07-13T20:26:00Z">
            <w:rPr>
              <w:rFonts w:ascii="Cambria" w:hAnsi="Cambria"/>
            </w:rPr>
          </w:rPrChange>
        </w:rPr>
        <w:t xml:space="preserve">rainy events </w:t>
      </w:r>
      <w:commentRangeEnd w:id="6842"/>
      <w:r w:rsidR="00717127" w:rsidRPr="00E53B18">
        <w:rPr>
          <w:rStyle w:val="CommentReference"/>
          <w:rFonts w:ascii="Times New Roman" w:hAnsi="Times New Roman" w:cs="Times New Roman"/>
          <w:sz w:val="24"/>
          <w:szCs w:val="24"/>
          <w:rPrChange w:id="6844" w:author="Tri Le" w:date="2021-07-13T20:26:00Z">
            <w:rPr>
              <w:rStyle w:val="CommentReference"/>
            </w:rPr>
          </w:rPrChange>
        </w:rPr>
        <w:commentReference w:id="6842"/>
      </w:r>
      <w:r w:rsidR="00CA6469" w:rsidRPr="00E53B18">
        <w:rPr>
          <w:rFonts w:ascii="Times New Roman" w:hAnsi="Times New Roman" w:cs="Times New Roman"/>
          <w:rPrChange w:id="6845" w:author="Tri Le" w:date="2021-07-13T20:26:00Z">
            <w:rPr>
              <w:rFonts w:ascii="Cambria" w:hAnsi="Cambria"/>
            </w:rPr>
          </w:rPrChange>
        </w:rPr>
        <w:t>and fluctuations in mixed liquor-suspended solids (Pérez, et al. 2019).</w:t>
      </w:r>
      <w:ins w:id="6846" w:author="Tri Le" w:date="2021-07-15T18:57:00Z">
        <w:r w:rsidR="00E06E48">
          <w:rPr>
            <w:rFonts w:ascii="Times New Roman" w:hAnsi="Times New Roman" w:cs="Times New Roman"/>
          </w:rPr>
          <w:t xml:space="preserve"> Furthermore,</w:t>
        </w:r>
      </w:ins>
      <w:ins w:id="6847" w:author="Tri Le" w:date="2021-07-15T18:58:00Z">
        <w:r w:rsidR="00E06E48">
          <w:rPr>
            <w:rFonts w:ascii="Times New Roman" w:hAnsi="Times New Roman" w:cs="Times New Roman"/>
          </w:rPr>
          <w:t xml:space="preserve"> </w:t>
        </w:r>
      </w:ins>
      <w:ins w:id="6848" w:author="Tri Le" w:date="2021-07-15T19:03:00Z">
        <w:r w:rsidR="00E06E48">
          <w:rPr>
            <w:rFonts w:ascii="Times New Roman" w:hAnsi="Times New Roman" w:cs="Times New Roman"/>
          </w:rPr>
          <w:t xml:space="preserve">the </w:t>
        </w:r>
      </w:ins>
      <w:ins w:id="6849" w:author="Tri Le" w:date="2021-07-15T18:58:00Z">
        <w:r w:rsidR="00E06E48">
          <w:rPr>
            <w:rFonts w:ascii="Times New Roman" w:hAnsi="Times New Roman" w:cs="Times New Roman"/>
          </w:rPr>
          <w:t xml:space="preserve">viral GCNs </w:t>
        </w:r>
      </w:ins>
      <w:ins w:id="6850" w:author="Tri Le" w:date="2021-07-15T19:03:00Z">
        <w:r w:rsidR="00E06E48">
          <w:rPr>
            <w:rFonts w:ascii="Times New Roman" w:hAnsi="Times New Roman" w:cs="Times New Roman"/>
          </w:rPr>
          <w:t xml:space="preserve">quantified </w:t>
        </w:r>
      </w:ins>
      <w:ins w:id="6851" w:author="Tri Le" w:date="2021-07-15T19:53:00Z">
        <w:r w:rsidR="0077327F">
          <w:rPr>
            <w:rFonts w:ascii="Times New Roman" w:hAnsi="Times New Roman" w:cs="Times New Roman"/>
          </w:rPr>
          <w:t xml:space="preserve">in the EF </w:t>
        </w:r>
      </w:ins>
      <w:ins w:id="6852" w:author="Tri Le" w:date="2021-07-15T19:03:00Z">
        <w:r w:rsidR="00E06E48">
          <w:rPr>
            <w:rFonts w:ascii="Times New Roman" w:hAnsi="Times New Roman" w:cs="Times New Roman"/>
          </w:rPr>
          <w:t>may be a</w:t>
        </w:r>
      </w:ins>
      <w:ins w:id="6853" w:author="Tri Le" w:date="2021-07-15T19:04:00Z">
        <w:r w:rsidR="00E06E48">
          <w:rPr>
            <w:rFonts w:ascii="Times New Roman" w:hAnsi="Times New Roman" w:cs="Times New Roman"/>
          </w:rPr>
          <w:t>n overestimation of the actual number of infectious viral particles</w:t>
        </w:r>
      </w:ins>
      <w:ins w:id="6854" w:author="Tri Le" w:date="2021-07-15T19:05:00Z">
        <w:r w:rsidR="00E06E48">
          <w:rPr>
            <w:rFonts w:ascii="Times New Roman" w:hAnsi="Times New Roman" w:cs="Times New Roman"/>
          </w:rPr>
          <w:t xml:space="preserve"> </w:t>
        </w:r>
      </w:ins>
      <w:ins w:id="6855" w:author="Tri Le" w:date="2021-07-15T19:04:00Z">
        <w:r w:rsidR="00E06E48">
          <w:rPr>
            <w:rFonts w:ascii="Times New Roman" w:hAnsi="Times New Roman" w:cs="Times New Roman"/>
          </w:rPr>
          <w:t>since qPCR detect</w:t>
        </w:r>
      </w:ins>
      <w:ins w:id="6856" w:author="Tri Le" w:date="2021-07-15T19:05:00Z">
        <w:r w:rsidR="00E06E48">
          <w:rPr>
            <w:rFonts w:ascii="Times New Roman" w:hAnsi="Times New Roman" w:cs="Times New Roman"/>
          </w:rPr>
          <w:t>ed</w:t>
        </w:r>
      </w:ins>
      <w:ins w:id="6857" w:author="Tri Le" w:date="2021-07-15T19:04:00Z">
        <w:r w:rsidR="00E06E48">
          <w:rPr>
            <w:rFonts w:ascii="Times New Roman" w:hAnsi="Times New Roman" w:cs="Times New Roman"/>
          </w:rPr>
          <w:t xml:space="preserve"> both infective and non-infective agents</w:t>
        </w:r>
      </w:ins>
      <w:ins w:id="6858" w:author="Tri Le" w:date="2021-07-15T19:05:00Z">
        <w:r w:rsidR="00E06E48">
          <w:rPr>
            <w:rFonts w:ascii="Times New Roman" w:hAnsi="Times New Roman" w:cs="Times New Roman"/>
          </w:rPr>
          <w:t xml:space="preserve"> and UV treatment influenced viral viability</w:t>
        </w:r>
      </w:ins>
      <w:ins w:id="6859" w:author="Tri Le" w:date="2021-07-15T19:36:00Z">
        <w:r w:rsidR="00CB6FAD">
          <w:rPr>
            <w:rFonts w:ascii="Times New Roman" w:hAnsi="Times New Roman" w:cs="Times New Roman"/>
          </w:rPr>
          <w:t xml:space="preserve"> [</w:t>
        </w:r>
        <w:r w:rsidR="00CB6FAD">
          <w:fldChar w:fldCharType="begin"/>
        </w:r>
        <w:r w:rsidR="00CB6FAD">
          <w:instrText xml:space="preserve"> HYPERLINK "https://sfamjournals.onlinelibrary.wiley.com/doi/10.1111/lam.12839" </w:instrText>
        </w:r>
        <w:r w:rsidR="00CB6FAD">
          <w:fldChar w:fldCharType="separate"/>
        </w:r>
        <w:r w:rsidR="00CB6FAD">
          <w:rPr>
            <w:rStyle w:val="Hyperlink"/>
          </w:rPr>
          <w:t xml:space="preserve">Human enteric viruses in a wastewater treatment plant: </w:t>
        </w:r>
        <w:r w:rsidR="00CB6FAD">
          <w:rPr>
            <w:rStyle w:val="Hyperlink"/>
          </w:rPr>
          <w:lastRenderedPageBreak/>
          <w:t>evaluation of activated sludge combined with UV disinfection process reveals different removal performances for viruses with different features - Lizasoain - 2018 - Letters in Applied Microbiology - Wiley Online Library</w:t>
        </w:r>
        <w:r w:rsidR="00CB6FAD">
          <w:fldChar w:fldCharType="end"/>
        </w:r>
        <w:r w:rsidR="00CB6FAD">
          <w:t>].</w:t>
        </w:r>
      </w:ins>
      <w:ins w:id="6860" w:author="Tri Le" w:date="2021-07-15T19:48:00Z">
        <w:r w:rsidR="00E81267">
          <w:t xml:space="preserve"> </w:t>
        </w:r>
        <w:r w:rsidR="00E81267">
          <w:rPr>
            <w:rFonts w:ascii="Times New Roman" w:hAnsi="Times New Roman" w:cs="Times New Roman"/>
          </w:rPr>
          <w:t>Thus, conservation should be practiced when interpreting these results.</w:t>
        </w:r>
      </w:ins>
      <w:del w:id="6861" w:author="Tri Le" w:date="2021-07-12T18:38:00Z">
        <w:r w:rsidR="00A540A6" w:rsidRPr="00E53B18" w:rsidDel="00621B1D">
          <w:rPr>
            <w:rFonts w:ascii="Times New Roman" w:hAnsi="Times New Roman" w:cs="Times New Roman"/>
            <w:rPrChange w:id="6862" w:author="Tri Le" w:date="2021-07-13T20:26:00Z">
              <w:rPr>
                <w:rFonts w:ascii="Cambria" w:hAnsi="Cambria"/>
              </w:rPr>
            </w:rPrChange>
          </w:rPr>
          <w:delText xml:space="preserve"> </w:delText>
        </w:r>
        <w:commentRangeStart w:id="6863"/>
        <w:r w:rsidR="00A540A6" w:rsidRPr="00E53B18" w:rsidDel="00621B1D">
          <w:rPr>
            <w:rFonts w:ascii="Times New Roman" w:hAnsi="Times New Roman" w:cs="Times New Roman"/>
            <w:strike/>
            <w:rPrChange w:id="6864" w:author="Tri Le" w:date="2021-07-13T20:26:00Z">
              <w:rPr>
                <w:rFonts w:ascii="Cambria" w:hAnsi="Cambria"/>
              </w:rPr>
            </w:rPrChange>
          </w:rPr>
          <w:delText>Table 2 and Table 3 show</w:delText>
        </w:r>
        <w:r w:rsidR="00CA6469" w:rsidRPr="00E53B18" w:rsidDel="00621B1D">
          <w:rPr>
            <w:rFonts w:ascii="Times New Roman" w:hAnsi="Times New Roman" w:cs="Times New Roman"/>
            <w:strike/>
            <w:rPrChange w:id="6865" w:author="Tri Le" w:date="2021-07-13T20:26:00Z">
              <w:rPr>
                <w:rFonts w:ascii="Cambria" w:hAnsi="Cambria"/>
              </w:rPr>
            </w:rPrChange>
          </w:rPr>
          <w:delText xml:space="preserve"> </w:delText>
        </w:r>
        <w:r w:rsidR="00A540A6" w:rsidRPr="00E53B18" w:rsidDel="00621B1D">
          <w:rPr>
            <w:rFonts w:ascii="Times New Roman" w:hAnsi="Times New Roman" w:cs="Times New Roman"/>
            <w:strike/>
            <w:rPrChange w:id="6866" w:author="Tri Le" w:date="2021-07-13T20:26:00Z">
              <w:rPr>
                <w:rFonts w:ascii="Cambria" w:hAnsi="Cambria"/>
              </w:rPr>
            </w:rPrChange>
          </w:rPr>
          <w:delText xml:space="preserve">water quality parameters of wastewater treatment samples from </w:delText>
        </w:r>
        <w:r w:rsidR="005D6C95" w:rsidRPr="00E53B18" w:rsidDel="00621B1D">
          <w:rPr>
            <w:rFonts w:ascii="Times New Roman" w:hAnsi="Times New Roman" w:cs="Times New Roman"/>
            <w:strike/>
            <w:rPrChange w:id="6867" w:author="Tri Le" w:date="2021-07-13T20:26:00Z">
              <w:rPr>
                <w:rFonts w:ascii="Cambria" w:hAnsi="Cambria"/>
              </w:rPr>
            </w:rPrChange>
          </w:rPr>
          <w:delText xml:space="preserve">the </w:delText>
        </w:r>
        <w:r w:rsidR="00A540A6" w:rsidRPr="00E53B18" w:rsidDel="00621B1D">
          <w:rPr>
            <w:rFonts w:ascii="Times New Roman" w:hAnsi="Times New Roman" w:cs="Times New Roman"/>
            <w:strike/>
            <w:rPrChange w:id="6868" w:author="Tri Le" w:date="2021-07-13T20:26:00Z">
              <w:rPr>
                <w:rFonts w:ascii="Cambria" w:hAnsi="Cambria"/>
              </w:rPr>
            </w:rPrChange>
          </w:rPr>
          <w:delText>NESTP and the temperature and precipitation data near the NESTP.</w:delText>
        </w:r>
        <w:r w:rsidR="00A540A6" w:rsidRPr="00E53B18" w:rsidDel="00621B1D">
          <w:rPr>
            <w:rFonts w:ascii="Times New Roman" w:hAnsi="Times New Roman" w:cs="Times New Roman"/>
            <w:rPrChange w:id="6869" w:author="Tri Le" w:date="2021-07-13T20:26:00Z">
              <w:rPr>
                <w:rFonts w:ascii="Cambria" w:hAnsi="Cambria"/>
              </w:rPr>
            </w:rPrChange>
          </w:rPr>
          <w:delText xml:space="preserve"> </w:delText>
        </w:r>
        <w:commentRangeEnd w:id="6863"/>
        <w:r w:rsidR="001972C5" w:rsidRPr="00E53B18" w:rsidDel="00621B1D">
          <w:rPr>
            <w:rStyle w:val="CommentReference"/>
            <w:rFonts w:ascii="Times New Roman" w:hAnsi="Times New Roman" w:cs="Times New Roman"/>
            <w:sz w:val="24"/>
            <w:szCs w:val="24"/>
            <w:rPrChange w:id="6870" w:author="Tri Le" w:date="2021-07-13T20:26:00Z">
              <w:rPr>
                <w:rStyle w:val="CommentReference"/>
              </w:rPr>
            </w:rPrChange>
          </w:rPr>
          <w:commentReference w:id="6863"/>
        </w:r>
      </w:del>
    </w:p>
    <w:p w14:paraId="600E595C" w14:textId="6C474D13" w:rsidR="009746F3" w:rsidRPr="00E53B18" w:rsidRDefault="00CA6469" w:rsidP="009746F3">
      <w:pPr>
        <w:widowControl w:val="0"/>
        <w:autoSpaceDE w:val="0"/>
        <w:autoSpaceDN w:val="0"/>
        <w:adjustRightInd w:val="0"/>
        <w:spacing w:after="240" w:line="480" w:lineRule="auto"/>
        <w:jc w:val="both"/>
        <w:rPr>
          <w:rFonts w:ascii="Times New Roman" w:hAnsi="Times New Roman" w:cs="Times New Roman"/>
          <w:color w:val="000000"/>
          <w:rPrChange w:id="6871" w:author="Tri Le" w:date="2021-07-13T20:26:00Z">
            <w:rPr>
              <w:rFonts w:ascii="Cambria" w:hAnsi="Cambria" w:cs="Times Roman"/>
              <w:color w:val="000000"/>
            </w:rPr>
          </w:rPrChange>
        </w:rPr>
      </w:pPr>
      <w:r w:rsidRPr="00E53B18">
        <w:rPr>
          <w:rFonts w:ascii="Times New Roman" w:hAnsi="Times New Roman" w:cs="Times New Roman"/>
          <w:rPrChange w:id="6872" w:author="Tri Le" w:date="2021-07-13T20:26:00Z">
            <w:rPr>
              <w:rFonts w:ascii="Cambria" w:hAnsi="Cambria"/>
            </w:rPr>
          </w:rPrChange>
        </w:rPr>
        <w:t xml:space="preserve">Moreover, the duration of anaerobic sludge digestion is </w:t>
      </w:r>
      <w:commentRangeStart w:id="6873"/>
      <w:del w:id="6874" w:author="Tri Le" w:date="2021-07-09T18:39:00Z">
        <w:r w:rsidRPr="00E53B18" w:rsidDel="005A3055">
          <w:rPr>
            <w:rFonts w:ascii="Times New Roman" w:hAnsi="Times New Roman" w:cs="Times New Roman"/>
            <w:rPrChange w:id="6875" w:author="Tri Le" w:date="2021-07-13T20:26:00Z">
              <w:rPr>
                <w:rFonts w:ascii="Cambria" w:hAnsi="Cambria"/>
              </w:rPr>
            </w:rPrChange>
          </w:rPr>
          <w:delText>25</w:delText>
        </w:r>
      </w:del>
      <w:ins w:id="6876" w:author="Tri Le" w:date="2021-07-09T18:40:00Z">
        <w:r w:rsidR="005A3055" w:rsidRPr="00E53B18">
          <w:rPr>
            <w:rFonts w:ascii="Times New Roman" w:hAnsi="Times New Roman" w:cs="Times New Roman"/>
            <w:rPrChange w:id="6877" w:author="Tri Le" w:date="2021-07-13T20:26:00Z">
              <w:rPr>
                <w:rFonts w:ascii="Cambria" w:hAnsi="Cambria"/>
              </w:rPr>
            </w:rPrChange>
          </w:rPr>
          <w:t>15</w:t>
        </w:r>
      </w:ins>
      <w:del w:id="6878" w:author="Tri Le" w:date="2021-07-09T18:39:00Z">
        <w:r w:rsidRPr="00E53B18" w:rsidDel="005A3055">
          <w:rPr>
            <w:rFonts w:ascii="Times New Roman" w:hAnsi="Times New Roman" w:cs="Times New Roman"/>
            <w:rPrChange w:id="6879" w:author="Tri Le" w:date="2021-07-13T20:26:00Z">
              <w:rPr>
                <w:rFonts w:ascii="Cambria" w:hAnsi="Cambria"/>
              </w:rPr>
            </w:rPrChange>
          </w:rPr>
          <w:delText xml:space="preserve"> </w:delText>
        </w:r>
      </w:del>
      <w:commentRangeEnd w:id="6873"/>
      <w:r w:rsidR="005A3055" w:rsidRPr="00E53B18">
        <w:rPr>
          <w:rStyle w:val="CommentReference"/>
          <w:rFonts w:ascii="Times New Roman" w:hAnsi="Times New Roman" w:cs="Times New Roman"/>
          <w:sz w:val="24"/>
          <w:szCs w:val="24"/>
          <w:rPrChange w:id="6880" w:author="Tri Le" w:date="2021-07-13T20:26:00Z">
            <w:rPr>
              <w:rStyle w:val="CommentReference"/>
            </w:rPr>
          </w:rPrChange>
        </w:rPr>
        <w:commentReference w:id="6873"/>
      </w:r>
      <w:ins w:id="6881" w:author="Tri Le" w:date="2021-07-09T18:39:00Z">
        <w:r w:rsidR="005A3055" w:rsidRPr="00E53B18">
          <w:rPr>
            <w:rFonts w:ascii="Times New Roman" w:hAnsi="Times New Roman" w:cs="Times New Roman"/>
            <w:rPrChange w:id="6882" w:author="Tri Le" w:date="2021-07-13T20:26:00Z">
              <w:rPr>
                <w:rFonts w:ascii="Cambria" w:hAnsi="Cambria"/>
              </w:rPr>
            </w:rPrChange>
          </w:rPr>
          <w:t xml:space="preserve"> </w:t>
        </w:r>
      </w:ins>
      <w:r w:rsidRPr="00E53B18">
        <w:rPr>
          <w:rFonts w:ascii="Times New Roman" w:hAnsi="Times New Roman" w:cs="Times New Roman"/>
          <w:rPrChange w:id="6883" w:author="Tri Le" w:date="2021-07-13T20:26:00Z">
            <w:rPr>
              <w:rFonts w:ascii="Cambria" w:hAnsi="Cambria"/>
            </w:rPr>
          </w:rPrChange>
        </w:rPr>
        <w:t xml:space="preserve">days. In this context, </w:t>
      </w:r>
      <w:del w:id="6884" w:author="Tri Le" w:date="2021-07-09T16:11:00Z">
        <w:r w:rsidRPr="00E53B18" w:rsidDel="00320E0C">
          <w:rPr>
            <w:rFonts w:ascii="Times New Roman" w:hAnsi="Times New Roman" w:cs="Times New Roman"/>
            <w:rPrChange w:id="6885" w:author="Tri Le" w:date="2021-07-13T20:26:00Z">
              <w:rPr>
                <w:rFonts w:ascii="Cambria" w:hAnsi="Cambria"/>
              </w:rPr>
            </w:rPrChange>
          </w:rPr>
          <w:delText>gene copy numbers</w:delText>
        </w:r>
      </w:del>
      <w:ins w:id="6886" w:author="Tri Le" w:date="2021-07-09T16:11:00Z">
        <w:r w:rsidR="00320E0C" w:rsidRPr="00E53B18">
          <w:rPr>
            <w:rFonts w:ascii="Times New Roman" w:hAnsi="Times New Roman" w:cs="Times New Roman"/>
            <w:rPrChange w:id="6887" w:author="Tri Le" w:date="2021-07-13T20:26:00Z">
              <w:rPr>
                <w:rFonts w:ascii="Cambria" w:hAnsi="Cambria"/>
              </w:rPr>
            </w:rPrChange>
          </w:rPr>
          <w:t>GCNs</w:t>
        </w:r>
      </w:ins>
      <w:r w:rsidRPr="00E53B18">
        <w:rPr>
          <w:rFonts w:ascii="Times New Roman" w:hAnsi="Times New Roman" w:cs="Times New Roman"/>
          <w:rPrChange w:id="6888" w:author="Tri Le" w:date="2021-07-13T20:26:00Z">
            <w:rPr>
              <w:rFonts w:ascii="Cambria" w:hAnsi="Cambria"/>
            </w:rPr>
          </w:rPrChange>
        </w:rPr>
        <w:t xml:space="preserve"> of </w:t>
      </w:r>
      <w:del w:id="6889" w:author="Tri Le" w:date="2021-07-09T17:19:00Z">
        <w:r w:rsidRPr="00E53B18" w:rsidDel="00601C35">
          <w:rPr>
            <w:rFonts w:ascii="Times New Roman" w:hAnsi="Times New Roman" w:cs="Times New Roman"/>
            <w:rPrChange w:id="6890" w:author="Tri Le" w:date="2021-07-13T20:26:00Z">
              <w:rPr>
                <w:rFonts w:ascii="Cambria" w:hAnsi="Cambria"/>
              </w:rPr>
            </w:rPrChange>
          </w:rPr>
          <w:delText xml:space="preserve">virions and </w:delText>
        </w:r>
      </w:del>
      <w:r w:rsidRPr="00E53B18">
        <w:rPr>
          <w:rFonts w:ascii="Times New Roman" w:hAnsi="Times New Roman" w:cs="Times New Roman"/>
          <w:i/>
          <w:rPrChange w:id="6891" w:author="Tri Le" w:date="2021-07-13T20:26:00Z">
            <w:rPr>
              <w:rFonts w:ascii="Cambria" w:hAnsi="Cambria"/>
              <w:i/>
            </w:rPr>
          </w:rPrChange>
        </w:rPr>
        <w:t>uidA</w:t>
      </w:r>
      <w:r w:rsidRPr="00E53B18">
        <w:rPr>
          <w:rFonts w:ascii="Times New Roman" w:hAnsi="Times New Roman" w:cs="Times New Roman"/>
          <w:rPrChange w:id="6892" w:author="Tri Le" w:date="2021-07-13T20:26:00Z">
            <w:rPr>
              <w:rFonts w:ascii="Cambria" w:hAnsi="Cambria"/>
            </w:rPr>
          </w:rPrChange>
        </w:rPr>
        <w:t xml:space="preserve"> in the </w:t>
      </w:r>
      <w:del w:id="6893" w:author="Tri Le" w:date="2021-07-12T18:39:00Z">
        <w:r w:rsidRPr="00E53B18" w:rsidDel="00A93F63">
          <w:rPr>
            <w:rFonts w:ascii="Times New Roman" w:hAnsi="Times New Roman" w:cs="Times New Roman"/>
            <w:rPrChange w:id="6894" w:author="Tri Le" w:date="2021-07-13T20:26:00Z">
              <w:rPr>
                <w:rFonts w:ascii="Cambria" w:hAnsi="Cambria"/>
              </w:rPr>
            </w:rPrChange>
          </w:rPr>
          <w:delText>sludge cake</w:delText>
        </w:r>
      </w:del>
      <w:ins w:id="6895" w:author="Tri Le" w:date="2021-07-12T18:39:00Z">
        <w:r w:rsidR="00A93F63" w:rsidRPr="00E53B18">
          <w:rPr>
            <w:rFonts w:ascii="Times New Roman" w:hAnsi="Times New Roman" w:cs="Times New Roman"/>
            <w:rPrChange w:id="6896" w:author="Tri Le" w:date="2021-07-13T20:26:00Z">
              <w:rPr>
                <w:rFonts w:ascii="Cambria" w:hAnsi="Cambria"/>
              </w:rPr>
            </w:rPrChange>
          </w:rPr>
          <w:t>SC</w:t>
        </w:r>
      </w:ins>
      <w:r w:rsidRPr="00E53B18">
        <w:rPr>
          <w:rFonts w:ascii="Times New Roman" w:hAnsi="Times New Roman" w:cs="Times New Roman"/>
          <w:rPrChange w:id="6897" w:author="Tri Le" w:date="2021-07-13T20:26:00Z">
            <w:rPr>
              <w:rFonts w:ascii="Cambria" w:hAnsi="Cambria"/>
            </w:rPr>
          </w:rPrChange>
        </w:rPr>
        <w:t xml:space="preserve"> were significantly reduced by anaerobic digestion</w:t>
      </w:r>
      <w:del w:id="6898" w:author="Tri Le" w:date="2021-07-12T18:40:00Z">
        <w:r w:rsidRPr="00E53B18" w:rsidDel="001109F2">
          <w:rPr>
            <w:rFonts w:ascii="Times New Roman" w:hAnsi="Times New Roman" w:cs="Times New Roman"/>
            <w:rPrChange w:id="6899" w:author="Tri Le" w:date="2021-07-13T20:26:00Z">
              <w:rPr>
                <w:rFonts w:ascii="Cambria" w:hAnsi="Cambria"/>
              </w:rPr>
            </w:rPrChange>
          </w:rPr>
          <w:delText xml:space="preserve"> </w:delText>
        </w:r>
        <w:r w:rsidRPr="00E53B18" w:rsidDel="00244F65">
          <w:rPr>
            <w:rFonts w:ascii="Times New Roman" w:hAnsi="Times New Roman" w:cs="Times New Roman"/>
            <w:rPrChange w:id="6900" w:author="Tri Le" w:date="2021-07-13T20:26:00Z">
              <w:rPr>
                <w:rFonts w:ascii="Cambria" w:hAnsi="Cambria"/>
              </w:rPr>
            </w:rPrChange>
          </w:rPr>
          <w:delText>(the by-product was used as compost and landfill)</w:delText>
        </w:r>
      </w:del>
      <w:r w:rsidR="00855A9F" w:rsidRPr="00E53B18">
        <w:rPr>
          <w:rFonts w:ascii="Times New Roman" w:hAnsi="Times New Roman" w:cs="Times New Roman"/>
          <w:rPrChange w:id="6901" w:author="Tri Le" w:date="2021-07-13T20:26:00Z">
            <w:rPr>
              <w:rFonts w:ascii="Cambria" w:hAnsi="Cambria"/>
            </w:rPr>
          </w:rPrChange>
        </w:rPr>
        <w:t>. This may explain why the gene</w:t>
      </w:r>
      <w:r w:rsidRPr="00E53B18">
        <w:rPr>
          <w:rFonts w:ascii="Times New Roman" w:hAnsi="Times New Roman" w:cs="Times New Roman"/>
          <w:rPrChange w:id="6902" w:author="Tri Le" w:date="2021-07-13T20:26:00Z">
            <w:rPr>
              <w:rFonts w:ascii="Cambria" w:hAnsi="Cambria"/>
            </w:rPr>
          </w:rPrChange>
        </w:rPr>
        <w:t xml:space="preserve"> copies of </w:t>
      </w:r>
      <w:r w:rsidRPr="00E53B18">
        <w:rPr>
          <w:rFonts w:ascii="Times New Roman" w:hAnsi="Times New Roman" w:cs="Times New Roman"/>
          <w:i/>
          <w:rPrChange w:id="6903" w:author="Tri Le" w:date="2021-07-13T20:26:00Z">
            <w:rPr>
              <w:rFonts w:ascii="Cambria" w:hAnsi="Cambria"/>
              <w:i/>
            </w:rPr>
          </w:rPrChange>
        </w:rPr>
        <w:t>uidA</w:t>
      </w:r>
      <w:r w:rsidRPr="00E53B18">
        <w:rPr>
          <w:rFonts w:ascii="Times New Roman" w:hAnsi="Times New Roman" w:cs="Times New Roman"/>
          <w:rPrChange w:id="6904" w:author="Tri Le" w:date="2021-07-13T20:26:00Z">
            <w:rPr>
              <w:rFonts w:ascii="Cambria" w:hAnsi="Cambria"/>
            </w:rPr>
          </w:rPrChange>
        </w:rPr>
        <w:t xml:space="preserve"> were lower in </w:t>
      </w:r>
      <w:del w:id="6905" w:author="Tri Le" w:date="2021-07-12T18:40:00Z">
        <w:r w:rsidRPr="00E53B18" w:rsidDel="00C1420E">
          <w:rPr>
            <w:rFonts w:ascii="Times New Roman" w:hAnsi="Times New Roman" w:cs="Times New Roman"/>
            <w:rPrChange w:id="6906" w:author="Tri Le" w:date="2021-07-13T20:26:00Z">
              <w:rPr>
                <w:rFonts w:ascii="Cambria" w:hAnsi="Cambria"/>
              </w:rPr>
            </w:rPrChange>
          </w:rPr>
          <w:delText>sludge cake</w:delText>
        </w:r>
      </w:del>
      <w:ins w:id="6907" w:author="Tri Le" w:date="2021-07-12T18:40:00Z">
        <w:r w:rsidR="00C1420E" w:rsidRPr="00E53B18">
          <w:rPr>
            <w:rFonts w:ascii="Times New Roman" w:hAnsi="Times New Roman" w:cs="Times New Roman"/>
            <w:rPrChange w:id="6908" w:author="Tri Le" w:date="2021-07-13T20:26:00Z">
              <w:rPr>
                <w:rFonts w:ascii="Cambria" w:hAnsi="Cambria"/>
              </w:rPr>
            </w:rPrChange>
          </w:rPr>
          <w:t>SC</w:t>
        </w:r>
      </w:ins>
      <w:r w:rsidRPr="00E53B18">
        <w:rPr>
          <w:rFonts w:ascii="Times New Roman" w:hAnsi="Times New Roman" w:cs="Times New Roman"/>
          <w:rPrChange w:id="6909" w:author="Tri Le" w:date="2021-07-13T20:26:00Z">
            <w:rPr>
              <w:rFonts w:ascii="Cambria" w:hAnsi="Cambria"/>
            </w:rPr>
          </w:rPrChange>
        </w:rPr>
        <w:t xml:space="preserve"> compared to all treatments. The average gene copies across all wastewater stages (</w:t>
      </w:r>
      <w:del w:id="6910" w:author="Tri Le" w:date="2021-07-12T18:40:00Z">
        <w:r w:rsidRPr="00E53B18" w:rsidDel="007278CE">
          <w:rPr>
            <w:rFonts w:ascii="Times New Roman" w:hAnsi="Times New Roman" w:cs="Times New Roman"/>
            <w:rPrChange w:id="6911" w:author="Tri Le" w:date="2021-07-13T20:26:00Z">
              <w:rPr>
                <w:rFonts w:ascii="Cambria" w:hAnsi="Cambria"/>
              </w:rPr>
            </w:rPrChange>
          </w:rPr>
          <w:delText>raw sewage</w:delText>
        </w:r>
      </w:del>
      <w:ins w:id="6912" w:author="Tri Le" w:date="2021-07-12T18:40:00Z">
        <w:r w:rsidR="007278CE" w:rsidRPr="00E53B18">
          <w:rPr>
            <w:rFonts w:ascii="Times New Roman" w:hAnsi="Times New Roman" w:cs="Times New Roman"/>
            <w:rPrChange w:id="6913" w:author="Tri Le" w:date="2021-07-13T20:26:00Z">
              <w:rPr>
                <w:rFonts w:ascii="Cambria" w:hAnsi="Cambria"/>
              </w:rPr>
            </w:rPrChange>
          </w:rPr>
          <w:t>RS</w:t>
        </w:r>
      </w:ins>
      <w:r w:rsidRPr="00E53B18">
        <w:rPr>
          <w:rFonts w:ascii="Times New Roman" w:hAnsi="Times New Roman" w:cs="Times New Roman"/>
          <w:rPrChange w:id="6914" w:author="Tri Le" w:date="2021-07-13T20:26:00Z">
            <w:rPr>
              <w:rFonts w:ascii="Cambria" w:hAnsi="Cambria"/>
            </w:rPr>
          </w:rPrChange>
        </w:rPr>
        <w:t xml:space="preserve">, </w:t>
      </w:r>
      <w:del w:id="6915" w:author="Tri Le" w:date="2021-07-12T18:40:00Z">
        <w:r w:rsidRPr="00E53B18" w:rsidDel="007278CE">
          <w:rPr>
            <w:rFonts w:ascii="Times New Roman" w:hAnsi="Times New Roman" w:cs="Times New Roman"/>
            <w:rPrChange w:id="6916" w:author="Tri Le" w:date="2021-07-13T20:26:00Z">
              <w:rPr>
                <w:rFonts w:ascii="Cambria" w:hAnsi="Cambria"/>
              </w:rPr>
            </w:rPrChange>
          </w:rPr>
          <w:delText>activated sludge</w:delText>
        </w:r>
      </w:del>
      <w:ins w:id="6917" w:author="Tri Le" w:date="2021-07-12T18:40:00Z">
        <w:r w:rsidR="007278CE" w:rsidRPr="00E53B18">
          <w:rPr>
            <w:rFonts w:ascii="Times New Roman" w:hAnsi="Times New Roman" w:cs="Times New Roman"/>
            <w:rPrChange w:id="6918" w:author="Tri Le" w:date="2021-07-13T20:26:00Z">
              <w:rPr>
                <w:rFonts w:ascii="Cambria" w:hAnsi="Cambria"/>
              </w:rPr>
            </w:rPrChange>
          </w:rPr>
          <w:t>AS</w:t>
        </w:r>
      </w:ins>
      <w:r w:rsidRPr="00E53B18">
        <w:rPr>
          <w:rFonts w:ascii="Times New Roman" w:hAnsi="Times New Roman" w:cs="Times New Roman"/>
          <w:rPrChange w:id="6919" w:author="Tri Le" w:date="2021-07-13T20:26:00Z">
            <w:rPr>
              <w:rFonts w:ascii="Cambria" w:hAnsi="Cambria"/>
            </w:rPr>
          </w:rPrChange>
        </w:rPr>
        <w:t xml:space="preserve">, and </w:t>
      </w:r>
      <w:del w:id="6920" w:author="Tri Le" w:date="2021-07-12T18:40:00Z">
        <w:r w:rsidRPr="00E53B18" w:rsidDel="007278CE">
          <w:rPr>
            <w:rFonts w:ascii="Times New Roman" w:hAnsi="Times New Roman" w:cs="Times New Roman"/>
            <w:rPrChange w:id="6921" w:author="Tri Le" w:date="2021-07-13T20:26:00Z">
              <w:rPr>
                <w:rFonts w:ascii="Cambria" w:hAnsi="Cambria"/>
              </w:rPr>
            </w:rPrChange>
          </w:rPr>
          <w:delText>effluents</w:delText>
        </w:r>
      </w:del>
      <w:ins w:id="6922" w:author="Tri Le" w:date="2021-07-12T18:40:00Z">
        <w:r w:rsidR="007278CE" w:rsidRPr="00E53B18">
          <w:rPr>
            <w:rFonts w:ascii="Times New Roman" w:hAnsi="Times New Roman" w:cs="Times New Roman"/>
            <w:rPrChange w:id="6923" w:author="Tri Le" w:date="2021-07-13T20:26:00Z">
              <w:rPr>
                <w:rFonts w:ascii="Cambria" w:hAnsi="Cambria"/>
              </w:rPr>
            </w:rPrChange>
          </w:rPr>
          <w:t>EF</w:t>
        </w:r>
      </w:ins>
      <w:r w:rsidRPr="00E53B18">
        <w:rPr>
          <w:rFonts w:ascii="Times New Roman" w:hAnsi="Times New Roman" w:cs="Times New Roman"/>
          <w:rPrChange w:id="6924" w:author="Tri Le" w:date="2021-07-13T20:26:00Z">
            <w:rPr>
              <w:rFonts w:ascii="Cambria" w:hAnsi="Cambria"/>
            </w:rPr>
          </w:rPrChange>
        </w:rPr>
        <w:t xml:space="preserve">) for </w:t>
      </w:r>
      <w:r w:rsidRPr="00E53B18">
        <w:rPr>
          <w:rFonts w:ascii="Times New Roman" w:hAnsi="Times New Roman" w:cs="Times New Roman"/>
          <w:i/>
          <w:rPrChange w:id="6925" w:author="Tri Le" w:date="2021-07-13T20:26:00Z">
            <w:rPr>
              <w:rFonts w:ascii="Cambria" w:hAnsi="Cambria"/>
              <w:i/>
            </w:rPr>
          </w:rPrChange>
        </w:rPr>
        <w:t>uidA</w:t>
      </w:r>
      <w:r w:rsidRPr="00E53B18">
        <w:rPr>
          <w:rFonts w:ascii="Times New Roman" w:hAnsi="Times New Roman" w:cs="Times New Roman"/>
          <w:rPrChange w:id="6926" w:author="Tri Le" w:date="2021-07-13T20:26:00Z">
            <w:rPr>
              <w:rFonts w:ascii="Cambria" w:hAnsi="Cambria"/>
            </w:rPr>
          </w:rPrChange>
        </w:rPr>
        <w:t xml:space="preserve"> </w:t>
      </w:r>
      <w:r w:rsidR="001B72B9" w:rsidRPr="00E53B18">
        <w:rPr>
          <w:rFonts w:ascii="Times New Roman" w:hAnsi="Times New Roman" w:cs="Times New Roman"/>
          <w:rPrChange w:id="6927" w:author="Tri Le" w:date="2021-07-13T20:26:00Z">
            <w:rPr>
              <w:rFonts w:ascii="Cambria" w:hAnsi="Cambria"/>
            </w:rPr>
          </w:rPrChange>
        </w:rPr>
        <w:t>were</w:t>
      </w:r>
      <w:r w:rsidRPr="00E53B18">
        <w:rPr>
          <w:rFonts w:ascii="Times New Roman" w:hAnsi="Times New Roman" w:cs="Times New Roman"/>
          <w:rPrChange w:id="6928" w:author="Tri Le" w:date="2021-07-13T20:26:00Z">
            <w:rPr>
              <w:rFonts w:ascii="Cambria" w:hAnsi="Cambria"/>
            </w:rPr>
          </w:rPrChange>
        </w:rPr>
        <w:t xml:space="preserve"> not significantly different in t</w:t>
      </w:r>
      <w:r w:rsidR="00A3792B" w:rsidRPr="00E53B18">
        <w:rPr>
          <w:rFonts w:ascii="Times New Roman" w:hAnsi="Times New Roman" w:cs="Times New Roman"/>
          <w:rPrChange w:id="6929" w:author="Tri Le" w:date="2021-07-13T20:26:00Z">
            <w:rPr>
              <w:rFonts w:ascii="Cambria" w:hAnsi="Cambria"/>
            </w:rPr>
          </w:rPrChange>
        </w:rPr>
        <w:t xml:space="preserve">erms of both volume and biomass. </w:t>
      </w:r>
      <w:r w:rsidRPr="00E53B18">
        <w:rPr>
          <w:rFonts w:ascii="Times New Roman" w:hAnsi="Times New Roman" w:cs="Times New Roman"/>
          <w:rPrChange w:id="6930" w:author="Tri Le" w:date="2021-07-13T20:26:00Z">
            <w:rPr>
              <w:rFonts w:ascii="Cambria" w:hAnsi="Cambria"/>
            </w:rPr>
          </w:rPrChange>
        </w:rPr>
        <w:t xml:space="preserve">When compared to </w:t>
      </w:r>
      <w:r w:rsidRPr="00E53B18">
        <w:rPr>
          <w:rFonts w:ascii="Times New Roman" w:hAnsi="Times New Roman" w:cs="Times New Roman"/>
          <w:i/>
          <w:rPrChange w:id="6931" w:author="Tri Le" w:date="2021-07-13T20:26:00Z">
            <w:rPr>
              <w:rFonts w:ascii="Cambria" w:hAnsi="Cambria"/>
              <w:i/>
            </w:rPr>
          </w:rPrChange>
        </w:rPr>
        <w:t>uidA</w:t>
      </w:r>
      <w:r w:rsidRPr="00E53B18">
        <w:rPr>
          <w:rFonts w:ascii="Times New Roman" w:hAnsi="Times New Roman" w:cs="Times New Roman"/>
          <w:rPrChange w:id="6932" w:author="Tri Le" w:date="2021-07-13T20:26:00Z">
            <w:rPr>
              <w:rFonts w:ascii="Cambria" w:hAnsi="Cambria"/>
            </w:rPr>
          </w:rPrChange>
        </w:rPr>
        <w:t xml:space="preserve">, enteric viruses were found </w:t>
      </w:r>
      <w:ins w:id="6933" w:author="Tri Le" w:date="2021-07-12T20:27:00Z">
        <w:r w:rsidR="000F354F" w:rsidRPr="00E53B18">
          <w:rPr>
            <w:rFonts w:ascii="Times New Roman" w:hAnsi="Times New Roman" w:cs="Times New Roman"/>
            <w:rPrChange w:id="6934" w:author="Tri Le" w:date="2021-07-13T20:26:00Z">
              <w:rPr>
                <w:rFonts w:ascii="Cambria" w:hAnsi="Cambria"/>
              </w:rPr>
            </w:rPrChange>
          </w:rPr>
          <w:t xml:space="preserve">to be </w:t>
        </w:r>
      </w:ins>
      <w:r w:rsidRPr="00E53B18">
        <w:rPr>
          <w:rFonts w:ascii="Times New Roman" w:hAnsi="Times New Roman" w:cs="Times New Roman"/>
          <w:rPrChange w:id="6935" w:author="Tri Le" w:date="2021-07-13T20:26:00Z">
            <w:rPr>
              <w:rFonts w:ascii="Cambria" w:hAnsi="Cambria"/>
            </w:rPr>
          </w:rPrChange>
        </w:rPr>
        <w:t xml:space="preserve">at least one </w:t>
      </w:r>
      <w:ins w:id="6936" w:author="Tri Le" w:date="2021-07-09T17:21:00Z">
        <w:r w:rsidR="00BA7568" w:rsidRPr="00E53B18">
          <w:rPr>
            <w:rFonts w:ascii="Times New Roman" w:hAnsi="Times New Roman" w:cs="Times New Roman"/>
            <w:rPrChange w:id="6937" w:author="Tri Le" w:date="2021-07-13T20:26:00Z">
              <w:rPr>
                <w:rFonts w:ascii="Cambria" w:hAnsi="Cambria"/>
              </w:rPr>
            </w:rPrChange>
          </w:rPr>
          <w:t xml:space="preserve">order </w:t>
        </w:r>
      </w:ins>
      <w:del w:id="6938" w:author="Tri Le" w:date="2021-07-09T17:21:00Z">
        <w:r w:rsidRPr="00E53B18" w:rsidDel="00BA7568">
          <w:rPr>
            <w:rFonts w:ascii="Times New Roman" w:hAnsi="Times New Roman" w:cs="Times New Roman"/>
            <w:rPrChange w:id="6939" w:author="Tri Le" w:date="2021-07-13T20:26:00Z">
              <w:rPr>
                <w:rFonts w:ascii="Cambria" w:hAnsi="Cambria"/>
              </w:rPr>
            </w:rPrChange>
          </w:rPr>
          <w:delText>(</w:delText>
        </w:r>
        <w:r w:rsidR="00855A9F" w:rsidRPr="00E53B18" w:rsidDel="00BA7568">
          <w:rPr>
            <w:rFonts w:ascii="Times New Roman" w:hAnsi="Times New Roman" w:cs="Times New Roman"/>
            <w:rPrChange w:id="6940" w:author="Tri Le" w:date="2021-07-13T20:26:00Z">
              <w:rPr>
                <w:rFonts w:ascii="Cambria" w:hAnsi="Cambria"/>
              </w:rPr>
            </w:rPrChange>
          </w:rPr>
          <w:delText xml:space="preserve">in terms of </w:delText>
        </w:r>
        <w:r w:rsidRPr="00E53B18" w:rsidDel="00BA7568">
          <w:rPr>
            <w:rFonts w:ascii="Times New Roman" w:hAnsi="Times New Roman" w:cs="Times New Roman"/>
            <w:rPrChange w:id="6941" w:author="Tri Le" w:date="2021-07-13T20:26:00Z">
              <w:rPr>
                <w:rFonts w:ascii="Cambria" w:hAnsi="Cambria"/>
              </w:rPr>
            </w:rPrChange>
          </w:rPr>
          <w:delText>biomass) to two (</w:delText>
        </w:r>
        <w:r w:rsidR="00855A9F" w:rsidRPr="00E53B18" w:rsidDel="00BA7568">
          <w:rPr>
            <w:rFonts w:ascii="Times New Roman" w:hAnsi="Times New Roman" w:cs="Times New Roman"/>
            <w:rPrChange w:id="6942" w:author="Tri Le" w:date="2021-07-13T20:26:00Z">
              <w:rPr>
                <w:rFonts w:ascii="Cambria" w:hAnsi="Cambria"/>
              </w:rPr>
            </w:rPrChange>
          </w:rPr>
          <w:delText xml:space="preserve">in terms of </w:delText>
        </w:r>
        <w:r w:rsidRPr="00E53B18" w:rsidDel="00BA7568">
          <w:rPr>
            <w:rFonts w:ascii="Times New Roman" w:hAnsi="Times New Roman" w:cs="Times New Roman"/>
            <w:rPrChange w:id="6943" w:author="Tri Le" w:date="2021-07-13T20:26:00Z">
              <w:rPr>
                <w:rFonts w:ascii="Cambria" w:hAnsi="Cambria"/>
              </w:rPr>
            </w:rPrChange>
          </w:rPr>
          <w:delText xml:space="preserve">volume) orders </w:delText>
        </w:r>
      </w:del>
      <w:r w:rsidRPr="00E53B18">
        <w:rPr>
          <w:rFonts w:ascii="Times New Roman" w:hAnsi="Times New Roman" w:cs="Times New Roman"/>
          <w:rPrChange w:id="6944" w:author="Tri Le" w:date="2021-07-13T20:26:00Z">
            <w:rPr>
              <w:rFonts w:ascii="Cambria" w:hAnsi="Cambria"/>
            </w:rPr>
          </w:rPrChange>
        </w:rPr>
        <w:t xml:space="preserve">of magnitude </w:t>
      </w:r>
      <w:del w:id="6945" w:author="Tri Le" w:date="2021-07-12T20:27:00Z">
        <w:r w:rsidRPr="00E53B18" w:rsidDel="003421BD">
          <w:rPr>
            <w:rFonts w:ascii="Times New Roman" w:hAnsi="Times New Roman" w:cs="Times New Roman"/>
            <w:rPrChange w:id="6946" w:author="Tri Le" w:date="2021-07-13T20:26:00Z">
              <w:rPr>
                <w:rFonts w:ascii="Cambria" w:hAnsi="Cambria"/>
              </w:rPr>
            </w:rPrChange>
          </w:rPr>
          <w:delText xml:space="preserve">higher </w:delText>
        </w:r>
      </w:del>
      <w:ins w:id="6947" w:author="Tri Le" w:date="2021-07-12T20:27:00Z">
        <w:r w:rsidR="003421BD" w:rsidRPr="00E53B18">
          <w:rPr>
            <w:rFonts w:ascii="Times New Roman" w:hAnsi="Times New Roman" w:cs="Times New Roman"/>
            <w:rPrChange w:id="6948" w:author="Tri Le" w:date="2021-07-13T20:26:00Z">
              <w:rPr>
                <w:rFonts w:ascii="Cambria" w:hAnsi="Cambria"/>
              </w:rPr>
            </w:rPrChange>
          </w:rPr>
          <w:t xml:space="preserve">more abundant </w:t>
        </w:r>
      </w:ins>
      <w:r w:rsidRPr="00E53B18">
        <w:rPr>
          <w:rFonts w:ascii="Times New Roman" w:hAnsi="Times New Roman" w:cs="Times New Roman"/>
          <w:rPrChange w:id="6949" w:author="Tri Le" w:date="2021-07-13T20:26:00Z">
            <w:rPr>
              <w:rFonts w:ascii="Cambria" w:hAnsi="Cambria"/>
            </w:rPr>
          </w:rPrChange>
        </w:rPr>
        <w:t xml:space="preserve">than the </w:t>
      </w:r>
      <w:r w:rsidRPr="00E53B18">
        <w:rPr>
          <w:rFonts w:ascii="Times New Roman" w:hAnsi="Times New Roman" w:cs="Times New Roman"/>
          <w:i/>
          <w:rPrChange w:id="6950" w:author="Tri Le" w:date="2021-07-13T20:26:00Z">
            <w:rPr>
              <w:rFonts w:ascii="Cambria" w:hAnsi="Cambria"/>
              <w:i/>
            </w:rPr>
          </w:rPrChange>
        </w:rPr>
        <w:t>E. coli</w:t>
      </w:r>
      <w:r w:rsidRPr="00E53B18">
        <w:rPr>
          <w:rFonts w:ascii="Times New Roman" w:hAnsi="Times New Roman" w:cs="Times New Roman"/>
          <w:rPrChange w:id="6951" w:author="Tri Le" w:date="2021-07-13T20:26:00Z">
            <w:rPr>
              <w:rFonts w:ascii="Cambria" w:hAnsi="Cambria"/>
            </w:rPr>
          </w:rPrChange>
        </w:rPr>
        <w:t xml:space="preserve"> marker. </w:t>
      </w:r>
      <w:commentRangeStart w:id="6952"/>
      <w:r w:rsidR="00A3792B" w:rsidRPr="00E53B18">
        <w:rPr>
          <w:rFonts w:ascii="Times New Roman" w:hAnsi="Times New Roman" w:cs="Times New Roman"/>
          <w:rPrChange w:id="6953" w:author="Tri Le" w:date="2021-07-13T20:26:00Z">
            <w:rPr>
              <w:rFonts w:ascii="Cambria" w:hAnsi="Cambria"/>
            </w:rPr>
          </w:rPrChange>
        </w:rPr>
        <w:t xml:space="preserve">This may indicate that enteric viruses </w:t>
      </w:r>
      <w:del w:id="6954" w:author="muyaguari@yahoo.com" w:date="2021-05-19T21:29:00Z">
        <w:r w:rsidR="00A3792B" w:rsidRPr="00E53B18" w:rsidDel="001972C5">
          <w:rPr>
            <w:rFonts w:ascii="Times New Roman" w:hAnsi="Times New Roman" w:cs="Times New Roman"/>
            <w:rPrChange w:id="6955" w:author="Tri Le" w:date="2021-07-13T20:26:00Z">
              <w:rPr>
                <w:rFonts w:ascii="Cambria" w:hAnsi="Cambria"/>
              </w:rPr>
            </w:rPrChange>
          </w:rPr>
          <w:delText xml:space="preserve">can </w:delText>
        </w:r>
      </w:del>
      <w:ins w:id="6956" w:author="muyaguari@yahoo.com" w:date="2021-05-19T21:29:00Z">
        <w:r w:rsidR="001972C5" w:rsidRPr="00E53B18">
          <w:rPr>
            <w:rFonts w:ascii="Times New Roman" w:hAnsi="Times New Roman" w:cs="Times New Roman"/>
            <w:rPrChange w:id="6957" w:author="Tri Le" w:date="2021-07-13T20:26:00Z">
              <w:rPr>
                <w:rFonts w:ascii="Cambria" w:hAnsi="Cambria"/>
              </w:rPr>
            </w:rPrChange>
          </w:rPr>
          <w:t xml:space="preserve">are able to </w:t>
        </w:r>
      </w:ins>
      <w:r w:rsidR="00A3792B" w:rsidRPr="00E53B18">
        <w:rPr>
          <w:rFonts w:ascii="Times New Roman" w:hAnsi="Times New Roman" w:cs="Times New Roman"/>
          <w:rPrChange w:id="6958" w:author="Tri Le" w:date="2021-07-13T20:26:00Z">
            <w:rPr>
              <w:rFonts w:ascii="Cambria" w:hAnsi="Cambria"/>
            </w:rPr>
          </w:rPrChange>
        </w:rPr>
        <w:t xml:space="preserve">survive </w:t>
      </w:r>
      <w:commentRangeEnd w:id="6952"/>
      <w:r w:rsidR="001972C5" w:rsidRPr="00E53B18">
        <w:rPr>
          <w:rStyle w:val="CommentReference"/>
          <w:rFonts w:ascii="Times New Roman" w:hAnsi="Times New Roman" w:cs="Times New Roman"/>
          <w:sz w:val="24"/>
          <w:szCs w:val="24"/>
          <w:rPrChange w:id="6959" w:author="Tri Le" w:date="2021-07-13T20:26:00Z">
            <w:rPr>
              <w:rStyle w:val="CommentReference"/>
            </w:rPr>
          </w:rPrChange>
        </w:rPr>
        <w:commentReference w:id="6952"/>
      </w:r>
      <w:del w:id="6960" w:author="muyaguari@yahoo.com" w:date="2021-05-19T21:29:00Z">
        <w:r w:rsidR="00A3792B" w:rsidRPr="00E53B18" w:rsidDel="001972C5">
          <w:rPr>
            <w:rFonts w:ascii="Times New Roman" w:hAnsi="Times New Roman" w:cs="Times New Roman"/>
            <w:rPrChange w:id="6961" w:author="Tri Le" w:date="2021-07-13T20:26:00Z">
              <w:rPr>
                <w:rFonts w:ascii="Cambria" w:hAnsi="Cambria"/>
              </w:rPr>
            </w:rPrChange>
          </w:rPr>
          <w:delText>during</w:delText>
        </w:r>
      </w:del>
      <w:del w:id="6962" w:author="Tri Le" w:date="2021-07-09T17:21:00Z">
        <w:r w:rsidR="00A3792B" w:rsidRPr="00E53B18" w:rsidDel="0013489D">
          <w:rPr>
            <w:rFonts w:ascii="Times New Roman" w:hAnsi="Times New Roman" w:cs="Times New Roman"/>
            <w:rPrChange w:id="6963" w:author="Tri Le" w:date="2021-07-13T20:26:00Z">
              <w:rPr>
                <w:rFonts w:ascii="Cambria" w:hAnsi="Cambria"/>
              </w:rPr>
            </w:rPrChange>
          </w:rPr>
          <w:delText xml:space="preserve"> </w:delText>
        </w:r>
      </w:del>
      <w:r w:rsidR="00A3792B" w:rsidRPr="00E53B18">
        <w:rPr>
          <w:rFonts w:ascii="Times New Roman" w:hAnsi="Times New Roman" w:cs="Times New Roman"/>
          <w:rPrChange w:id="6964" w:author="Tri Le" w:date="2021-07-13T20:26:00Z">
            <w:rPr>
              <w:rFonts w:ascii="Cambria" w:hAnsi="Cambria"/>
            </w:rPr>
          </w:rPrChange>
        </w:rPr>
        <w:t xml:space="preserve">the wastewater treatment process and </w:t>
      </w:r>
      <w:del w:id="6965" w:author="muyaguari@yahoo.com" w:date="2021-05-19T21:30:00Z">
        <w:r w:rsidR="00A3792B" w:rsidRPr="00E53B18" w:rsidDel="001972C5">
          <w:rPr>
            <w:rFonts w:ascii="Times New Roman" w:hAnsi="Times New Roman" w:cs="Times New Roman"/>
            <w:rPrChange w:id="6966" w:author="Tri Le" w:date="2021-07-13T20:26:00Z">
              <w:rPr>
                <w:rFonts w:ascii="Cambria" w:hAnsi="Cambria"/>
              </w:rPr>
            </w:rPrChange>
          </w:rPr>
          <w:delText xml:space="preserve">therefore </w:delText>
        </w:r>
      </w:del>
      <w:r w:rsidR="00A3792B" w:rsidRPr="00E53B18">
        <w:rPr>
          <w:rFonts w:ascii="Times New Roman" w:hAnsi="Times New Roman" w:cs="Times New Roman"/>
          <w:rPrChange w:id="6967" w:author="Tri Le" w:date="2021-07-13T20:26:00Z">
            <w:rPr>
              <w:rFonts w:ascii="Cambria" w:hAnsi="Cambria"/>
            </w:rPr>
          </w:rPrChange>
        </w:rPr>
        <w:t xml:space="preserve">suggest that </w:t>
      </w:r>
      <w:del w:id="6968" w:author="muyaguari@yahoo.com" w:date="2021-05-19T21:30:00Z">
        <w:r w:rsidR="00A3792B" w:rsidRPr="00E53B18" w:rsidDel="001972C5">
          <w:rPr>
            <w:rFonts w:ascii="Times New Roman" w:hAnsi="Times New Roman" w:cs="Times New Roman"/>
            <w:rPrChange w:id="6969" w:author="Tri Le" w:date="2021-07-13T20:26:00Z">
              <w:rPr>
                <w:rFonts w:ascii="Cambria" w:hAnsi="Cambria"/>
              </w:rPr>
            </w:rPrChange>
          </w:rPr>
          <w:delText>viral-like particles</w:delText>
        </w:r>
      </w:del>
      <w:ins w:id="6970" w:author="muyaguari@yahoo.com" w:date="2021-05-19T21:30:00Z">
        <w:r w:rsidR="001972C5" w:rsidRPr="00E53B18">
          <w:rPr>
            <w:rFonts w:ascii="Times New Roman" w:hAnsi="Times New Roman" w:cs="Times New Roman"/>
            <w:rPrChange w:id="6971" w:author="Tri Le" w:date="2021-07-13T20:26:00Z">
              <w:rPr>
                <w:rFonts w:ascii="Cambria" w:hAnsi="Cambria"/>
              </w:rPr>
            </w:rPrChange>
          </w:rPr>
          <w:t>viral particles</w:t>
        </w:r>
      </w:ins>
      <w:r w:rsidR="00A3792B" w:rsidRPr="00E53B18">
        <w:rPr>
          <w:rFonts w:ascii="Times New Roman" w:hAnsi="Times New Roman" w:cs="Times New Roman"/>
          <w:rPrChange w:id="6972" w:author="Tri Le" w:date="2021-07-13T20:26:00Z">
            <w:rPr>
              <w:rFonts w:ascii="Cambria" w:hAnsi="Cambria"/>
            </w:rPr>
          </w:rPrChange>
        </w:rPr>
        <w:t xml:space="preserve"> are being released into the aquatic environment.</w:t>
      </w:r>
      <w:r w:rsidR="00855A9F" w:rsidRPr="00E53B18">
        <w:rPr>
          <w:rFonts w:ascii="Times New Roman" w:hAnsi="Times New Roman" w:cs="Times New Roman"/>
          <w:color w:val="000000"/>
          <w:rPrChange w:id="6973" w:author="Tri Le" w:date="2021-07-13T20:26:00Z">
            <w:rPr>
              <w:rFonts w:ascii="Cambria" w:hAnsi="Cambria" w:cs="Times Roman"/>
              <w:color w:val="000000"/>
            </w:rPr>
          </w:rPrChange>
        </w:rPr>
        <w:t xml:space="preserve"> </w:t>
      </w:r>
    </w:p>
    <w:p w14:paraId="567DFF81" w14:textId="5738B284" w:rsidR="009746F3" w:rsidRPr="00E53B18" w:rsidRDefault="008635B2" w:rsidP="009746F3">
      <w:pPr>
        <w:widowControl w:val="0"/>
        <w:autoSpaceDE w:val="0"/>
        <w:autoSpaceDN w:val="0"/>
        <w:adjustRightInd w:val="0"/>
        <w:spacing w:after="240" w:line="480" w:lineRule="auto"/>
        <w:jc w:val="both"/>
        <w:rPr>
          <w:rFonts w:ascii="Times New Roman" w:hAnsi="Times New Roman" w:cs="Times New Roman"/>
          <w:rPrChange w:id="6974" w:author="Tri Le" w:date="2021-07-13T20:26:00Z">
            <w:rPr>
              <w:rFonts w:ascii="Cambria" w:hAnsi="Cambria"/>
            </w:rPr>
          </w:rPrChange>
        </w:rPr>
      </w:pPr>
      <w:r w:rsidRPr="00E53B18">
        <w:rPr>
          <w:rFonts w:ascii="Times New Roman" w:hAnsi="Times New Roman" w:cs="Times New Roman"/>
          <w:rPrChange w:id="6975" w:author="Tri Le" w:date="2021-07-13T20:26:00Z">
            <w:rPr>
              <w:rFonts w:ascii="Cambria" w:hAnsi="Cambria"/>
            </w:rPr>
          </w:rPrChange>
        </w:rPr>
        <w:t>Furthermore,</w:t>
      </w:r>
      <w:r w:rsidR="00CA6469" w:rsidRPr="00E53B18">
        <w:rPr>
          <w:rFonts w:ascii="Times New Roman" w:hAnsi="Times New Roman" w:cs="Times New Roman"/>
          <w:rPrChange w:id="6976" w:author="Tri Le" w:date="2021-07-13T20:26:00Z">
            <w:rPr>
              <w:rFonts w:ascii="Cambria" w:hAnsi="Cambria"/>
            </w:rPr>
          </w:rPrChange>
        </w:rPr>
        <w:t xml:space="preserve"> the gene cop</w:t>
      </w:r>
      <w:ins w:id="6977" w:author="Tri Le" w:date="2021-07-09T17:39:00Z">
        <w:r w:rsidR="00930C5F" w:rsidRPr="00E53B18">
          <w:rPr>
            <w:rFonts w:ascii="Times New Roman" w:hAnsi="Times New Roman" w:cs="Times New Roman"/>
            <w:rPrChange w:id="6978" w:author="Tri Le" w:date="2021-07-13T20:26:00Z">
              <w:rPr>
                <w:rFonts w:ascii="Cambria" w:hAnsi="Cambria"/>
              </w:rPr>
            </w:rPrChange>
          </w:rPr>
          <w:t>ies</w:t>
        </w:r>
      </w:ins>
      <w:del w:id="6979" w:author="Tri Le" w:date="2021-07-09T17:39:00Z">
        <w:r w:rsidR="00CA6469" w:rsidRPr="00E53B18" w:rsidDel="00930C5F">
          <w:rPr>
            <w:rFonts w:ascii="Times New Roman" w:hAnsi="Times New Roman" w:cs="Times New Roman"/>
            <w:rPrChange w:id="6980" w:author="Tri Le" w:date="2021-07-13T20:26:00Z">
              <w:rPr>
                <w:rFonts w:ascii="Cambria" w:hAnsi="Cambria"/>
              </w:rPr>
            </w:rPrChange>
          </w:rPr>
          <w:delText>ies</w:delText>
        </w:r>
      </w:del>
      <w:r w:rsidR="00CA6469" w:rsidRPr="00E53B18">
        <w:rPr>
          <w:rFonts w:ascii="Times New Roman" w:hAnsi="Times New Roman" w:cs="Times New Roman"/>
          <w:rPrChange w:id="6981" w:author="Tri Le" w:date="2021-07-13T20:26:00Z">
            <w:rPr>
              <w:rFonts w:ascii="Cambria" w:hAnsi="Cambria"/>
            </w:rPr>
          </w:rPrChange>
        </w:rPr>
        <w:t xml:space="preserve"> of CrAssphage and </w:t>
      </w:r>
      <w:commentRangeStart w:id="6982"/>
      <w:r w:rsidR="00CA6469" w:rsidRPr="00E53B18">
        <w:rPr>
          <w:rFonts w:ascii="Times New Roman" w:hAnsi="Times New Roman" w:cs="Times New Roman"/>
          <w:rPrChange w:id="6983" w:author="Tri Le" w:date="2021-07-13T20:26:00Z">
            <w:rPr>
              <w:rFonts w:ascii="Cambria" w:hAnsi="Cambria"/>
            </w:rPr>
          </w:rPrChange>
        </w:rPr>
        <w:t>PMMV</w:t>
      </w:r>
      <w:ins w:id="6984" w:author="Tri Le" w:date="2021-07-12T20:27:00Z">
        <w:r w:rsidR="00D60328" w:rsidRPr="00E53B18">
          <w:rPr>
            <w:rFonts w:ascii="Times New Roman" w:hAnsi="Times New Roman" w:cs="Times New Roman"/>
            <w:rPrChange w:id="6985" w:author="Tri Le" w:date="2021-07-13T20:26:00Z">
              <w:rPr>
                <w:rFonts w:ascii="Cambria" w:hAnsi="Cambria"/>
              </w:rPr>
            </w:rPrChange>
          </w:rPr>
          <w:t xml:space="preserve"> </w:t>
        </w:r>
      </w:ins>
      <w:del w:id="6986" w:author="Tri Le" w:date="2021-07-12T20:27:00Z">
        <w:r w:rsidR="00CA6469" w:rsidRPr="00E53B18" w:rsidDel="00D60328">
          <w:rPr>
            <w:rFonts w:ascii="Times New Roman" w:hAnsi="Times New Roman" w:cs="Times New Roman"/>
            <w:rPrChange w:id="6987" w:author="Tri Le" w:date="2021-07-13T20:26:00Z">
              <w:rPr>
                <w:rFonts w:ascii="Cambria" w:hAnsi="Cambria"/>
              </w:rPr>
            </w:rPrChange>
          </w:rPr>
          <w:delText xml:space="preserve"> </w:delText>
        </w:r>
      </w:del>
      <w:commentRangeEnd w:id="6982"/>
      <w:r w:rsidR="00C9712E" w:rsidRPr="00E53B18">
        <w:rPr>
          <w:rStyle w:val="CommentReference"/>
          <w:rFonts w:ascii="Times New Roman" w:hAnsi="Times New Roman" w:cs="Times New Roman"/>
          <w:sz w:val="24"/>
          <w:szCs w:val="24"/>
          <w:rPrChange w:id="6988" w:author="Tri Le" w:date="2021-07-13T20:26:00Z">
            <w:rPr>
              <w:rStyle w:val="CommentReference"/>
            </w:rPr>
          </w:rPrChange>
        </w:rPr>
        <w:commentReference w:id="6982"/>
      </w:r>
      <w:del w:id="6989" w:author="Tri Le" w:date="2021-07-12T20:27:00Z">
        <w:r w:rsidR="00CA6469" w:rsidRPr="00E53B18" w:rsidDel="00733341">
          <w:rPr>
            <w:rFonts w:ascii="Times New Roman" w:hAnsi="Times New Roman" w:cs="Times New Roman"/>
            <w:rPrChange w:id="6990" w:author="Tri Le" w:date="2021-07-13T20:26:00Z">
              <w:rPr>
                <w:rFonts w:ascii="Cambria" w:hAnsi="Cambria"/>
              </w:rPr>
            </w:rPrChange>
          </w:rPr>
          <w:delText>detected</w:delText>
        </w:r>
        <w:r w:rsidR="00CA6469" w:rsidRPr="00E53B18" w:rsidDel="00D60328">
          <w:rPr>
            <w:rFonts w:ascii="Times New Roman" w:hAnsi="Times New Roman" w:cs="Times New Roman"/>
            <w:rPrChange w:id="6991" w:author="Tri Le" w:date="2021-07-13T20:26:00Z">
              <w:rPr>
                <w:rFonts w:ascii="Cambria" w:hAnsi="Cambria"/>
              </w:rPr>
            </w:rPrChange>
          </w:rPr>
          <w:delText xml:space="preserve"> </w:delText>
        </w:r>
      </w:del>
      <w:r w:rsidR="00CA6469" w:rsidRPr="00E53B18">
        <w:rPr>
          <w:rFonts w:ascii="Times New Roman" w:hAnsi="Times New Roman" w:cs="Times New Roman"/>
          <w:rPrChange w:id="6992" w:author="Tri Le" w:date="2021-07-13T20:26:00Z">
            <w:rPr>
              <w:rFonts w:ascii="Cambria" w:hAnsi="Cambria"/>
            </w:rPr>
          </w:rPrChange>
        </w:rPr>
        <w:t xml:space="preserve">were </w:t>
      </w:r>
      <w:del w:id="6993" w:author="Tri Le" w:date="2021-07-09T17:39:00Z">
        <w:r w:rsidR="00CA6469" w:rsidRPr="00E53B18" w:rsidDel="00930C5F">
          <w:rPr>
            <w:rFonts w:ascii="Times New Roman" w:hAnsi="Times New Roman" w:cs="Times New Roman"/>
            <w:rPrChange w:id="6994" w:author="Tri Le" w:date="2021-07-13T20:26:00Z">
              <w:rPr>
                <w:rFonts w:ascii="Cambria" w:hAnsi="Cambria"/>
              </w:rPr>
            </w:rPrChange>
          </w:rPr>
          <w:delText xml:space="preserve">high </w:delText>
        </w:r>
      </w:del>
      <w:ins w:id="6995" w:author="Tri Le" w:date="2021-07-09T17:39:00Z">
        <w:r w:rsidR="00930C5F" w:rsidRPr="00E53B18">
          <w:rPr>
            <w:rFonts w:ascii="Times New Roman" w:hAnsi="Times New Roman" w:cs="Times New Roman"/>
            <w:rPrChange w:id="6996" w:author="Tri Le" w:date="2021-07-13T20:26:00Z">
              <w:rPr>
                <w:rFonts w:ascii="Cambria" w:hAnsi="Cambria"/>
              </w:rPr>
            </w:rPrChange>
          </w:rPr>
          <w:t xml:space="preserve">highest </w:t>
        </w:r>
      </w:ins>
      <w:r w:rsidR="00CA6469" w:rsidRPr="00E53B18">
        <w:rPr>
          <w:rFonts w:ascii="Times New Roman" w:hAnsi="Times New Roman" w:cs="Times New Roman"/>
          <w:rPrChange w:id="6997" w:author="Tri Le" w:date="2021-07-13T20:26:00Z">
            <w:rPr>
              <w:rFonts w:ascii="Cambria" w:hAnsi="Cambria"/>
            </w:rPr>
          </w:rPrChange>
        </w:rPr>
        <w:t>in terms of biomass</w:t>
      </w:r>
      <w:r w:rsidRPr="00E53B18">
        <w:rPr>
          <w:rFonts w:ascii="Times New Roman" w:hAnsi="Times New Roman" w:cs="Times New Roman"/>
          <w:rPrChange w:id="6998" w:author="Tri Le" w:date="2021-07-13T20:26:00Z">
            <w:rPr>
              <w:rFonts w:ascii="Cambria" w:hAnsi="Cambria"/>
            </w:rPr>
          </w:rPrChange>
        </w:rPr>
        <w:t xml:space="preserve"> in </w:t>
      </w:r>
      <w:del w:id="6999" w:author="Tri Le" w:date="2021-07-09T17:39:00Z">
        <w:r w:rsidRPr="00E53B18" w:rsidDel="00930C5F">
          <w:rPr>
            <w:rFonts w:ascii="Times New Roman" w:hAnsi="Times New Roman" w:cs="Times New Roman"/>
            <w:rPrChange w:id="7000" w:author="Tri Le" w:date="2021-07-13T20:26:00Z">
              <w:rPr>
                <w:rFonts w:ascii="Cambria" w:hAnsi="Cambria"/>
              </w:rPr>
            </w:rPrChange>
          </w:rPr>
          <w:delText xml:space="preserve">the </w:delText>
        </w:r>
      </w:del>
      <w:del w:id="7001" w:author="Tri Le" w:date="2021-07-12T18:40:00Z">
        <w:r w:rsidRPr="00E53B18" w:rsidDel="00486071">
          <w:rPr>
            <w:rFonts w:ascii="Times New Roman" w:hAnsi="Times New Roman" w:cs="Times New Roman"/>
            <w:rPrChange w:id="7002" w:author="Tri Le" w:date="2021-07-13T20:26:00Z">
              <w:rPr>
                <w:rFonts w:ascii="Cambria" w:hAnsi="Cambria"/>
              </w:rPr>
            </w:rPrChange>
          </w:rPr>
          <w:delText>sludge cake</w:delText>
        </w:r>
      </w:del>
      <w:ins w:id="7003" w:author="Tri Le" w:date="2021-07-12T18:40:00Z">
        <w:r w:rsidR="00486071" w:rsidRPr="00E53B18">
          <w:rPr>
            <w:rFonts w:ascii="Times New Roman" w:hAnsi="Times New Roman" w:cs="Times New Roman"/>
            <w:rPrChange w:id="7004" w:author="Tri Le" w:date="2021-07-13T20:26:00Z">
              <w:rPr>
                <w:rFonts w:ascii="Cambria" w:hAnsi="Cambria"/>
              </w:rPr>
            </w:rPrChange>
          </w:rPr>
          <w:t>SC</w:t>
        </w:r>
      </w:ins>
      <w:r w:rsidR="00CA6469" w:rsidRPr="00E53B18">
        <w:rPr>
          <w:rFonts w:ascii="Times New Roman" w:hAnsi="Times New Roman" w:cs="Times New Roman"/>
          <w:rPrChange w:id="7005" w:author="Tri Le" w:date="2021-07-13T20:26:00Z">
            <w:rPr>
              <w:rFonts w:ascii="Cambria" w:hAnsi="Cambria"/>
            </w:rPr>
          </w:rPrChange>
        </w:rPr>
        <w:t>.</w:t>
      </w:r>
      <w:ins w:id="7006" w:author="Tri Le" w:date="2021-07-09T17:39:00Z">
        <w:r w:rsidR="00930C5F" w:rsidRPr="00E53B18">
          <w:rPr>
            <w:rFonts w:ascii="Times New Roman" w:hAnsi="Times New Roman" w:cs="Times New Roman"/>
            <w:rPrChange w:id="7007" w:author="Tri Le" w:date="2021-07-13T20:26:00Z">
              <w:rPr>
                <w:rFonts w:ascii="Cambria" w:hAnsi="Cambria"/>
              </w:rPr>
            </w:rPrChange>
          </w:rPr>
          <w:t xml:space="preserve"> With the exceptions of CrAss</w:t>
        </w:r>
      </w:ins>
      <w:ins w:id="7008" w:author="Tri Le" w:date="2021-07-09T17:40:00Z">
        <w:r w:rsidR="00930C5F" w:rsidRPr="00E53B18">
          <w:rPr>
            <w:rFonts w:ascii="Times New Roman" w:hAnsi="Times New Roman" w:cs="Times New Roman"/>
            <w:rPrChange w:id="7009" w:author="Tri Le" w:date="2021-07-13T20:26:00Z">
              <w:rPr>
                <w:rFonts w:ascii="Cambria" w:hAnsi="Cambria"/>
              </w:rPr>
            </w:rPrChange>
          </w:rPr>
          <w:t xml:space="preserve">phage </w:t>
        </w:r>
      </w:ins>
      <w:ins w:id="7010" w:author="Tri Le" w:date="2021-07-12T18:42:00Z">
        <w:r w:rsidR="0079008C" w:rsidRPr="00E53B18">
          <w:rPr>
            <w:rFonts w:ascii="Times New Roman" w:hAnsi="Times New Roman" w:cs="Times New Roman"/>
            <w:rPrChange w:id="7011" w:author="Tri Le" w:date="2021-07-13T20:26:00Z">
              <w:rPr>
                <w:rFonts w:ascii="Cambria" w:hAnsi="Cambria"/>
              </w:rPr>
            </w:rPrChange>
          </w:rPr>
          <w:t>GCN</w:t>
        </w:r>
      </w:ins>
      <w:ins w:id="7012" w:author="Tri Le" w:date="2021-07-09T17:40:00Z">
        <w:r w:rsidR="00930C5F" w:rsidRPr="00E53B18">
          <w:rPr>
            <w:rFonts w:ascii="Times New Roman" w:hAnsi="Times New Roman" w:cs="Times New Roman"/>
            <w:rPrChange w:id="7013" w:author="Tri Le" w:date="2021-07-13T20:26:00Z">
              <w:rPr>
                <w:rFonts w:ascii="Cambria" w:hAnsi="Cambria"/>
              </w:rPr>
            </w:rPrChange>
          </w:rPr>
          <w:t xml:space="preserve"> differences compared with </w:t>
        </w:r>
      </w:ins>
      <w:ins w:id="7014" w:author="Tri Le" w:date="2021-07-12T18:41:00Z">
        <w:r w:rsidR="0006306B" w:rsidRPr="00E53B18">
          <w:rPr>
            <w:rFonts w:ascii="Times New Roman" w:hAnsi="Times New Roman" w:cs="Times New Roman"/>
            <w:rPrChange w:id="7015" w:author="Tri Le" w:date="2021-07-13T20:26:00Z">
              <w:rPr>
                <w:rFonts w:ascii="Cambria" w:hAnsi="Cambria"/>
              </w:rPr>
            </w:rPrChange>
          </w:rPr>
          <w:t>EF</w:t>
        </w:r>
      </w:ins>
      <w:ins w:id="7016" w:author="Tri Le" w:date="2021-07-09T17:40:00Z">
        <w:r w:rsidR="00930C5F" w:rsidRPr="00E53B18">
          <w:rPr>
            <w:rFonts w:ascii="Times New Roman" w:hAnsi="Times New Roman" w:cs="Times New Roman"/>
            <w:rPrChange w:id="7017" w:author="Tri Le" w:date="2021-07-13T20:26:00Z">
              <w:rPr>
                <w:rFonts w:ascii="Cambria" w:hAnsi="Cambria"/>
              </w:rPr>
            </w:rPrChange>
          </w:rPr>
          <w:t xml:space="preserve"> (p-value = 0.30171)</w:t>
        </w:r>
      </w:ins>
      <w:ins w:id="7018" w:author="Tri Le" w:date="2021-07-09T17:41:00Z">
        <w:r w:rsidR="00930C5F" w:rsidRPr="00E53B18">
          <w:rPr>
            <w:rFonts w:ascii="Times New Roman" w:hAnsi="Times New Roman" w:cs="Times New Roman"/>
            <w:rPrChange w:id="7019" w:author="Tri Le" w:date="2021-07-13T20:26:00Z">
              <w:rPr>
                <w:rFonts w:ascii="Cambria" w:hAnsi="Cambria"/>
              </w:rPr>
            </w:rPrChange>
          </w:rPr>
          <w:t xml:space="preserve"> and </w:t>
        </w:r>
      </w:ins>
      <w:ins w:id="7020" w:author="Tri Le" w:date="2021-07-12T18:41:00Z">
        <w:r w:rsidR="0006306B" w:rsidRPr="00E53B18">
          <w:rPr>
            <w:rFonts w:ascii="Times New Roman" w:hAnsi="Times New Roman" w:cs="Times New Roman"/>
            <w:rPrChange w:id="7021" w:author="Tri Le" w:date="2021-07-13T20:26:00Z">
              <w:rPr>
                <w:rFonts w:ascii="Cambria" w:hAnsi="Cambria"/>
              </w:rPr>
            </w:rPrChange>
          </w:rPr>
          <w:t>RS</w:t>
        </w:r>
      </w:ins>
      <w:ins w:id="7022" w:author="Tri Le" w:date="2021-07-09T17:41:00Z">
        <w:r w:rsidR="00930C5F" w:rsidRPr="00E53B18">
          <w:rPr>
            <w:rFonts w:ascii="Times New Roman" w:hAnsi="Times New Roman" w:cs="Times New Roman"/>
            <w:rPrChange w:id="7023" w:author="Tri Le" w:date="2021-07-13T20:26:00Z">
              <w:rPr>
                <w:rFonts w:ascii="Cambria" w:hAnsi="Cambria"/>
              </w:rPr>
            </w:rPrChange>
          </w:rPr>
          <w:t xml:space="preserve"> (p-value = 0.21650),</w:t>
        </w:r>
      </w:ins>
      <w:ins w:id="7024" w:author="Tri Le" w:date="2021-07-09T17:42:00Z">
        <w:r w:rsidR="00930C5F" w:rsidRPr="00E53B18">
          <w:rPr>
            <w:rFonts w:ascii="Times New Roman" w:hAnsi="Times New Roman" w:cs="Times New Roman"/>
            <w:rPrChange w:id="7025" w:author="Tri Le" w:date="2021-07-13T20:26:00Z">
              <w:rPr>
                <w:rFonts w:ascii="Cambria" w:hAnsi="Cambria"/>
              </w:rPr>
            </w:rPrChange>
          </w:rPr>
          <w:t xml:space="preserve"> </w:t>
        </w:r>
      </w:ins>
      <w:ins w:id="7026" w:author="Tri Le" w:date="2021-07-12T18:41:00Z">
        <w:r w:rsidR="009A010D" w:rsidRPr="00E53B18">
          <w:rPr>
            <w:rFonts w:ascii="Times New Roman" w:hAnsi="Times New Roman" w:cs="Times New Roman"/>
            <w:rPrChange w:id="7027" w:author="Tri Le" w:date="2021-07-13T20:26:00Z">
              <w:rPr>
                <w:rFonts w:ascii="Cambria" w:hAnsi="Cambria"/>
              </w:rPr>
            </w:rPrChange>
          </w:rPr>
          <w:t>SC</w:t>
        </w:r>
      </w:ins>
      <w:ins w:id="7028" w:author="Tri Le" w:date="2021-07-09T17:42:00Z">
        <w:r w:rsidR="00930C5F" w:rsidRPr="00E53B18">
          <w:rPr>
            <w:rFonts w:ascii="Times New Roman" w:hAnsi="Times New Roman" w:cs="Times New Roman"/>
            <w:rPrChange w:id="7029" w:author="Tri Le" w:date="2021-07-13T20:26:00Z">
              <w:rPr>
                <w:rFonts w:ascii="Cambria" w:hAnsi="Cambria"/>
              </w:rPr>
            </w:rPrChange>
          </w:rPr>
          <w:t xml:space="preserve">’s relatively greater CrAssphage and PMMV GCN </w:t>
        </w:r>
        <w:r w:rsidR="00B60068" w:rsidRPr="00E53B18">
          <w:rPr>
            <w:rFonts w:ascii="Times New Roman" w:hAnsi="Times New Roman" w:cs="Times New Roman"/>
            <w:rPrChange w:id="7030" w:author="Tri Le" w:date="2021-07-13T20:26:00Z">
              <w:rPr>
                <w:rFonts w:ascii="Cambria" w:hAnsi="Cambria"/>
              </w:rPr>
            </w:rPrChange>
          </w:rPr>
          <w:t>was statistically significant</w:t>
        </w:r>
      </w:ins>
      <w:ins w:id="7031" w:author="Tri Le" w:date="2021-07-09T17:43:00Z">
        <w:r w:rsidR="00B60068" w:rsidRPr="00E53B18">
          <w:rPr>
            <w:rFonts w:ascii="Times New Roman" w:hAnsi="Times New Roman" w:cs="Times New Roman"/>
            <w:rPrChange w:id="7032" w:author="Tri Le" w:date="2021-07-13T20:26:00Z">
              <w:rPr>
                <w:rFonts w:ascii="Cambria" w:hAnsi="Cambria"/>
              </w:rPr>
            </w:rPrChange>
          </w:rPr>
          <w:t xml:space="preserve"> (p-values ranged from 1.487 x 10</w:t>
        </w:r>
        <w:r w:rsidR="00B60068" w:rsidRPr="00E53B18">
          <w:rPr>
            <w:rFonts w:ascii="Times New Roman" w:hAnsi="Times New Roman" w:cs="Times New Roman"/>
            <w:vertAlign w:val="superscript"/>
            <w:rPrChange w:id="7033" w:author="Tri Le" w:date="2021-07-13T20:26:00Z">
              <w:rPr>
                <w:rFonts w:ascii="Cambria" w:hAnsi="Cambria"/>
                <w:vertAlign w:val="superscript"/>
              </w:rPr>
            </w:rPrChange>
          </w:rPr>
          <w:t>-5</w:t>
        </w:r>
        <w:r w:rsidR="00B60068" w:rsidRPr="00E53B18">
          <w:rPr>
            <w:rFonts w:ascii="Times New Roman" w:hAnsi="Times New Roman" w:cs="Times New Roman"/>
            <w:rPrChange w:id="7034" w:author="Tri Le" w:date="2021-07-13T20:26:00Z">
              <w:rPr>
                <w:rFonts w:ascii="Cambria" w:hAnsi="Cambria"/>
              </w:rPr>
            </w:rPrChange>
          </w:rPr>
          <w:t xml:space="preserve"> to 0.03775). </w:t>
        </w:r>
      </w:ins>
      <w:del w:id="7035" w:author="Tri Le" w:date="2021-07-09T17:42:00Z">
        <w:r w:rsidR="00CA6469" w:rsidRPr="00E53B18" w:rsidDel="00930C5F">
          <w:rPr>
            <w:rFonts w:ascii="Times New Roman" w:hAnsi="Times New Roman" w:cs="Times New Roman"/>
            <w:rPrChange w:id="7036" w:author="Tri Le" w:date="2021-07-13T20:26:00Z">
              <w:rPr>
                <w:rFonts w:ascii="Cambria" w:hAnsi="Cambria"/>
              </w:rPr>
            </w:rPrChange>
          </w:rPr>
          <w:delText xml:space="preserve"> </w:delText>
        </w:r>
      </w:del>
      <w:r w:rsidR="00CA6469" w:rsidRPr="00E53B18">
        <w:rPr>
          <w:rFonts w:ascii="Times New Roman" w:hAnsi="Times New Roman" w:cs="Times New Roman"/>
          <w:rPrChange w:id="7037" w:author="Tri Le" w:date="2021-07-13T20:26:00Z">
            <w:rPr>
              <w:rFonts w:ascii="Cambria" w:hAnsi="Cambria"/>
            </w:rPr>
          </w:rPrChange>
        </w:rPr>
        <w:t xml:space="preserve">Since </w:t>
      </w:r>
      <w:del w:id="7038" w:author="Tri Le" w:date="2021-07-12T18:41:00Z">
        <w:r w:rsidR="00CA6469" w:rsidRPr="00E53B18" w:rsidDel="008C483D">
          <w:rPr>
            <w:rFonts w:ascii="Times New Roman" w:hAnsi="Times New Roman" w:cs="Times New Roman"/>
            <w:rPrChange w:id="7039" w:author="Tri Le" w:date="2021-07-13T20:26:00Z">
              <w:rPr>
                <w:rFonts w:ascii="Cambria" w:hAnsi="Cambria"/>
              </w:rPr>
            </w:rPrChange>
          </w:rPr>
          <w:delText>sludge cake</w:delText>
        </w:r>
      </w:del>
      <w:ins w:id="7040" w:author="Tri Le" w:date="2021-07-12T18:41:00Z">
        <w:r w:rsidR="008C483D" w:rsidRPr="00E53B18">
          <w:rPr>
            <w:rFonts w:ascii="Times New Roman" w:hAnsi="Times New Roman" w:cs="Times New Roman"/>
            <w:rPrChange w:id="7041" w:author="Tri Le" w:date="2021-07-13T20:26:00Z">
              <w:rPr>
                <w:rFonts w:ascii="Cambria" w:hAnsi="Cambria"/>
              </w:rPr>
            </w:rPrChange>
          </w:rPr>
          <w:t>SC</w:t>
        </w:r>
      </w:ins>
      <w:r w:rsidR="00CA6469" w:rsidRPr="00E53B18">
        <w:rPr>
          <w:rFonts w:ascii="Times New Roman" w:hAnsi="Times New Roman" w:cs="Times New Roman"/>
          <w:rPrChange w:id="7042" w:author="Tri Le" w:date="2021-07-13T20:26:00Z">
            <w:rPr>
              <w:rFonts w:ascii="Cambria" w:hAnsi="Cambria"/>
            </w:rPr>
          </w:rPrChange>
        </w:rPr>
        <w:t xml:space="preserve"> is the by-product of </w:t>
      </w:r>
      <w:del w:id="7043" w:author="Tri Le" w:date="2021-07-12T18:41:00Z">
        <w:r w:rsidR="00CA6469" w:rsidRPr="00E53B18" w:rsidDel="000A4BC8">
          <w:rPr>
            <w:rFonts w:ascii="Times New Roman" w:hAnsi="Times New Roman" w:cs="Times New Roman"/>
            <w:rPrChange w:id="7044" w:author="Tri Le" w:date="2021-07-13T20:26:00Z">
              <w:rPr>
                <w:rFonts w:ascii="Cambria" w:hAnsi="Cambria"/>
              </w:rPr>
            </w:rPrChange>
          </w:rPr>
          <w:delText>activated sludge</w:delText>
        </w:r>
      </w:del>
      <w:ins w:id="7045" w:author="Tri Le" w:date="2021-07-12T18:41:00Z">
        <w:r w:rsidR="000A4BC8" w:rsidRPr="00E53B18">
          <w:rPr>
            <w:rFonts w:ascii="Times New Roman" w:hAnsi="Times New Roman" w:cs="Times New Roman"/>
            <w:rPrChange w:id="7046" w:author="Tri Le" w:date="2021-07-13T20:26:00Z">
              <w:rPr>
                <w:rFonts w:ascii="Cambria" w:hAnsi="Cambria"/>
              </w:rPr>
            </w:rPrChange>
          </w:rPr>
          <w:t>AS</w:t>
        </w:r>
      </w:ins>
      <w:r w:rsidR="00CA6469" w:rsidRPr="00E53B18">
        <w:rPr>
          <w:rFonts w:ascii="Times New Roman" w:hAnsi="Times New Roman" w:cs="Times New Roman"/>
          <w:rPrChange w:id="7047" w:author="Tri Le" w:date="2021-07-13T20:26:00Z">
            <w:rPr>
              <w:rFonts w:ascii="Cambria" w:hAnsi="Cambria"/>
            </w:rPr>
          </w:rPrChange>
        </w:rPr>
        <w:t xml:space="preserve"> and </w:t>
      </w:r>
      <w:del w:id="7048" w:author="Tri Le" w:date="2021-07-12T18:41:00Z">
        <w:r w:rsidR="00CA6469" w:rsidRPr="00E53B18" w:rsidDel="000A4BC8">
          <w:rPr>
            <w:rFonts w:ascii="Times New Roman" w:hAnsi="Times New Roman" w:cs="Times New Roman"/>
            <w:rPrChange w:id="7049" w:author="Tri Le" w:date="2021-07-13T20:26:00Z">
              <w:rPr>
                <w:rFonts w:ascii="Cambria" w:hAnsi="Cambria"/>
              </w:rPr>
            </w:rPrChange>
          </w:rPr>
          <w:delText>raw sewage</w:delText>
        </w:r>
      </w:del>
      <w:ins w:id="7050" w:author="Tri Le" w:date="2021-07-12T18:41:00Z">
        <w:r w:rsidR="000A4BC8" w:rsidRPr="00E53B18">
          <w:rPr>
            <w:rFonts w:ascii="Times New Roman" w:hAnsi="Times New Roman" w:cs="Times New Roman"/>
            <w:rPrChange w:id="7051" w:author="Tri Le" w:date="2021-07-13T20:26:00Z">
              <w:rPr>
                <w:rFonts w:ascii="Cambria" w:hAnsi="Cambria"/>
              </w:rPr>
            </w:rPrChange>
          </w:rPr>
          <w:t>RS</w:t>
        </w:r>
      </w:ins>
      <w:r w:rsidR="00CA6469" w:rsidRPr="00E53B18">
        <w:rPr>
          <w:rFonts w:ascii="Times New Roman" w:hAnsi="Times New Roman" w:cs="Times New Roman"/>
          <w:rPrChange w:id="7052" w:author="Tri Le" w:date="2021-07-13T20:26:00Z">
            <w:rPr>
              <w:rFonts w:ascii="Cambria" w:hAnsi="Cambria"/>
            </w:rPr>
          </w:rPrChange>
        </w:rPr>
        <w:t xml:space="preserve"> using anaerobic digestion, this may mean that the presence of </w:t>
      </w:r>
      <w:commentRangeStart w:id="7053"/>
      <w:r w:rsidR="00CA6469" w:rsidRPr="00E53B18">
        <w:rPr>
          <w:rFonts w:ascii="Times New Roman" w:hAnsi="Times New Roman" w:cs="Times New Roman"/>
          <w:rPrChange w:id="7054" w:author="Tri Le" w:date="2021-07-13T20:26:00Z">
            <w:rPr>
              <w:rFonts w:ascii="Cambria" w:hAnsi="Cambria"/>
            </w:rPr>
          </w:rPrChange>
        </w:rPr>
        <w:t xml:space="preserve">CrAssphage </w:t>
      </w:r>
      <w:commentRangeEnd w:id="7053"/>
      <w:r w:rsidR="00C9712E" w:rsidRPr="00E53B18">
        <w:rPr>
          <w:rStyle w:val="CommentReference"/>
          <w:rFonts w:ascii="Times New Roman" w:hAnsi="Times New Roman" w:cs="Times New Roman"/>
          <w:sz w:val="24"/>
          <w:szCs w:val="24"/>
          <w:rPrChange w:id="7055" w:author="Tri Le" w:date="2021-07-13T20:26:00Z">
            <w:rPr>
              <w:rStyle w:val="CommentReference"/>
            </w:rPr>
          </w:rPrChange>
        </w:rPr>
        <w:commentReference w:id="7053"/>
      </w:r>
      <w:r w:rsidR="00CA6469" w:rsidRPr="00E53B18">
        <w:rPr>
          <w:rFonts w:ascii="Times New Roman" w:hAnsi="Times New Roman" w:cs="Times New Roman"/>
          <w:rPrChange w:id="7056" w:author="Tri Le" w:date="2021-07-13T20:26:00Z">
            <w:rPr>
              <w:rFonts w:ascii="Cambria" w:hAnsi="Cambria"/>
            </w:rPr>
          </w:rPrChange>
        </w:rPr>
        <w:t xml:space="preserve">and PMMV may have been lower in the wastewater being treated in the </w:t>
      </w:r>
      <w:del w:id="7057" w:author="Tri Le" w:date="2021-07-12T18:41:00Z">
        <w:r w:rsidR="00CA6469" w:rsidRPr="00E53B18" w:rsidDel="001C321D">
          <w:rPr>
            <w:rFonts w:ascii="Times New Roman" w:hAnsi="Times New Roman" w:cs="Times New Roman"/>
            <w:rPrChange w:id="7058" w:author="Tri Le" w:date="2021-07-13T20:26:00Z">
              <w:rPr>
                <w:rFonts w:ascii="Cambria" w:hAnsi="Cambria"/>
              </w:rPr>
            </w:rPrChange>
          </w:rPr>
          <w:delText>activated sludge</w:delText>
        </w:r>
      </w:del>
      <w:ins w:id="7059" w:author="Tri Le" w:date="2021-07-12T18:41:00Z">
        <w:r w:rsidR="001C321D" w:rsidRPr="00E53B18">
          <w:rPr>
            <w:rFonts w:ascii="Times New Roman" w:hAnsi="Times New Roman" w:cs="Times New Roman"/>
            <w:rPrChange w:id="7060" w:author="Tri Le" w:date="2021-07-13T20:26:00Z">
              <w:rPr>
                <w:rFonts w:ascii="Cambria" w:hAnsi="Cambria"/>
              </w:rPr>
            </w:rPrChange>
          </w:rPr>
          <w:t>AS</w:t>
        </w:r>
      </w:ins>
      <w:r w:rsidR="00CA6469" w:rsidRPr="00E53B18">
        <w:rPr>
          <w:rFonts w:ascii="Times New Roman" w:hAnsi="Times New Roman" w:cs="Times New Roman"/>
          <w:rPrChange w:id="7061" w:author="Tri Le" w:date="2021-07-13T20:26:00Z">
            <w:rPr>
              <w:rFonts w:ascii="Cambria" w:hAnsi="Cambria"/>
            </w:rPr>
          </w:rPrChange>
        </w:rPr>
        <w:t xml:space="preserve">, but higher in the solids. However, </w:t>
      </w:r>
      <w:ins w:id="7062" w:author="muyaguari@yahoo.com" w:date="2021-05-19T21:41:00Z">
        <w:r w:rsidR="00C9712E" w:rsidRPr="00E53B18">
          <w:rPr>
            <w:rFonts w:ascii="Times New Roman" w:hAnsi="Times New Roman" w:cs="Times New Roman"/>
            <w:rPrChange w:id="7063" w:author="Tri Le" w:date="2021-07-13T20:26:00Z">
              <w:rPr>
                <w:rFonts w:ascii="Cambria" w:hAnsi="Cambria"/>
              </w:rPr>
            </w:rPrChange>
          </w:rPr>
          <w:t xml:space="preserve">GCNs </w:t>
        </w:r>
      </w:ins>
      <w:del w:id="7064" w:author="muyaguari@yahoo.com" w:date="2021-05-19T21:41:00Z">
        <w:r w:rsidR="00CA6469" w:rsidRPr="00E53B18" w:rsidDel="00C9712E">
          <w:rPr>
            <w:rFonts w:ascii="Times New Roman" w:hAnsi="Times New Roman" w:cs="Times New Roman"/>
            <w:rPrChange w:id="7065" w:author="Tri Le" w:date="2021-07-13T20:26:00Z">
              <w:rPr>
                <w:rFonts w:ascii="Cambria" w:hAnsi="Cambria"/>
              </w:rPr>
            </w:rPrChange>
          </w:rPr>
          <w:delText xml:space="preserve">the gene copies </w:delText>
        </w:r>
      </w:del>
      <w:r w:rsidR="00CA6469" w:rsidRPr="00E53B18">
        <w:rPr>
          <w:rFonts w:ascii="Times New Roman" w:hAnsi="Times New Roman" w:cs="Times New Roman"/>
          <w:rPrChange w:id="7066" w:author="Tri Le" w:date="2021-07-13T20:26:00Z">
            <w:rPr>
              <w:rFonts w:ascii="Cambria" w:hAnsi="Cambria"/>
            </w:rPr>
          </w:rPrChange>
        </w:rPr>
        <w:t xml:space="preserve">of </w:t>
      </w:r>
      <w:commentRangeStart w:id="7067"/>
      <w:r w:rsidR="00CA6469" w:rsidRPr="00E53B18">
        <w:rPr>
          <w:rFonts w:ascii="Times New Roman" w:hAnsi="Times New Roman" w:cs="Times New Roman"/>
          <w:rPrChange w:id="7068" w:author="Tri Le" w:date="2021-07-13T20:26:00Z">
            <w:rPr>
              <w:rFonts w:ascii="Cambria" w:hAnsi="Cambria"/>
            </w:rPr>
          </w:rPrChange>
        </w:rPr>
        <w:t xml:space="preserve">Adenovirus </w:t>
      </w:r>
      <w:commentRangeEnd w:id="7067"/>
      <w:r w:rsidR="00C9712E" w:rsidRPr="00E53B18">
        <w:rPr>
          <w:rStyle w:val="CommentReference"/>
          <w:rFonts w:ascii="Times New Roman" w:hAnsi="Times New Roman" w:cs="Times New Roman"/>
          <w:sz w:val="24"/>
          <w:szCs w:val="24"/>
          <w:rPrChange w:id="7069" w:author="Tri Le" w:date="2021-07-13T20:26:00Z">
            <w:rPr>
              <w:rStyle w:val="CommentReference"/>
            </w:rPr>
          </w:rPrChange>
        </w:rPr>
        <w:commentReference w:id="7067"/>
      </w:r>
      <w:r w:rsidR="00CA6469" w:rsidRPr="00E53B18">
        <w:rPr>
          <w:rFonts w:ascii="Times New Roman" w:hAnsi="Times New Roman" w:cs="Times New Roman"/>
          <w:rPrChange w:id="7070" w:author="Tri Le" w:date="2021-07-13T20:26:00Z">
            <w:rPr>
              <w:rFonts w:ascii="Cambria" w:hAnsi="Cambria"/>
            </w:rPr>
          </w:rPrChange>
        </w:rPr>
        <w:t xml:space="preserve">in terms of biomass were not significantly different between the </w:t>
      </w:r>
      <w:del w:id="7071" w:author="Tri Le" w:date="2021-07-12T18:43:00Z">
        <w:r w:rsidR="00CA6469" w:rsidRPr="00E53B18" w:rsidDel="00E62906">
          <w:rPr>
            <w:rFonts w:ascii="Times New Roman" w:hAnsi="Times New Roman" w:cs="Times New Roman"/>
            <w:rPrChange w:id="7072" w:author="Tri Le" w:date="2021-07-13T20:26:00Z">
              <w:rPr>
                <w:rFonts w:ascii="Cambria" w:hAnsi="Cambria"/>
              </w:rPr>
            </w:rPrChange>
          </w:rPr>
          <w:delText>activated sludge</w:delText>
        </w:r>
      </w:del>
      <w:ins w:id="7073" w:author="Tri Le" w:date="2021-07-12T18:43:00Z">
        <w:r w:rsidR="00E62906" w:rsidRPr="00E53B18">
          <w:rPr>
            <w:rFonts w:ascii="Times New Roman" w:hAnsi="Times New Roman" w:cs="Times New Roman"/>
            <w:rPrChange w:id="7074" w:author="Tri Le" w:date="2021-07-13T20:26:00Z">
              <w:rPr>
                <w:rFonts w:ascii="Cambria" w:hAnsi="Cambria"/>
              </w:rPr>
            </w:rPrChange>
          </w:rPr>
          <w:t>AS</w:t>
        </w:r>
      </w:ins>
      <w:r w:rsidR="00CA6469" w:rsidRPr="00E53B18">
        <w:rPr>
          <w:rFonts w:ascii="Times New Roman" w:hAnsi="Times New Roman" w:cs="Times New Roman"/>
          <w:rPrChange w:id="7075" w:author="Tri Le" w:date="2021-07-13T20:26:00Z">
            <w:rPr>
              <w:rFonts w:ascii="Cambria" w:hAnsi="Cambria"/>
            </w:rPr>
          </w:rPrChange>
        </w:rPr>
        <w:t xml:space="preserve"> and </w:t>
      </w:r>
      <w:del w:id="7076" w:author="Tri Le" w:date="2021-07-12T18:43:00Z">
        <w:r w:rsidR="00CA6469" w:rsidRPr="00E53B18" w:rsidDel="0023115A">
          <w:rPr>
            <w:rFonts w:ascii="Times New Roman" w:hAnsi="Times New Roman" w:cs="Times New Roman"/>
            <w:rPrChange w:id="7077" w:author="Tri Le" w:date="2021-07-13T20:26:00Z">
              <w:rPr>
                <w:rFonts w:ascii="Cambria" w:hAnsi="Cambria"/>
              </w:rPr>
            </w:rPrChange>
          </w:rPr>
          <w:delText>sludge cake</w:delText>
        </w:r>
      </w:del>
      <w:ins w:id="7078" w:author="Tri Le" w:date="2021-07-12T18:43:00Z">
        <w:r w:rsidR="0023115A" w:rsidRPr="00E53B18">
          <w:rPr>
            <w:rFonts w:ascii="Times New Roman" w:hAnsi="Times New Roman" w:cs="Times New Roman"/>
            <w:rPrChange w:id="7079" w:author="Tri Le" w:date="2021-07-13T20:26:00Z">
              <w:rPr>
                <w:rFonts w:ascii="Cambria" w:hAnsi="Cambria"/>
              </w:rPr>
            </w:rPrChange>
          </w:rPr>
          <w:t>SC</w:t>
        </w:r>
      </w:ins>
      <w:r w:rsidR="00CA6469" w:rsidRPr="00E53B18">
        <w:rPr>
          <w:rFonts w:ascii="Times New Roman" w:hAnsi="Times New Roman" w:cs="Times New Roman"/>
          <w:rPrChange w:id="7080" w:author="Tri Le" w:date="2021-07-13T20:26:00Z">
            <w:rPr>
              <w:rFonts w:ascii="Cambria" w:hAnsi="Cambria"/>
            </w:rPr>
          </w:rPrChange>
        </w:rPr>
        <w:t xml:space="preserve"> samples. This reduction of viral gene copies of Adenovirus may be due to efficient digestion in the </w:t>
      </w:r>
      <w:del w:id="7081" w:author="Tri Le" w:date="2021-07-12T18:43:00Z">
        <w:r w:rsidR="00CA6469" w:rsidRPr="00E53B18" w:rsidDel="00872E4B">
          <w:rPr>
            <w:rFonts w:ascii="Times New Roman" w:hAnsi="Times New Roman" w:cs="Times New Roman"/>
            <w:rPrChange w:id="7082" w:author="Tri Le" w:date="2021-07-13T20:26:00Z">
              <w:rPr>
                <w:rFonts w:ascii="Cambria" w:hAnsi="Cambria"/>
              </w:rPr>
            </w:rPrChange>
          </w:rPr>
          <w:delText>activated sludge</w:delText>
        </w:r>
      </w:del>
      <w:ins w:id="7083" w:author="Tri Le" w:date="2021-07-12T18:43:00Z">
        <w:r w:rsidR="00872E4B" w:rsidRPr="00E53B18">
          <w:rPr>
            <w:rFonts w:ascii="Times New Roman" w:hAnsi="Times New Roman" w:cs="Times New Roman"/>
            <w:rPrChange w:id="7084" w:author="Tri Le" w:date="2021-07-13T20:26:00Z">
              <w:rPr>
                <w:rFonts w:ascii="Cambria" w:hAnsi="Cambria"/>
              </w:rPr>
            </w:rPrChange>
          </w:rPr>
          <w:t>AS</w:t>
        </w:r>
      </w:ins>
      <w:r w:rsidR="00CA6469" w:rsidRPr="00E53B18">
        <w:rPr>
          <w:rFonts w:ascii="Times New Roman" w:hAnsi="Times New Roman" w:cs="Times New Roman"/>
          <w:rPrChange w:id="7085" w:author="Tri Le" w:date="2021-07-13T20:26:00Z">
            <w:rPr>
              <w:rFonts w:ascii="Cambria" w:hAnsi="Cambria"/>
            </w:rPr>
          </w:rPrChange>
        </w:rPr>
        <w:t xml:space="preserve"> and the anaerobic digestio</w:t>
      </w:r>
      <w:r w:rsidR="00A3792B" w:rsidRPr="00E53B18">
        <w:rPr>
          <w:rFonts w:ascii="Times New Roman" w:hAnsi="Times New Roman" w:cs="Times New Roman"/>
          <w:rPrChange w:id="7086" w:author="Tri Le" w:date="2021-07-13T20:26:00Z">
            <w:rPr>
              <w:rFonts w:ascii="Cambria" w:hAnsi="Cambria"/>
            </w:rPr>
          </w:rPrChange>
        </w:rPr>
        <w:t xml:space="preserve">n process </w:t>
      </w:r>
      <w:r w:rsidR="00CA6469" w:rsidRPr="00E53B18">
        <w:rPr>
          <w:rFonts w:ascii="Times New Roman" w:hAnsi="Times New Roman" w:cs="Times New Roman"/>
          <w:rPrChange w:id="7087" w:author="Tri Le" w:date="2021-07-13T20:26:00Z">
            <w:rPr>
              <w:rFonts w:ascii="Cambria" w:hAnsi="Cambria"/>
            </w:rPr>
          </w:rPrChange>
        </w:rPr>
        <w:t>(</w:t>
      </w:r>
      <w:del w:id="7088" w:author="Tri Le" w:date="2021-07-12T18:43:00Z">
        <w:r w:rsidR="00CA6469" w:rsidRPr="00E53B18" w:rsidDel="00786FC6">
          <w:rPr>
            <w:rFonts w:ascii="Times New Roman" w:hAnsi="Times New Roman" w:cs="Times New Roman"/>
            <w:rPrChange w:id="7089" w:author="Tri Le" w:date="2021-07-13T20:26:00Z">
              <w:rPr>
                <w:rFonts w:ascii="Cambria" w:hAnsi="Cambria"/>
              </w:rPr>
            </w:rPrChange>
          </w:rPr>
          <w:delText>sludge cake</w:delText>
        </w:r>
      </w:del>
      <w:ins w:id="7090" w:author="Tri Le" w:date="2021-07-12T18:43:00Z">
        <w:r w:rsidR="00786FC6" w:rsidRPr="00E53B18">
          <w:rPr>
            <w:rFonts w:ascii="Times New Roman" w:hAnsi="Times New Roman" w:cs="Times New Roman"/>
            <w:rPrChange w:id="7091" w:author="Tri Le" w:date="2021-07-13T20:26:00Z">
              <w:rPr>
                <w:rFonts w:ascii="Cambria" w:hAnsi="Cambria"/>
              </w:rPr>
            </w:rPrChange>
          </w:rPr>
          <w:t>SC</w:t>
        </w:r>
      </w:ins>
      <w:r w:rsidR="00CA6469" w:rsidRPr="00E53B18">
        <w:rPr>
          <w:rFonts w:ascii="Times New Roman" w:hAnsi="Times New Roman" w:cs="Times New Roman"/>
          <w:rPrChange w:id="7092" w:author="Tri Le" w:date="2021-07-13T20:26:00Z">
            <w:rPr>
              <w:rFonts w:ascii="Cambria" w:hAnsi="Cambria"/>
            </w:rPr>
          </w:rPrChange>
        </w:rPr>
        <w:t xml:space="preserve">). Meanwhile, plant viruses such as PMMV remain more stable (in terms of biomass) during these digestion processes (Jumat et al. 2017). </w:t>
      </w:r>
    </w:p>
    <w:p w14:paraId="6E049F3B" w14:textId="37D191A9" w:rsidR="009746F3" w:rsidRPr="00E53B18" w:rsidRDefault="00CA6469" w:rsidP="009746F3">
      <w:pPr>
        <w:widowControl w:val="0"/>
        <w:autoSpaceDE w:val="0"/>
        <w:autoSpaceDN w:val="0"/>
        <w:adjustRightInd w:val="0"/>
        <w:spacing w:after="240" w:line="480" w:lineRule="auto"/>
        <w:jc w:val="both"/>
        <w:rPr>
          <w:rFonts w:ascii="Times New Roman" w:hAnsi="Times New Roman" w:cs="Times New Roman"/>
          <w:rPrChange w:id="7093" w:author="Tri Le" w:date="2021-07-13T20:26:00Z">
            <w:rPr>
              <w:rFonts w:ascii="Cambria" w:hAnsi="Cambria"/>
            </w:rPr>
          </w:rPrChange>
        </w:rPr>
      </w:pPr>
      <w:r w:rsidRPr="00E53B18">
        <w:rPr>
          <w:rFonts w:ascii="Times New Roman" w:hAnsi="Times New Roman" w:cs="Times New Roman"/>
          <w:rPrChange w:id="7094" w:author="Tri Le" w:date="2021-07-13T20:26:00Z">
            <w:rPr>
              <w:rFonts w:ascii="Cambria" w:hAnsi="Cambria"/>
            </w:rPr>
          </w:rPrChange>
        </w:rPr>
        <w:lastRenderedPageBreak/>
        <w:t xml:space="preserve">The higher presence of </w:t>
      </w:r>
      <w:commentRangeStart w:id="7095"/>
      <w:r w:rsidRPr="00E53B18">
        <w:rPr>
          <w:rFonts w:ascii="Times New Roman" w:hAnsi="Times New Roman" w:cs="Times New Roman"/>
          <w:rPrChange w:id="7096" w:author="Tri Le" w:date="2021-07-13T20:26:00Z">
            <w:rPr>
              <w:rFonts w:ascii="Cambria" w:hAnsi="Cambria"/>
            </w:rPr>
          </w:rPrChange>
        </w:rPr>
        <w:t xml:space="preserve">Rotavirus </w:t>
      </w:r>
      <w:commentRangeEnd w:id="7095"/>
      <w:r w:rsidR="00C9712E" w:rsidRPr="00E53B18">
        <w:rPr>
          <w:rStyle w:val="CommentReference"/>
          <w:rFonts w:ascii="Times New Roman" w:hAnsi="Times New Roman" w:cs="Times New Roman"/>
          <w:sz w:val="24"/>
          <w:szCs w:val="24"/>
          <w:rPrChange w:id="7097" w:author="Tri Le" w:date="2021-07-13T20:26:00Z">
            <w:rPr>
              <w:rStyle w:val="CommentReference"/>
            </w:rPr>
          </w:rPrChange>
        </w:rPr>
        <w:commentReference w:id="7095"/>
      </w:r>
      <w:r w:rsidRPr="00E53B18">
        <w:rPr>
          <w:rFonts w:ascii="Times New Roman" w:hAnsi="Times New Roman" w:cs="Times New Roman"/>
          <w:rPrChange w:id="7098" w:author="Tri Le" w:date="2021-07-13T20:26:00Z">
            <w:rPr>
              <w:rFonts w:ascii="Cambria" w:hAnsi="Cambria"/>
            </w:rPr>
          </w:rPrChange>
        </w:rPr>
        <w:t xml:space="preserve">gene copies in the </w:t>
      </w:r>
      <w:del w:id="7099" w:author="Tri Le" w:date="2021-07-12T18:43:00Z">
        <w:r w:rsidRPr="00E53B18" w:rsidDel="009120BF">
          <w:rPr>
            <w:rFonts w:ascii="Times New Roman" w:hAnsi="Times New Roman" w:cs="Times New Roman"/>
            <w:rPrChange w:id="7100" w:author="Tri Le" w:date="2021-07-13T20:26:00Z">
              <w:rPr>
                <w:rFonts w:ascii="Cambria" w:hAnsi="Cambria"/>
              </w:rPr>
            </w:rPrChange>
          </w:rPr>
          <w:delText xml:space="preserve">effluents </w:delText>
        </w:r>
      </w:del>
      <w:ins w:id="7101" w:author="Tri Le" w:date="2021-07-12T18:43:00Z">
        <w:r w:rsidR="009120BF" w:rsidRPr="00E53B18">
          <w:rPr>
            <w:rFonts w:ascii="Times New Roman" w:hAnsi="Times New Roman" w:cs="Times New Roman"/>
            <w:rPrChange w:id="7102" w:author="Tri Le" w:date="2021-07-13T20:26:00Z">
              <w:rPr>
                <w:rFonts w:ascii="Cambria" w:hAnsi="Cambria"/>
              </w:rPr>
            </w:rPrChange>
          </w:rPr>
          <w:t xml:space="preserve">EF </w:t>
        </w:r>
      </w:ins>
      <w:r w:rsidRPr="00E53B18">
        <w:rPr>
          <w:rFonts w:ascii="Times New Roman" w:hAnsi="Times New Roman" w:cs="Times New Roman"/>
          <w:rPrChange w:id="7103" w:author="Tri Le" w:date="2021-07-13T20:26:00Z">
            <w:rPr>
              <w:rFonts w:ascii="Cambria" w:hAnsi="Cambria"/>
            </w:rPr>
          </w:rPrChange>
        </w:rPr>
        <w:t xml:space="preserve">during the winter season may indicate a higher risk of transmission during </w:t>
      </w:r>
      <w:del w:id="7104" w:author="muyaguari@yahoo.com" w:date="2021-05-19T21:43:00Z">
        <w:r w:rsidRPr="00E53B18" w:rsidDel="00C9712E">
          <w:rPr>
            <w:rFonts w:ascii="Times New Roman" w:hAnsi="Times New Roman" w:cs="Times New Roman"/>
            <w:rPrChange w:id="7105" w:author="Tri Le" w:date="2021-07-13T20:26:00Z">
              <w:rPr>
                <w:rFonts w:ascii="Cambria" w:hAnsi="Cambria"/>
              </w:rPr>
            </w:rPrChange>
          </w:rPr>
          <w:delText xml:space="preserve">the </w:delText>
        </w:r>
      </w:del>
      <w:r w:rsidRPr="00E53B18">
        <w:rPr>
          <w:rFonts w:ascii="Times New Roman" w:hAnsi="Times New Roman" w:cs="Times New Roman"/>
          <w:rPrChange w:id="7106" w:author="Tri Le" w:date="2021-07-13T20:26:00Z">
            <w:rPr>
              <w:rFonts w:ascii="Cambria" w:hAnsi="Cambria"/>
            </w:rPr>
          </w:rPrChange>
        </w:rPr>
        <w:t>cold s</w:t>
      </w:r>
      <w:r w:rsidR="0017703A" w:rsidRPr="00E53B18">
        <w:rPr>
          <w:rFonts w:ascii="Times New Roman" w:hAnsi="Times New Roman" w:cs="Times New Roman"/>
          <w:rPrChange w:id="7107" w:author="Tri Le" w:date="2021-07-13T20:26:00Z">
            <w:rPr>
              <w:rFonts w:ascii="Cambria" w:hAnsi="Cambria"/>
            </w:rPr>
          </w:rPrChange>
        </w:rPr>
        <w:t>easons (Atabak</w:t>
      </w:r>
      <w:r w:rsidR="00B231F4" w:rsidRPr="00E53B18">
        <w:rPr>
          <w:rFonts w:ascii="Times New Roman" w:hAnsi="Times New Roman" w:cs="Times New Roman"/>
          <w:rPrChange w:id="7108" w:author="Tri Le" w:date="2021-07-13T20:26:00Z">
            <w:rPr>
              <w:rFonts w:ascii="Cambria" w:hAnsi="Cambria"/>
            </w:rPr>
          </w:rPrChange>
        </w:rPr>
        <w:t>hsh et al. 2020</w:t>
      </w:r>
      <w:r w:rsidR="0017703A" w:rsidRPr="00E53B18">
        <w:rPr>
          <w:rFonts w:ascii="Times New Roman" w:hAnsi="Times New Roman" w:cs="Times New Roman"/>
          <w:rPrChange w:id="7109" w:author="Tri Le" w:date="2021-07-13T20:26:00Z">
            <w:rPr>
              <w:rFonts w:ascii="Cambria" w:hAnsi="Cambria"/>
            </w:rPr>
          </w:rPrChange>
        </w:rPr>
        <w:t xml:space="preserve">), since it has been previously reported that </w:t>
      </w:r>
      <w:r w:rsidRPr="00E53B18">
        <w:rPr>
          <w:rFonts w:ascii="Times New Roman" w:hAnsi="Times New Roman" w:cs="Times New Roman"/>
          <w:rPrChange w:id="7110" w:author="Tri Le" w:date="2021-07-13T20:26:00Z">
            <w:rPr>
              <w:rFonts w:ascii="Cambria" w:hAnsi="Cambria"/>
            </w:rPr>
          </w:rPrChange>
        </w:rPr>
        <w:t xml:space="preserve">a greater presence of rotaviruses in </w:t>
      </w:r>
      <w:del w:id="7111" w:author="Tri Le" w:date="2021-07-12T18:43:00Z">
        <w:r w:rsidRPr="00E53B18" w:rsidDel="00663CF5">
          <w:rPr>
            <w:rFonts w:ascii="Times New Roman" w:hAnsi="Times New Roman" w:cs="Times New Roman"/>
            <w:rPrChange w:id="7112" w:author="Tri Le" w:date="2021-07-13T20:26:00Z">
              <w:rPr>
                <w:rFonts w:ascii="Cambria" w:hAnsi="Cambria"/>
              </w:rPr>
            </w:rPrChange>
          </w:rPr>
          <w:delText xml:space="preserve">effluents </w:delText>
        </w:r>
      </w:del>
      <w:ins w:id="7113" w:author="Tri Le" w:date="2021-07-12T18:43:00Z">
        <w:r w:rsidR="00663CF5" w:rsidRPr="00E53B18">
          <w:rPr>
            <w:rFonts w:ascii="Times New Roman" w:hAnsi="Times New Roman" w:cs="Times New Roman"/>
            <w:rPrChange w:id="7114" w:author="Tri Le" w:date="2021-07-13T20:26:00Z">
              <w:rPr>
                <w:rFonts w:ascii="Cambria" w:hAnsi="Cambria"/>
              </w:rPr>
            </w:rPrChange>
          </w:rPr>
          <w:t xml:space="preserve">EF </w:t>
        </w:r>
      </w:ins>
      <w:r w:rsidR="0017703A" w:rsidRPr="00E53B18">
        <w:rPr>
          <w:rFonts w:ascii="Times New Roman" w:hAnsi="Times New Roman" w:cs="Times New Roman"/>
          <w:rPrChange w:id="7115" w:author="Tri Le" w:date="2021-07-13T20:26:00Z">
            <w:rPr>
              <w:rFonts w:ascii="Cambria" w:hAnsi="Cambria"/>
            </w:rPr>
          </w:rPrChange>
        </w:rPr>
        <w:t xml:space="preserve">are found </w:t>
      </w:r>
      <w:r w:rsidRPr="00E53B18">
        <w:rPr>
          <w:rFonts w:ascii="Times New Roman" w:hAnsi="Times New Roman" w:cs="Times New Roman"/>
          <w:rPrChange w:id="7116" w:author="Tri Le" w:date="2021-07-13T20:26:00Z">
            <w:rPr>
              <w:rFonts w:ascii="Cambria" w:hAnsi="Cambria"/>
            </w:rPr>
          </w:rPrChange>
        </w:rPr>
        <w:t>during the winter season</w:t>
      </w:r>
      <w:r w:rsidR="0017703A" w:rsidRPr="00E53B18">
        <w:rPr>
          <w:rFonts w:ascii="Times New Roman" w:hAnsi="Times New Roman" w:cs="Times New Roman"/>
          <w:rPrChange w:id="7117" w:author="Tri Le" w:date="2021-07-13T20:26:00Z">
            <w:rPr>
              <w:rFonts w:ascii="Cambria" w:hAnsi="Cambria"/>
            </w:rPr>
          </w:rPrChange>
        </w:rPr>
        <w:t xml:space="preserve"> (Li et al. 2011)</w:t>
      </w:r>
      <w:r w:rsidRPr="00E53B18">
        <w:rPr>
          <w:rFonts w:ascii="Times New Roman" w:hAnsi="Times New Roman" w:cs="Times New Roman"/>
          <w:rPrChange w:id="7118" w:author="Tri Le" w:date="2021-07-13T20:26:00Z">
            <w:rPr>
              <w:rFonts w:ascii="Cambria" w:hAnsi="Cambria"/>
            </w:rPr>
          </w:rPrChange>
        </w:rPr>
        <w:t xml:space="preserve">. </w:t>
      </w:r>
    </w:p>
    <w:p w14:paraId="18591B20" w14:textId="4358CA6A" w:rsidR="009746F3" w:rsidRPr="00E53B18" w:rsidRDefault="00CA6469" w:rsidP="009746F3">
      <w:pPr>
        <w:widowControl w:val="0"/>
        <w:autoSpaceDE w:val="0"/>
        <w:autoSpaceDN w:val="0"/>
        <w:adjustRightInd w:val="0"/>
        <w:spacing w:after="240" w:line="480" w:lineRule="auto"/>
        <w:jc w:val="both"/>
        <w:rPr>
          <w:rFonts w:ascii="Times New Roman" w:hAnsi="Times New Roman" w:cs="Times New Roman"/>
          <w:strike/>
          <w:rPrChange w:id="7119" w:author="Tri Le" w:date="2021-07-13T20:26:00Z">
            <w:rPr>
              <w:rFonts w:ascii="Cambria" w:hAnsi="Cambria"/>
            </w:rPr>
          </w:rPrChange>
        </w:rPr>
      </w:pPr>
      <w:r w:rsidRPr="00E53B18">
        <w:rPr>
          <w:rFonts w:ascii="Times New Roman" w:hAnsi="Times New Roman" w:cs="Times New Roman"/>
          <w:rPrChange w:id="7120" w:author="Tri Le" w:date="2021-07-13T20:26:00Z">
            <w:rPr>
              <w:rFonts w:ascii="Cambria" w:hAnsi="Cambria"/>
            </w:rPr>
          </w:rPrChange>
        </w:rPr>
        <w:t xml:space="preserve">The negative results of </w:t>
      </w:r>
      <w:commentRangeStart w:id="7121"/>
      <w:r w:rsidRPr="00E53B18">
        <w:rPr>
          <w:rFonts w:ascii="Times New Roman" w:hAnsi="Times New Roman" w:cs="Times New Roman"/>
          <w:rPrChange w:id="7122" w:author="Tri Le" w:date="2021-07-13T20:26:00Z">
            <w:rPr>
              <w:rFonts w:ascii="Cambria" w:hAnsi="Cambria"/>
            </w:rPr>
          </w:rPrChange>
        </w:rPr>
        <w:t xml:space="preserve">Sapovirus </w:t>
      </w:r>
      <w:commentRangeEnd w:id="7121"/>
      <w:r w:rsidR="00C9712E" w:rsidRPr="00E53B18">
        <w:rPr>
          <w:rStyle w:val="CommentReference"/>
          <w:rFonts w:ascii="Times New Roman" w:hAnsi="Times New Roman" w:cs="Times New Roman"/>
          <w:sz w:val="24"/>
          <w:szCs w:val="24"/>
          <w:rPrChange w:id="7123" w:author="Tri Le" w:date="2021-07-13T20:26:00Z">
            <w:rPr>
              <w:rStyle w:val="CommentReference"/>
            </w:rPr>
          </w:rPrChange>
        </w:rPr>
        <w:commentReference w:id="7121"/>
      </w:r>
      <w:r w:rsidRPr="00E53B18">
        <w:rPr>
          <w:rFonts w:ascii="Times New Roman" w:hAnsi="Times New Roman" w:cs="Times New Roman"/>
          <w:rPrChange w:id="7124" w:author="Tri Le" w:date="2021-07-13T20:26:00Z">
            <w:rPr>
              <w:rFonts w:ascii="Cambria" w:hAnsi="Cambria"/>
            </w:rPr>
          </w:rPrChange>
        </w:rPr>
        <w:t>(Sav1, Sav124, and Sav5) across all wastewater treatment stages during the fall and winter season are consistent with a report by Varela et al. (2018</w:t>
      </w:r>
      <w:r w:rsidR="0085305B" w:rsidRPr="00E53B18">
        <w:rPr>
          <w:rFonts w:ascii="Times New Roman" w:hAnsi="Times New Roman" w:cs="Times New Roman"/>
          <w:rPrChange w:id="7125" w:author="Tri Le" w:date="2021-07-13T20:26:00Z">
            <w:rPr>
              <w:rFonts w:ascii="Cambria" w:hAnsi="Cambria"/>
            </w:rPr>
          </w:rPrChange>
        </w:rPr>
        <w:t xml:space="preserve">) using samples from a wastewater treatment plant in Tunisia. </w:t>
      </w:r>
      <w:r w:rsidR="0017703A" w:rsidRPr="00E53B18">
        <w:rPr>
          <w:rFonts w:ascii="Times New Roman" w:hAnsi="Times New Roman" w:cs="Times New Roman"/>
          <w:rPrChange w:id="7126" w:author="Tri Le" w:date="2021-07-13T20:26:00Z">
            <w:rPr>
              <w:rFonts w:ascii="Cambria" w:hAnsi="Cambria"/>
            </w:rPr>
          </w:rPrChange>
        </w:rPr>
        <w:t xml:space="preserve">Their </w:t>
      </w:r>
      <w:r w:rsidRPr="00E53B18">
        <w:rPr>
          <w:rFonts w:ascii="Times New Roman" w:hAnsi="Times New Roman" w:cs="Times New Roman"/>
          <w:rPrChange w:id="7127" w:author="Tri Le" w:date="2021-07-13T20:26:00Z">
            <w:rPr>
              <w:rFonts w:ascii="Cambria" w:hAnsi="Cambria"/>
            </w:rPr>
          </w:rPrChange>
        </w:rPr>
        <w:t>resul</w:t>
      </w:r>
      <w:r w:rsidR="00A3792B" w:rsidRPr="00E53B18">
        <w:rPr>
          <w:rFonts w:ascii="Times New Roman" w:hAnsi="Times New Roman" w:cs="Times New Roman"/>
          <w:rPrChange w:id="7128" w:author="Tri Le" w:date="2021-07-13T20:26:00Z">
            <w:rPr>
              <w:rFonts w:ascii="Cambria" w:hAnsi="Cambria"/>
            </w:rPr>
          </w:rPrChange>
        </w:rPr>
        <w:t>ts did not support the</w:t>
      </w:r>
      <w:r w:rsidRPr="00E53B18">
        <w:rPr>
          <w:rFonts w:ascii="Times New Roman" w:hAnsi="Times New Roman" w:cs="Times New Roman"/>
          <w:rPrChange w:id="7129" w:author="Tri Le" w:date="2021-07-13T20:26:00Z">
            <w:rPr>
              <w:rFonts w:ascii="Cambria" w:hAnsi="Cambria"/>
            </w:rPr>
          </w:rPrChange>
        </w:rPr>
        <w:t xml:space="preserve"> general belief that the peak of detection of Sapovirus </w:t>
      </w:r>
      <w:del w:id="7130" w:author="muyaguari@yahoo.com" w:date="2021-05-19T21:49:00Z">
        <w:r w:rsidR="0017703A" w:rsidRPr="00E53B18" w:rsidDel="00C9712E">
          <w:rPr>
            <w:rFonts w:ascii="Times New Roman" w:hAnsi="Times New Roman" w:cs="Times New Roman"/>
            <w:rPrChange w:id="7131" w:author="Tri Le" w:date="2021-07-13T20:26:00Z">
              <w:rPr>
                <w:rFonts w:ascii="Cambria" w:hAnsi="Cambria"/>
              </w:rPr>
            </w:rPrChange>
          </w:rPr>
          <w:delText>is</w:delText>
        </w:r>
        <w:r w:rsidRPr="00E53B18" w:rsidDel="00C9712E">
          <w:rPr>
            <w:rFonts w:ascii="Times New Roman" w:hAnsi="Times New Roman" w:cs="Times New Roman"/>
            <w:rPrChange w:id="7132" w:author="Tri Le" w:date="2021-07-13T20:26:00Z">
              <w:rPr>
                <w:rFonts w:ascii="Cambria" w:hAnsi="Cambria"/>
              </w:rPr>
            </w:rPrChange>
          </w:rPr>
          <w:delText xml:space="preserve"> </w:delText>
        </w:r>
      </w:del>
      <w:ins w:id="7133" w:author="muyaguari@yahoo.com" w:date="2021-05-19T21:49:00Z">
        <w:r w:rsidR="00C9712E" w:rsidRPr="00E53B18">
          <w:rPr>
            <w:rFonts w:ascii="Times New Roman" w:hAnsi="Times New Roman" w:cs="Times New Roman"/>
            <w:rPrChange w:id="7134" w:author="Tri Le" w:date="2021-07-13T20:26:00Z">
              <w:rPr>
                <w:rFonts w:ascii="Cambria" w:hAnsi="Cambria"/>
              </w:rPr>
            </w:rPrChange>
          </w:rPr>
          <w:t xml:space="preserve">occurs </w:t>
        </w:r>
      </w:ins>
      <w:r w:rsidRPr="00E53B18">
        <w:rPr>
          <w:rFonts w:ascii="Times New Roman" w:hAnsi="Times New Roman" w:cs="Times New Roman"/>
          <w:rPrChange w:id="7135" w:author="Tri Le" w:date="2021-07-13T20:26:00Z">
            <w:rPr>
              <w:rFonts w:ascii="Cambria" w:hAnsi="Cambria"/>
            </w:rPr>
          </w:rPrChange>
        </w:rPr>
        <w:t>during the cold and rainy months of the year.</w:t>
      </w:r>
      <w:r w:rsidR="0085305B" w:rsidRPr="00E53B18">
        <w:rPr>
          <w:rFonts w:ascii="Times New Roman" w:hAnsi="Times New Roman" w:cs="Times New Roman"/>
          <w:rPrChange w:id="7136" w:author="Tri Le" w:date="2021-07-13T20:26:00Z">
            <w:rPr>
              <w:rFonts w:ascii="Cambria" w:hAnsi="Cambria"/>
            </w:rPr>
          </w:rPrChange>
        </w:rPr>
        <w:t xml:space="preserve"> However, quantitative detection of sapovirus in wastewater and river water in Japan showed an increased concentration of sapoviruses in influents between winter and spring (December to May), but a decrease in sapovirus concentration during </w:t>
      </w:r>
      <w:r w:rsidR="00224B74" w:rsidRPr="00E53B18">
        <w:rPr>
          <w:rFonts w:ascii="Times New Roman" w:hAnsi="Times New Roman" w:cs="Times New Roman"/>
          <w:rPrChange w:id="7137" w:author="Tri Le" w:date="2021-07-13T20:26:00Z">
            <w:rPr>
              <w:rFonts w:ascii="Cambria" w:hAnsi="Cambria"/>
            </w:rPr>
          </w:rPrChange>
        </w:rPr>
        <w:t>the summer and autumn months (July to</w:t>
      </w:r>
      <w:r w:rsidR="0085305B" w:rsidRPr="00E53B18">
        <w:rPr>
          <w:rFonts w:ascii="Times New Roman" w:hAnsi="Times New Roman" w:cs="Times New Roman"/>
          <w:rPrChange w:id="7138" w:author="Tri Le" w:date="2021-07-13T20:26:00Z">
            <w:rPr>
              <w:rFonts w:ascii="Cambria" w:hAnsi="Cambria"/>
            </w:rPr>
          </w:rPrChange>
        </w:rPr>
        <w:t xml:space="preserve"> October</w:t>
      </w:r>
      <w:r w:rsidR="00224B74" w:rsidRPr="00E53B18">
        <w:rPr>
          <w:rFonts w:ascii="Times New Roman" w:hAnsi="Times New Roman" w:cs="Times New Roman"/>
          <w:rPrChange w:id="7139" w:author="Tri Le" w:date="2021-07-13T20:26:00Z">
            <w:rPr>
              <w:rFonts w:ascii="Cambria" w:hAnsi="Cambria"/>
            </w:rPr>
          </w:rPrChange>
        </w:rPr>
        <w:t>)</w:t>
      </w:r>
      <w:r w:rsidR="0085305B" w:rsidRPr="00E53B18">
        <w:rPr>
          <w:rFonts w:ascii="Times New Roman" w:hAnsi="Times New Roman" w:cs="Times New Roman"/>
          <w:rPrChange w:id="7140" w:author="Tri Le" w:date="2021-07-13T20:26:00Z">
            <w:rPr>
              <w:rFonts w:ascii="Cambria" w:hAnsi="Cambria"/>
            </w:rPr>
          </w:rPrChange>
        </w:rPr>
        <w:t xml:space="preserve"> (Haramoto et al. 2008).</w:t>
      </w:r>
      <w:ins w:id="7141" w:author="Tri Le" w:date="2021-07-09T17:49:00Z">
        <w:r w:rsidR="00A507C7" w:rsidRPr="00E53B18">
          <w:rPr>
            <w:rFonts w:ascii="Times New Roman" w:hAnsi="Times New Roman" w:cs="Times New Roman"/>
            <w:rPrChange w:id="7142" w:author="Tri Le" w:date="2021-07-13T20:26:00Z">
              <w:rPr>
                <w:rFonts w:ascii="Cambria" w:hAnsi="Cambria"/>
              </w:rPr>
            </w:rPrChange>
          </w:rPr>
          <w:t xml:space="preserve"> </w:t>
        </w:r>
        <w:commentRangeStart w:id="7143"/>
        <w:r w:rsidR="00A507C7" w:rsidRPr="00E53B18">
          <w:rPr>
            <w:rFonts w:ascii="Times New Roman" w:hAnsi="Times New Roman" w:cs="Times New Roman"/>
            <w:rPrChange w:id="7144" w:author="Tri Le" w:date="2021-07-13T20:26:00Z">
              <w:rPr>
                <w:rFonts w:ascii="Cambria" w:hAnsi="Cambria"/>
              </w:rPr>
            </w:rPrChange>
          </w:rPr>
          <w:t>As a result, there might be other factors that can influence wastewater sapovirus concentrations</w:t>
        </w:r>
      </w:ins>
      <w:commentRangeEnd w:id="7143"/>
      <w:r w:rsidR="00B84890" w:rsidRPr="00E53B18">
        <w:rPr>
          <w:rStyle w:val="CommentReference"/>
          <w:rFonts w:ascii="Times New Roman" w:hAnsi="Times New Roman" w:cs="Times New Roman"/>
          <w:sz w:val="24"/>
          <w:szCs w:val="24"/>
          <w:rPrChange w:id="7145" w:author="Tri Le" w:date="2021-07-13T20:26:00Z">
            <w:rPr>
              <w:rStyle w:val="CommentReference"/>
            </w:rPr>
          </w:rPrChange>
        </w:rPr>
        <w:commentReference w:id="7143"/>
      </w:r>
      <w:ins w:id="7146" w:author="Tri Le" w:date="2021-07-09T17:49:00Z">
        <w:r w:rsidR="00A507C7" w:rsidRPr="00E53B18">
          <w:rPr>
            <w:rFonts w:ascii="Times New Roman" w:hAnsi="Times New Roman" w:cs="Times New Roman"/>
            <w:rPrChange w:id="7147" w:author="Tri Le" w:date="2021-07-13T20:26:00Z">
              <w:rPr>
                <w:rFonts w:ascii="Cambria" w:hAnsi="Cambria"/>
              </w:rPr>
            </w:rPrChange>
          </w:rPr>
          <w:t>.</w:t>
        </w:r>
      </w:ins>
      <w:del w:id="7148" w:author="Tri Le" w:date="2021-07-12T18:46:00Z">
        <w:r w:rsidR="00F56E58" w:rsidRPr="00E53B18" w:rsidDel="00CB5CBC">
          <w:rPr>
            <w:rFonts w:ascii="Times New Roman" w:hAnsi="Times New Roman" w:cs="Times New Roman"/>
            <w:rPrChange w:id="7149" w:author="Tri Le" w:date="2021-07-13T20:26:00Z">
              <w:rPr>
                <w:rFonts w:ascii="Cambria" w:hAnsi="Cambria"/>
              </w:rPr>
            </w:rPrChange>
          </w:rPr>
          <w:delText xml:space="preserve"> </w:delText>
        </w:r>
        <w:commentRangeStart w:id="7150"/>
        <w:r w:rsidR="00F56E58" w:rsidRPr="00E53B18" w:rsidDel="00CB5CBC">
          <w:rPr>
            <w:rFonts w:ascii="Times New Roman" w:hAnsi="Times New Roman" w:cs="Times New Roman"/>
            <w:strike/>
            <w:rPrChange w:id="7151" w:author="Tri Le" w:date="2021-07-13T20:26:00Z">
              <w:rPr>
                <w:rFonts w:ascii="Cambria" w:hAnsi="Cambria"/>
              </w:rPr>
            </w:rPrChange>
          </w:rPr>
          <w:delText>As a result, the concentration of sapoviruses in waste</w:delText>
        </w:r>
        <w:r w:rsidR="00CB7ABC" w:rsidRPr="00E53B18" w:rsidDel="00CB5CBC">
          <w:rPr>
            <w:rFonts w:ascii="Times New Roman" w:hAnsi="Times New Roman" w:cs="Times New Roman"/>
            <w:strike/>
            <w:rPrChange w:id="7152" w:author="Tri Le" w:date="2021-07-13T20:26:00Z">
              <w:rPr>
                <w:rFonts w:ascii="Cambria" w:hAnsi="Cambria"/>
              </w:rPr>
            </w:rPrChange>
          </w:rPr>
          <w:delText xml:space="preserve">water can vary across the world </w:delText>
        </w:r>
        <w:r w:rsidR="00F56E58" w:rsidRPr="00E53B18" w:rsidDel="00CB5CBC">
          <w:rPr>
            <w:rFonts w:ascii="Times New Roman" w:hAnsi="Times New Roman" w:cs="Times New Roman"/>
            <w:strike/>
            <w:rPrChange w:id="7153" w:author="Tri Le" w:date="2021-07-13T20:26:00Z">
              <w:rPr>
                <w:rFonts w:ascii="Cambria" w:hAnsi="Cambria"/>
              </w:rPr>
            </w:rPrChange>
          </w:rPr>
          <w:delText>due to seasonal variability.</w:delText>
        </w:r>
        <w:r w:rsidR="0085305B" w:rsidRPr="00E53B18" w:rsidDel="00CB5CBC">
          <w:rPr>
            <w:rFonts w:ascii="Times New Roman" w:hAnsi="Times New Roman" w:cs="Times New Roman"/>
            <w:strike/>
            <w:rPrChange w:id="7154" w:author="Tri Le" w:date="2021-07-13T20:26:00Z">
              <w:rPr>
                <w:rFonts w:ascii="Cambria" w:hAnsi="Cambria"/>
              </w:rPr>
            </w:rPrChange>
          </w:rPr>
          <w:delText xml:space="preserve"> </w:delText>
        </w:r>
        <w:commentRangeEnd w:id="7150"/>
        <w:r w:rsidR="00C9712E" w:rsidRPr="00E53B18" w:rsidDel="00CB5CBC">
          <w:rPr>
            <w:rStyle w:val="CommentReference"/>
            <w:rFonts w:ascii="Times New Roman" w:hAnsi="Times New Roman" w:cs="Times New Roman"/>
            <w:strike/>
            <w:sz w:val="24"/>
            <w:szCs w:val="24"/>
            <w:rPrChange w:id="7155" w:author="Tri Le" w:date="2021-07-13T20:26:00Z">
              <w:rPr>
                <w:rStyle w:val="CommentReference"/>
              </w:rPr>
            </w:rPrChange>
          </w:rPr>
          <w:commentReference w:id="7150"/>
        </w:r>
      </w:del>
    </w:p>
    <w:p w14:paraId="1641E093" w14:textId="3CD39538" w:rsidR="009746F3" w:rsidRPr="00E53B18" w:rsidRDefault="00CA6469" w:rsidP="009746F3">
      <w:pPr>
        <w:widowControl w:val="0"/>
        <w:autoSpaceDE w:val="0"/>
        <w:autoSpaceDN w:val="0"/>
        <w:adjustRightInd w:val="0"/>
        <w:spacing w:after="240" w:line="480" w:lineRule="auto"/>
        <w:jc w:val="both"/>
        <w:rPr>
          <w:rFonts w:ascii="Times New Roman" w:hAnsi="Times New Roman" w:cs="Times New Roman"/>
          <w:rPrChange w:id="7156" w:author="Tri Le" w:date="2021-07-13T20:26:00Z">
            <w:rPr>
              <w:rFonts w:ascii="Cambria" w:hAnsi="Cambria"/>
            </w:rPr>
          </w:rPrChange>
        </w:rPr>
      </w:pPr>
      <w:r w:rsidRPr="00E53B18">
        <w:rPr>
          <w:rFonts w:ascii="Times New Roman" w:hAnsi="Times New Roman" w:cs="Times New Roman"/>
          <w:rPrChange w:id="7157" w:author="Tri Le" w:date="2021-07-13T20:26:00Z">
            <w:rPr>
              <w:rFonts w:ascii="Cambria" w:hAnsi="Cambria"/>
            </w:rPr>
          </w:rPrChange>
        </w:rPr>
        <w:t xml:space="preserve">The gene copies of GI </w:t>
      </w:r>
      <w:commentRangeStart w:id="7158"/>
      <w:r w:rsidRPr="00E53B18">
        <w:rPr>
          <w:rFonts w:ascii="Times New Roman" w:hAnsi="Times New Roman" w:cs="Times New Roman"/>
          <w:rPrChange w:id="7159" w:author="Tri Le" w:date="2021-07-13T20:26:00Z">
            <w:rPr>
              <w:rFonts w:ascii="Cambria" w:hAnsi="Cambria"/>
            </w:rPr>
          </w:rPrChange>
        </w:rPr>
        <w:t xml:space="preserve">Norovirus </w:t>
      </w:r>
      <w:commentRangeEnd w:id="7158"/>
      <w:r w:rsidR="00C9712E" w:rsidRPr="00E53B18">
        <w:rPr>
          <w:rStyle w:val="CommentReference"/>
          <w:rFonts w:ascii="Times New Roman" w:hAnsi="Times New Roman" w:cs="Times New Roman"/>
          <w:sz w:val="24"/>
          <w:szCs w:val="24"/>
          <w:rPrChange w:id="7160" w:author="Tri Le" w:date="2021-07-13T20:26:00Z">
            <w:rPr>
              <w:rStyle w:val="CommentReference"/>
            </w:rPr>
          </w:rPrChange>
        </w:rPr>
        <w:commentReference w:id="7158"/>
      </w:r>
      <w:r w:rsidRPr="00E53B18">
        <w:rPr>
          <w:rFonts w:ascii="Times New Roman" w:hAnsi="Times New Roman" w:cs="Times New Roman"/>
          <w:rPrChange w:id="7161" w:author="Tri Le" w:date="2021-07-13T20:26:00Z">
            <w:rPr>
              <w:rFonts w:ascii="Cambria" w:hAnsi="Cambria"/>
            </w:rPr>
          </w:rPrChange>
        </w:rPr>
        <w:t xml:space="preserve">and GII Norovirus </w:t>
      </w:r>
      <w:r w:rsidR="00224B74" w:rsidRPr="00E53B18">
        <w:rPr>
          <w:rFonts w:ascii="Times New Roman" w:hAnsi="Times New Roman" w:cs="Times New Roman"/>
          <w:rPrChange w:id="7162" w:author="Tri Le" w:date="2021-07-13T20:26:00Z">
            <w:rPr>
              <w:rFonts w:ascii="Cambria" w:hAnsi="Cambria"/>
            </w:rPr>
          </w:rPrChange>
        </w:rPr>
        <w:t>were</w:t>
      </w:r>
      <w:r w:rsidRPr="00E53B18">
        <w:rPr>
          <w:rFonts w:ascii="Times New Roman" w:hAnsi="Times New Roman" w:cs="Times New Roman"/>
          <w:rPrChange w:id="7163" w:author="Tri Le" w:date="2021-07-13T20:26:00Z">
            <w:rPr>
              <w:rFonts w:ascii="Cambria" w:hAnsi="Cambria"/>
            </w:rPr>
          </w:rPrChange>
        </w:rPr>
        <w:t xml:space="preserve"> below the detection limit in</w:t>
      </w:r>
      <w:ins w:id="7164" w:author="Tri Le" w:date="2021-07-09T17:50:00Z">
        <w:r w:rsidR="0087401B" w:rsidRPr="00E53B18">
          <w:rPr>
            <w:rFonts w:ascii="Times New Roman" w:hAnsi="Times New Roman" w:cs="Times New Roman"/>
            <w:rPrChange w:id="7165" w:author="Tri Le" w:date="2021-07-13T20:26:00Z">
              <w:rPr>
                <w:rFonts w:ascii="Cambria" w:hAnsi="Cambria"/>
              </w:rPr>
            </w:rPrChange>
          </w:rPr>
          <w:t xml:space="preserve"> many of </w:t>
        </w:r>
      </w:ins>
      <w:del w:id="7166" w:author="Tri Le" w:date="2021-07-09T17:50:00Z">
        <w:r w:rsidRPr="00E53B18" w:rsidDel="0087401B">
          <w:rPr>
            <w:rFonts w:ascii="Times New Roman" w:hAnsi="Times New Roman" w:cs="Times New Roman"/>
            <w:rPrChange w:id="7167" w:author="Tri Le" w:date="2021-07-13T20:26:00Z">
              <w:rPr>
                <w:rFonts w:ascii="Cambria" w:hAnsi="Cambria"/>
              </w:rPr>
            </w:rPrChange>
          </w:rPr>
          <w:delText xml:space="preserve"> </w:delText>
        </w:r>
      </w:del>
      <w:r w:rsidRPr="00E53B18">
        <w:rPr>
          <w:rFonts w:ascii="Times New Roman" w:hAnsi="Times New Roman" w:cs="Times New Roman"/>
          <w:rPrChange w:id="7168" w:author="Tri Le" w:date="2021-07-13T20:26:00Z">
            <w:rPr>
              <w:rFonts w:ascii="Cambria" w:hAnsi="Cambria"/>
            </w:rPr>
          </w:rPrChange>
        </w:rPr>
        <w:t xml:space="preserve">the </w:t>
      </w:r>
      <w:del w:id="7169" w:author="Tri Le" w:date="2021-07-12T18:47:00Z">
        <w:r w:rsidRPr="00E53B18" w:rsidDel="007A1E08">
          <w:rPr>
            <w:rFonts w:ascii="Times New Roman" w:hAnsi="Times New Roman" w:cs="Times New Roman"/>
            <w:rPrChange w:id="7170" w:author="Tri Le" w:date="2021-07-13T20:26:00Z">
              <w:rPr>
                <w:rFonts w:ascii="Cambria" w:hAnsi="Cambria"/>
              </w:rPr>
            </w:rPrChange>
          </w:rPr>
          <w:delText>activated sludge</w:delText>
        </w:r>
      </w:del>
      <w:ins w:id="7171" w:author="Tri Le" w:date="2021-07-12T18:47:00Z">
        <w:r w:rsidR="007A1E08" w:rsidRPr="00E53B18">
          <w:rPr>
            <w:rFonts w:ascii="Times New Roman" w:hAnsi="Times New Roman" w:cs="Times New Roman"/>
            <w:rPrChange w:id="7172" w:author="Tri Le" w:date="2021-07-13T20:26:00Z">
              <w:rPr>
                <w:rFonts w:ascii="Cambria" w:hAnsi="Cambria"/>
              </w:rPr>
            </w:rPrChange>
          </w:rPr>
          <w:t>AS</w:t>
        </w:r>
      </w:ins>
      <w:r w:rsidRPr="00E53B18">
        <w:rPr>
          <w:rFonts w:ascii="Times New Roman" w:hAnsi="Times New Roman" w:cs="Times New Roman"/>
          <w:rPrChange w:id="7173" w:author="Tri Le" w:date="2021-07-13T20:26:00Z">
            <w:rPr>
              <w:rFonts w:ascii="Cambria" w:hAnsi="Cambria"/>
            </w:rPr>
          </w:rPrChange>
        </w:rPr>
        <w:t xml:space="preserve"> samples (in terms of both volume and biomass), but still relatively abundant in the </w:t>
      </w:r>
      <w:del w:id="7174" w:author="Tri Le" w:date="2021-07-12T18:55:00Z">
        <w:r w:rsidRPr="00E53B18" w:rsidDel="00F52D8A">
          <w:rPr>
            <w:rFonts w:ascii="Times New Roman" w:hAnsi="Times New Roman" w:cs="Times New Roman"/>
            <w:rPrChange w:id="7175" w:author="Tri Le" w:date="2021-07-13T20:26:00Z">
              <w:rPr>
                <w:rFonts w:ascii="Cambria" w:hAnsi="Cambria"/>
              </w:rPr>
            </w:rPrChange>
          </w:rPr>
          <w:delText>e</w:delText>
        </w:r>
        <w:r w:rsidR="00224B74" w:rsidRPr="00E53B18" w:rsidDel="00F52D8A">
          <w:rPr>
            <w:rFonts w:ascii="Times New Roman" w:hAnsi="Times New Roman" w:cs="Times New Roman"/>
            <w:rPrChange w:id="7176" w:author="Tri Le" w:date="2021-07-13T20:26:00Z">
              <w:rPr>
                <w:rFonts w:ascii="Cambria" w:hAnsi="Cambria"/>
              </w:rPr>
            </w:rPrChange>
          </w:rPr>
          <w:delText>ffluents</w:delText>
        </w:r>
      </w:del>
      <w:ins w:id="7177" w:author="Tri Le" w:date="2021-07-12T18:55:00Z">
        <w:r w:rsidR="00F52D8A" w:rsidRPr="00E53B18">
          <w:rPr>
            <w:rFonts w:ascii="Times New Roman" w:hAnsi="Times New Roman" w:cs="Times New Roman"/>
            <w:rPrChange w:id="7178" w:author="Tri Le" w:date="2021-07-13T20:26:00Z">
              <w:rPr>
                <w:rFonts w:ascii="Cambria" w:hAnsi="Cambria"/>
              </w:rPr>
            </w:rPrChange>
          </w:rPr>
          <w:t>EF</w:t>
        </w:r>
      </w:ins>
      <w:r w:rsidR="00224B74" w:rsidRPr="00E53B18">
        <w:rPr>
          <w:rFonts w:ascii="Times New Roman" w:hAnsi="Times New Roman" w:cs="Times New Roman"/>
          <w:rPrChange w:id="7179" w:author="Tri Le" w:date="2021-07-13T20:26:00Z">
            <w:rPr>
              <w:rFonts w:ascii="Cambria" w:hAnsi="Cambria"/>
            </w:rPr>
          </w:rPrChange>
        </w:rPr>
        <w:t>. This</w:t>
      </w:r>
      <w:ins w:id="7180" w:author="Tri Le" w:date="2021-07-09T17:51:00Z">
        <w:r w:rsidR="006067AF" w:rsidRPr="00E53B18">
          <w:rPr>
            <w:rFonts w:ascii="Times New Roman" w:hAnsi="Times New Roman" w:cs="Times New Roman"/>
            <w:rPrChange w:id="7181" w:author="Tri Le" w:date="2021-07-13T20:26:00Z">
              <w:rPr>
                <w:rFonts w:ascii="Cambria" w:hAnsi="Cambria"/>
              </w:rPr>
            </w:rPrChange>
          </w:rPr>
          <w:t xml:space="preserve"> observation</w:t>
        </w:r>
      </w:ins>
      <w:ins w:id="7182" w:author="Tri Le" w:date="2021-07-09T17:50:00Z">
        <w:r w:rsidR="006067AF" w:rsidRPr="00E53B18">
          <w:rPr>
            <w:rFonts w:ascii="Times New Roman" w:hAnsi="Times New Roman" w:cs="Times New Roman"/>
            <w:rPrChange w:id="7183" w:author="Tri Le" w:date="2021-07-13T20:26:00Z">
              <w:rPr>
                <w:rFonts w:ascii="Cambria" w:hAnsi="Cambria"/>
              </w:rPr>
            </w:rPrChange>
          </w:rPr>
          <w:t xml:space="preserve">, similar </w:t>
        </w:r>
      </w:ins>
      <w:ins w:id="7184" w:author="Tri Le" w:date="2021-07-09T17:51:00Z">
        <w:r w:rsidR="006067AF" w:rsidRPr="00E53B18">
          <w:rPr>
            <w:rFonts w:ascii="Times New Roman" w:hAnsi="Times New Roman" w:cs="Times New Roman"/>
            <w:rPrChange w:id="7185" w:author="Tri Le" w:date="2021-07-13T20:26:00Z">
              <w:rPr>
                <w:rFonts w:ascii="Cambria" w:hAnsi="Cambria"/>
              </w:rPr>
            </w:rPrChange>
          </w:rPr>
          <w:t xml:space="preserve">to the aforementioned discussion regarding Adenovirus, CrAssphage, PMMV and </w:t>
        </w:r>
        <w:r w:rsidR="006067AF" w:rsidRPr="00E53B18">
          <w:rPr>
            <w:rFonts w:ascii="Times New Roman" w:hAnsi="Times New Roman" w:cs="Times New Roman"/>
            <w:i/>
            <w:rPrChange w:id="7186" w:author="Tri Le" w:date="2021-07-13T20:26:00Z">
              <w:rPr>
                <w:rFonts w:ascii="Cambria" w:hAnsi="Cambria"/>
                <w:i/>
              </w:rPr>
            </w:rPrChange>
          </w:rPr>
          <w:t>uidA</w:t>
        </w:r>
        <w:r w:rsidR="006067AF" w:rsidRPr="00E53B18">
          <w:rPr>
            <w:rFonts w:ascii="Times New Roman" w:hAnsi="Times New Roman" w:cs="Times New Roman"/>
            <w:iCs/>
            <w:rPrChange w:id="7187" w:author="Tri Le" w:date="2021-07-13T20:26:00Z">
              <w:rPr>
                <w:rFonts w:ascii="Cambria" w:hAnsi="Cambria"/>
                <w:iCs/>
              </w:rPr>
            </w:rPrChange>
          </w:rPr>
          <w:t xml:space="preserve">, </w:t>
        </w:r>
      </w:ins>
      <w:del w:id="7188" w:author="Tri Le" w:date="2021-07-09T17:50:00Z">
        <w:r w:rsidR="00224B74" w:rsidRPr="00E53B18" w:rsidDel="006067AF">
          <w:rPr>
            <w:rFonts w:ascii="Times New Roman" w:hAnsi="Times New Roman" w:cs="Times New Roman"/>
            <w:rPrChange w:id="7189" w:author="Tri Le" w:date="2021-07-13T20:26:00Z">
              <w:rPr>
                <w:rFonts w:ascii="Cambria" w:hAnsi="Cambria"/>
              </w:rPr>
            </w:rPrChange>
          </w:rPr>
          <w:delText xml:space="preserve"> </w:delText>
        </w:r>
      </w:del>
      <w:r w:rsidRPr="00E53B18">
        <w:rPr>
          <w:rFonts w:ascii="Times New Roman" w:hAnsi="Times New Roman" w:cs="Times New Roman"/>
          <w:rPrChange w:id="7190" w:author="Tri Le" w:date="2021-07-13T20:26:00Z">
            <w:rPr>
              <w:rFonts w:ascii="Cambria" w:hAnsi="Cambria"/>
            </w:rPr>
          </w:rPrChange>
        </w:rPr>
        <w:t xml:space="preserve">may be related to the </w:t>
      </w:r>
      <w:del w:id="7191" w:author="Tri Le" w:date="2021-07-12T18:48:00Z">
        <w:r w:rsidRPr="00E53B18" w:rsidDel="007A1E08">
          <w:rPr>
            <w:rFonts w:ascii="Times New Roman" w:hAnsi="Times New Roman" w:cs="Times New Roman"/>
            <w:rPrChange w:id="7192" w:author="Tri Le" w:date="2021-07-13T20:26:00Z">
              <w:rPr>
                <w:rFonts w:ascii="Cambria" w:hAnsi="Cambria"/>
              </w:rPr>
            </w:rPrChange>
          </w:rPr>
          <w:delText>hydraulic retention time</w:delText>
        </w:r>
      </w:del>
      <w:ins w:id="7193" w:author="Tri Le" w:date="2021-07-12T18:48:00Z">
        <w:r w:rsidR="007A1E08" w:rsidRPr="00E53B18">
          <w:rPr>
            <w:rFonts w:ascii="Times New Roman" w:hAnsi="Times New Roman" w:cs="Times New Roman"/>
            <w:rPrChange w:id="7194" w:author="Tri Le" w:date="2021-07-13T20:26:00Z">
              <w:rPr>
                <w:rFonts w:ascii="Cambria" w:hAnsi="Cambria"/>
              </w:rPr>
            </w:rPrChange>
          </w:rPr>
          <w:t>HRT</w:t>
        </w:r>
      </w:ins>
      <w:r w:rsidRPr="00E53B18">
        <w:rPr>
          <w:rFonts w:ascii="Times New Roman" w:hAnsi="Times New Roman" w:cs="Times New Roman"/>
          <w:rPrChange w:id="7195" w:author="Tri Le" w:date="2021-07-13T20:26:00Z">
            <w:rPr>
              <w:rFonts w:ascii="Cambria" w:hAnsi="Cambria"/>
            </w:rPr>
          </w:rPrChange>
        </w:rPr>
        <w:t xml:space="preserve"> in the NESTP facility</w:t>
      </w:r>
      <w:ins w:id="7196" w:author="Tri Le" w:date="2021-07-09T17:51:00Z">
        <w:r w:rsidR="00D01FAD" w:rsidRPr="00E53B18">
          <w:rPr>
            <w:rFonts w:ascii="Times New Roman" w:hAnsi="Times New Roman" w:cs="Times New Roman"/>
            <w:rPrChange w:id="7197" w:author="Tri Le" w:date="2021-07-13T20:26:00Z">
              <w:rPr>
                <w:rFonts w:ascii="Cambria" w:hAnsi="Cambria"/>
              </w:rPr>
            </w:rPrChange>
          </w:rPr>
          <w:t xml:space="preserve">. </w:t>
        </w:r>
      </w:ins>
      <w:ins w:id="7198" w:author="Tri Le" w:date="2021-07-09T18:07:00Z">
        <w:r w:rsidR="00292E63" w:rsidRPr="00E53B18">
          <w:rPr>
            <w:rFonts w:ascii="Times New Roman" w:hAnsi="Times New Roman" w:cs="Times New Roman"/>
            <w:rPrChange w:id="7199" w:author="Tri Le" w:date="2021-07-13T20:26:00Z">
              <w:rPr>
                <w:rFonts w:ascii="Cambria" w:hAnsi="Cambria"/>
              </w:rPr>
            </w:rPrChange>
          </w:rPr>
          <w:t>A</w:t>
        </w:r>
      </w:ins>
      <w:ins w:id="7200" w:author="Tri Le" w:date="2021-07-09T17:52:00Z">
        <w:r w:rsidR="00D01FAD" w:rsidRPr="00E53B18">
          <w:rPr>
            <w:rFonts w:ascii="Times New Roman" w:hAnsi="Times New Roman" w:cs="Times New Roman"/>
            <w:rPrChange w:id="7201" w:author="Tri Le" w:date="2021-07-13T20:26:00Z">
              <w:rPr>
                <w:rFonts w:ascii="Cambria" w:hAnsi="Cambria"/>
              </w:rPr>
            </w:rPrChange>
          </w:rPr>
          <w:t xml:space="preserve"> possible explanation </w:t>
        </w:r>
      </w:ins>
      <w:ins w:id="7202" w:author="Tri Le" w:date="2021-07-09T18:07:00Z">
        <w:r w:rsidR="00292E63" w:rsidRPr="00E53B18">
          <w:rPr>
            <w:rFonts w:ascii="Times New Roman" w:hAnsi="Times New Roman" w:cs="Times New Roman"/>
            <w:rPrChange w:id="7203" w:author="Tri Le" w:date="2021-07-13T20:26:00Z">
              <w:rPr>
                <w:rFonts w:ascii="Cambria" w:hAnsi="Cambria"/>
              </w:rPr>
            </w:rPrChange>
          </w:rPr>
          <w:t>for the greatly reduced viral GCNs in</w:t>
        </w:r>
      </w:ins>
      <w:ins w:id="7204" w:author="Tri Le" w:date="2021-07-09T18:08:00Z">
        <w:r w:rsidR="00292E63" w:rsidRPr="00E53B18">
          <w:rPr>
            <w:rFonts w:ascii="Times New Roman" w:hAnsi="Times New Roman" w:cs="Times New Roman"/>
            <w:rPrChange w:id="7205" w:author="Tri Le" w:date="2021-07-13T20:26:00Z">
              <w:rPr>
                <w:rFonts w:ascii="Cambria" w:hAnsi="Cambria"/>
              </w:rPr>
            </w:rPrChange>
          </w:rPr>
          <w:t xml:space="preserve"> </w:t>
        </w:r>
      </w:ins>
      <w:ins w:id="7206" w:author="Tri Le" w:date="2021-07-12T18:48:00Z">
        <w:r w:rsidR="000E5D64" w:rsidRPr="00E53B18">
          <w:rPr>
            <w:rFonts w:ascii="Times New Roman" w:hAnsi="Times New Roman" w:cs="Times New Roman"/>
            <w:rPrChange w:id="7207" w:author="Tri Le" w:date="2021-07-13T20:26:00Z">
              <w:rPr>
                <w:rFonts w:ascii="Cambria" w:hAnsi="Cambria"/>
              </w:rPr>
            </w:rPrChange>
          </w:rPr>
          <w:t>AS</w:t>
        </w:r>
      </w:ins>
      <w:ins w:id="7208" w:author="Tri Le" w:date="2021-07-09T18:08:00Z">
        <w:r w:rsidR="00292E63" w:rsidRPr="00E53B18">
          <w:rPr>
            <w:rFonts w:ascii="Times New Roman" w:hAnsi="Times New Roman" w:cs="Times New Roman"/>
            <w:rPrChange w:id="7209" w:author="Tri Le" w:date="2021-07-13T20:26:00Z">
              <w:rPr>
                <w:rFonts w:ascii="Cambria" w:hAnsi="Cambria"/>
              </w:rPr>
            </w:rPrChange>
          </w:rPr>
          <w:t xml:space="preserve"> samples </w:t>
        </w:r>
      </w:ins>
      <w:ins w:id="7210" w:author="Tri Le" w:date="2021-07-09T17:52:00Z">
        <w:r w:rsidR="00D01FAD" w:rsidRPr="00E53B18">
          <w:rPr>
            <w:rFonts w:ascii="Times New Roman" w:hAnsi="Times New Roman" w:cs="Times New Roman"/>
            <w:rPrChange w:id="7211" w:author="Tri Le" w:date="2021-07-13T20:26:00Z">
              <w:rPr>
                <w:rFonts w:ascii="Cambria" w:hAnsi="Cambria"/>
              </w:rPr>
            </w:rPrChange>
          </w:rPr>
          <w:t xml:space="preserve">is </w:t>
        </w:r>
      </w:ins>
      <w:del w:id="7212" w:author="Tri Le" w:date="2021-07-09T17:51:00Z">
        <w:r w:rsidR="00F56E58" w:rsidRPr="00E53B18" w:rsidDel="00D01FAD">
          <w:rPr>
            <w:rFonts w:ascii="Times New Roman" w:hAnsi="Times New Roman" w:cs="Times New Roman"/>
            <w:rPrChange w:id="7213" w:author="Tri Le" w:date="2021-07-13T20:26:00Z">
              <w:rPr>
                <w:rFonts w:ascii="Cambria" w:hAnsi="Cambria"/>
              </w:rPr>
            </w:rPrChange>
          </w:rPr>
          <w:delText xml:space="preserve"> </w:delText>
        </w:r>
        <w:r w:rsidR="00D25421" w:rsidRPr="00E53B18" w:rsidDel="00D01FAD">
          <w:rPr>
            <w:rFonts w:ascii="Times New Roman" w:hAnsi="Times New Roman" w:cs="Times New Roman"/>
            <w:rPrChange w:id="7214" w:author="Tri Le" w:date="2021-07-13T20:26:00Z">
              <w:rPr>
                <w:rFonts w:ascii="Cambria" w:hAnsi="Cambria"/>
              </w:rPr>
            </w:rPrChange>
          </w:rPr>
          <w:delText>or</w:delText>
        </w:r>
        <w:r w:rsidR="00F56E58" w:rsidRPr="00E53B18" w:rsidDel="00D01FAD">
          <w:rPr>
            <w:rFonts w:ascii="Times New Roman" w:hAnsi="Times New Roman" w:cs="Times New Roman"/>
            <w:rPrChange w:id="7215" w:author="Tri Le" w:date="2021-07-13T20:26:00Z">
              <w:rPr>
                <w:rFonts w:ascii="Cambria" w:hAnsi="Cambria"/>
              </w:rPr>
            </w:rPrChange>
          </w:rPr>
          <w:delText xml:space="preserve"> </w:delText>
        </w:r>
      </w:del>
      <w:r w:rsidR="00F56E58" w:rsidRPr="00E53B18">
        <w:rPr>
          <w:rFonts w:ascii="Times New Roman" w:hAnsi="Times New Roman" w:cs="Times New Roman"/>
          <w:rPrChange w:id="7216" w:author="Tri Le" w:date="2021-07-13T20:26:00Z">
            <w:rPr>
              <w:rFonts w:ascii="Cambria" w:hAnsi="Cambria"/>
            </w:rPr>
          </w:rPrChange>
        </w:rPr>
        <w:t xml:space="preserve">the efficiency </w:t>
      </w:r>
      <w:ins w:id="7217" w:author="Tri Le" w:date="2021-07-09T18:08:00Z">
        <w:r w:rsidR="00292E63" w:rsidRPr="00E53B18">
          <w:rPr>
            <w:rFonts w:ascii="Times New Roman" w:hAnsi="Times New Roman" w:cs="Times New Roman"/>
            <w:rPrChange w:id="7218" w:author="Tri Le" w:date="2021-07-13T20:26:00Z">
              <w:rPr>
                <w:rFonts w:ascii="Cambria" w:hAnsi="Cambria"/>
              </w:rPr>
            </w:rPrChange>
          </w:rPr>
          <w:t xml:space="preserve">with which </w:t>
        </w:r>
      </w:ins>
      <w:ins w:id="7219" w:author="Tri Le" w:date="2021-07-09T18:10:00Z">
        <w:r w:rsidR="00292E63" w:rsidRPr="00E53B18">
          <w:rPr>
            <w:rFonts w:ascii="Times New Roman" w:hAnsi="Times New Roman" w:cs="Times New Roman"/>
            <w:rPrChange w:id="7220" w:author="Tri Le" w:date="2021-07-13T20:26:00Z">
              <w:rPr>
                <w:rFonts w:ascii="Cambria" w:hAnsi="Cambria"/>
              </w:rPr>
            </w:rPrChange>
          </w:rPr>
          <w:t>viruses are removed</w:t>
        </w:r>
      </w:ins>
      <w:del w:id="7221" w:author="Tri Le" w:date="2021-07-09T18:08:00Z">
        <w:r w:rsidR="00F56E58" w:rsidRPr="00E53B18" w:rsidDel="00292E63">
          <w:rPr>
            <w:rFonts w:ascii="Times New Roman" w:hAnsi="Times New Roman" w:cs="Times New Roman"/>
            <w:rPrChange w:id="7222" w:author="Tri Le" w:date="2021-07-13T20:26:00Z">
              <w:rPr>
                <w:rFonts w:ascii="Cambria" w:hAnsi="Cambria"/>
              </w:rPr>
            </w:rPrChange>
          </w:rPr>
          <w:delText>in removing these viruses during the process</w:delText>
        </w:r>
      </w:del>
      <w:ins w:id="7223" w:author="Tri Le" w:date="2021-07-09T18:10:00Z">
        <w:r w:rsidR="00292E63" w:rsidRPr="00E53B18">
          <w:rPr>
            <w:rFonts w:ascii="Times New Roman" w:hAnsi="Times New Roman" w:cs="Times New Roman"/>
            <w:rPrChange w:id="7224" w:author="Tri Le" w:date="2021-07-13T20:26:00Z">
              <w:rPr>
                <w:rFonts w:ascii="Cambria" w:hAnsi="Cambria"/>
              </w:rPr>
            </w:rPrChange>
          </w:rPr>
          <w:t xml:space="preserve">. </w:t>
        </w:r>
      </w:ins>
      <w:ins w:id="7225" w:author="Tri Le" w:date="2021-07-09T18:19:00Z">
        <w:r w:rsidR="00292E63" w:rsidRPr="00E53B18">
          <w:rPr>
            <w:rFonts w:ascii="Times New Roman" w:hAnsi="Times New Roman" w:cs="Times New Roman"/>
            <w:rPrChange w:id="7226" w:author="Tri Le" w:date="2021-07-13T20:26:00Z">
              <w:rPr>
                <w:rFonts w:ascii="Cambria" w:hAnsi="Cambria"/>
              </w:rPr>
            </w:rPrChange>
          </w:rPr>
          <w:t>Many studies have shown v</w:t>
        </w:r>
      </w:ins>
      <w:ins w:id="7227" w:author="Tri Le" w:date="2021-07-09T18:10:00Z">
        <w:r w:rsidR="00292E63" w:rsidRPr="00E53B18">
          <w:rPr>
            <w:rFonts w:ascii="Times New Roman" w:hAnsi="Times New Roman" w:cs="Times New Roman"/>
            <w:rPrChange w:id="7228" w:author="Tri Le" w:date="2021-07-13T20:26:00Z">
              <w:rPr>
                <w:rFonts w:ascii="Cambria" w:hAnsi="Cambria"/>
              </w:rPr>
            </w:rPrChange>
          </w:rPr>
          <w:t xml:space="preserve">iral removal rates for </w:t>
        </w:r>
      </w:ins>
      <w:ins w:id="7229" w:author="Tri Le" w:date="2021-07-12T18:48:00Z">
        <w:r w:rsidR="009802CD" w:rsidRPr="00E53B18">
          <w:rPr>
            <w:rFonts w:ascii="Times New Roman" w:hAnsi="Times New Roman" w:cs="Times New Roman"/>
            <w:rPrChange w:id="7230" w:author="Tri Le" w:date="2021-07-13T20:26:00Z">
              <w:rPr>
                <w:rFonts w:ascii="Cambria" w:hAnsi="Cambria"/>
              </w:rPr>
            </w:rPrChange>
          </w:rPr>
          <w:t>AS</w:t>
        </w:r>
      </w:ins>
      <w:ins w:id="7231" w:author="Tri Le" w:date="2021-07-09T18:11:00Z">
        <w:r w:rsidR="00292E63" w:rsidRPr="00E53B18">
          <w:rPr>
            <w:rFonts w:ascii="Times New Roman" w:hAnsi="Times New Roman" w:cs="Times New Roman"/>
            <w:rPrChange w:id="7232" w:author="Tri Le" w:date="2021-07-13T20:26:00Z">
              <w:rPr>
                <w:rFonts w:ascii="Cambria" w:hAnsi="Cambria"/>
              </w:rPr>
            </w:rPrChange>
          </w:rPr>
          <w:t xml:space="preserve"> treatment</w:t>
        </w:r>
      </w:ins>
      <w:ins w:id="7233" w:author="Tri Le" w:date="2021-07-09T18:19:00Z">
        <w:r w:rsidR="004823EA" w:rsidRPr="00E53B18">
          <w:rPr>
            <w:rFonts w:ascii="Times New Roman" w:hAnsi="Times New Roman" w:cs="Times New Roman"/>
            <w:rPrChange w:id="7234" w:author="Tri Le" w:date="2021-07-13T20:26:00Z">
              <w:rPr>
                <w:rFonts w:ascii="Cambria" w:hAnsi="Cambria"/>
              </w:rPr>
            </w:rPrChange>
          </w:rPr>
          <w:t xml:space="preserve"> being higher than 95%</w:t>
        </w:r>
      </w:ins>
      <w:ins w:id="7235" w:author="Tri Le" w:date="2021-07-12T20:29:00Z">
        <w:r w:rsidR="004A3A80" w:rsidRPr="00E53B18">
          <w:rPr>
            <w:rFonts w:ascii="Times New Roman" w:hAnsi="Times New Roman" w:cs="Times New Roman"/>
            <w:rPrChange w:id="7236" w:author="Tri Le" w:date="2021-07-13T20:26:00Z">
              <w:rPr>
                <w:rFonts w:ascii="Cambria" w:hAnsi="Cambria"/>
              </w:rPr>
            </w:rPrChange>
          </w:rPr>
          <w:t xml:space="preserve"> and even </w:t>
        </w:r>
      </w:ins>
      <w:ins w:id="7237" w:author="Tri Le" w:date="2021-07-09T18:20:00Z">
        <w:r w:rsidR="004823EA" w:rsidRPr="00E53B18">
          <w:rPr>
            <w:rFonts w:ascii="Times New Roman" w:hAnsi="Times New Roman" w:cs="Times New Roman"/>
            <w:rPrChange w:id="7238" w:author="Tri Le" w:date="2021-07-13T20:26:00Z">
              <w:rPr>
                <w:rFonts w:ascii="Cambria" w:hAnsi="Cambria"/>
              </w:rPr>
            </w:rPrChange>
          </w:rPr>
          <w:t>as high as 99.97%</w:t>
        </w:r>
        <w:r w:rsidR="00A073C1" w:rsidRPr="00E53B18">
          <w:rPr>
            <w:rFonts w:ascii="Times New Roman" w:hAnsi="Times New Roman" w:cs="Times New Roman"/>
            <w:rPrChange w:id="7239" w:author="Tri Le" w:date="2021-07-13T20:26:00Z">
              <w:rPr>
                <w:rFonts w:ascii="Cambria" w:hAnsi="Cambria"/>
              </w:rPr>
            </w:rPrChange>
          </w:rPr>
          <w:t xml:space="preserve"> [</w:t>
        </w:r>
        <w:r w:rsidR="00A073C1" w:rsidRPr="00E53B18">
          <w:rPr>
            <w:rFonts w:ascii="Times New Roman" w:hAnsi="Times New Roman" w:cs="Times New Roman"/>
            <w:rPrChange w:id="7240" w:author="Tri Le" w:date="2021-07-13T20:26:00Z">
              <w:rPr/>
            </w:rPrChange>
          </w:rPr>
          <w:fldChar w:fldCharType="begin"/>
        </w:r>
        <w:r w:rsidR="00A073C1" w:rsidRPr="00E53B18">
          <w:rPr>
            <w:rFonts w:ascii="Times New Roman" w:hAnsi="Times New Roman" w:cs="Times New Roman"/>
            <w:rPrChange w:id="7241" w:author="Tri Le" w:date="2021-07-13T20:26:00Z">
              <w:rPr/>
            </w:rPrChange>
          </w:rPr>
          <w:instrText xml:space="preserve"> HYPERLINK "https://cdnsciencepub.com/doi/abs/10.1139/m86-170" </w:instrText>
        </w:r>
        <w:r w:rsidR="00A073C1" w:rsidRPr="00E53B18">
          <w:rPr>
            <w:rFonts w:ascii="Times New Roman" w:hAnsi="Times New Roman" w:cs="Times New Roman"/>
            <w:rPrChange w:id="7242" w:author="Tri Le" w:date="2021-07-13T20:26:00Z">
              <w:rPr/>
            </w:rPrChange>
          </w:rPr>
          <w:fldChar w:fldCharType="separate"/>
        </w:r>
        <w:r w:rsidR="00A073C1" w:rsidRPr="00E53B18">
          <w:rPr>
            <w:rStyle w:val="Hyperlink"/>
            <w:rFonts w:ascii="Times New Roman" w:hAnsi="Times New Roman" w:cs="Times New Roman"/>
            <w:rPrChange w:id="7243" w:author="Tri Le" w:date="2021-07-13T20:26:00Z">
              <w:rPr>
                <w:rStyle w:val="Hyperlink"/>
              </w:rPr>
            </w:rPrChange>
          </w:rPr>
          <w:t>Elimination of human enteric viruses during conventional waste water treatment by activated sludge (cdnsciencepub.com)</w:t>
        </w:r>
        <w:r w:rsidR="00A073C1" w:rsidRPr="00E53B18">
          <w:rPr>
            <w:rFonts w:ascii="Times New Roman" w:hAnsi="Times New Roman" w:cs="Times New Roman"/>
            <w:rPrChange w:id="7244" w:author="Tri Le" w:date="2021-07-13T20:26:00Z">
              <w:rPr/>
            </w:rPrChange>
          </w:rPr>
          <w:fldChar w:fldCharType="end"/>
        </w:r>
        <w:r w:rsidR="00A073C1" w:rsidRPr="00E53B18">
          <w:rPr>
            <w:rFonts w:ascii="Times New Roman" w:hAnsi="Times New Roman" w:cs="Times New Roman"/>
            <w:rPrChange w:id="7245" w:author="Tri Le" w:date="2021-07-13T20:26:00Z">
              <w:rPr/>
            </w:rPrChange>
          </w:rPr>
          <w:t>;</w:t>
        </w:r>
      </w:ins>
      <w:ins w:id="7246" w:author="Tri Le" w:date="2021-07-09T18:29:00Z">
        <w:r w:rsidR="00A073C1" w:rsidRPr="00E53B18">
          <w:rPr>
            <w:rFonts w:ascii="Times New Roman" w:hAnsi="Times New Roman" w:cs="Times New Roman"/>
            <w:rPrChange w:id="7247" w:author="Tri Le" w:date="2021-07-13T20:26:00Z">
              <w:rPr/>
            </w:rPrChange>
          </w:rPr>
          <w:t xml:space="preserve"> </w:t>
        </w:r>
        <w:r w:rsidR="00A073C1" w:rsidRPr="00E53B18">
          <w:rPr>
            <w:rFonts w:ascii="Times New Roman" w:hAnsi="Times New Roman" w:cs="Times New Roman"/>
            <w:rPrChange w:id="7248" w:author="Tri Le" w:date="2021-07-13T20:26:00Z">
              <w:rPr/>
            </w:rPrChange>
          </w:rPr>
          <w:fldChar w:fldCharType="begin"/>
        </w:r>
        <w:r w:rsidR="00A073C1" w:rsidRPr="00E53B18">
          <w:rPr>
            <w:rFonts w:ascii="Times New Roman" w:hAnsi="Times New Roman" w:cs="Times New Roman"/>
            <w:rPrChange w:id="7249" w:author="Tri Le" w:date="2021-07-13T20:26:00Z">
              <w:rPr/>
            </w:rPrChange>
          </w:rPr>
          <w:instrText xml:space="preserve"> HYPERLINK "https://www-sciencedirect-com.uml.idm.oclc.org/science/article/pii/S2589914719300763" \l "fig4" </w:instrText>
        </w:r>
        <w:r w:rsidR="00A073C1" w:rsidRPr="00E53B18">
          <w:rPr>
            <w:rFonts w:ascii="Times New Roman" w:hAnsi="Times New Roman" w:cs="Times New Roman"/>
            <w:rPrChange w:id="7250" w:author="Tri Le" w:date="2021-07-13T20:26:00Z">
              <w:rPr/>
            </w:rPrChange>
          </w:rPr>
          <w:fldChar w:fldCharType="separate"/>
        </w:r>
        <w:r w:rsidR="00A073C1" w:rsidRPr="00E53B18">
          <w:rPr>
            <w:rStyle w:val="Hyperlink"/>
            <w:rFonts w:ascii="Times New Roman" w:hAnsi="Times New Roman" w:cs="Times New Roman"/>
            <w:rPrChange w:id="7251" w:author="Tri Le" w:date="2021-07-13T20:26:00Z">
              <w:rPr>
                <w:rStyle w:val="Hyperlink"/>
              </w:rPr>
            </w:rPrChange>
          </w:rPr>
          <w:t>Removal of bacterial and viral indicator organisms in full-scale aerobic granular sludge and conventional activated sludge systems - ScienceDirect (oclc.org)</w:t>
        </w:r>
        <w:r w:rsidR="00A073C1" w:rsidRPr="00E53B18">
          <w:rPr>
            <w:rFonts w:ascii="Times New Roman" w:hAnsi="Times New Roman" w:cs="Times New Roman"/>
            <w:rPrChange w:id="7252" w:author="Tri Le" w:date="2021-07-13T20:26:00Z">
              <w:rPr/>
            </w:rPrChange>
          </w:rPr>
          <w:fldChar w:fldCharType="end"/>
        </w:r>
        <w:r w:rsidR="00A073C1" w:rsidRPr="00E53B18">
          <w:rPr>
            <w:rFonts w:ascii="Times New Roman" w:hAnsi="Times New Roman" w:cs="Times New Roman"/>
            <w:rPrChange w:id="7253" w:author="Tri Le" w:date="2021-07-13T20:26:00Z">
              <w:rPr/>
            </w:rPrChange>
          </w:rPr>
          <w:t xml:space="preserve">; </w:t>
        </w:r>
        <w:r w:rsidR="00A073C1" w:rsidRPr="00E53B18">
          <w:rPr>
            <w:rFonts w:ascii="Times New Roman" w:hAnsi="Times New Roman" w:cs="Times New Roman"/>
            <w:rPrChange w:id="7254" w:author="Tri Le" w:date="2021-07-13T20:26:00Z">
              <w:rPr/>
            </w:rPrChange>
          </w:rPr>
          <w:fldChar w:fldCharType="begin"/>
        </w:r>
        <w:r w:rsidR="00A073C1" w:rsidRPr="00E53B18">
          <w:rPr>
            <w:rFonts w:ascii="Times New Roman" w:hAnsi="Times New Roman" w:cs="Times New Roman"/>
            <w:rPrChange w:id="7255" w:author="Tri Le" w:date="2021-07-13T20:26:00Z">
              <w:rPr/>
            </w:rPrChange>
          </w:rPr>
          <w:instrText xml:space="preserve"> HYPERLINK "https://www-sciencedirect-com.uml.idm.oclc.org/science/article/pii/0043135476900592" </w:instrText>
        </w:r>
        <w:r w:rsidR="00A073C1" w:rsidRPr="00E53B18">
          <w:rPr>
            <w:rFonts w:ascii="Times New Roman" w:hAnsi="Times New Roman" w:cs="Times New Roman"/>
            <w:rPrChange w:id="7256" w:author="Tri Le" w:date="2021-07-13T20:26:00Z">
              <w:rPr/>
            </w:rPrChange>
          </w:rPr>
          <w:fldChar w:fldCharType="separate"/>
        </w:r>
        <w:r w:rsidR="00A073C1" w:rsidRPr="00E53B18">
          <w:rPr>
            <w:rStyle w:val="Hyperlink"/>
            <w:rFonts w:ascii="Times New Roman" w:hAnsi="Times New Roman" w:cs="Times New Roman"/>
            <w:rPrChange w:id="7257" w:author="Tri Le" w:date="2021-07-13T20:26:00Z">
              <w:rPr>
                <w:rStyle w:val="Hyperlink"/>
              </w:rPr>
            </w:rPrChange>
          </w:rPr>
          <w:t xml:space="preserve">Assessment of virus removal by a multi-stage activated sludge process </w:t>
        </w:r>
        <w:r w:rsidR="00A073C1" w:rsidRPr="00E53B18">
          <w:rPr>
            <w:rStyle w:val="Hyperlink"/>
            <w:rFonts w:ascii="Times New Roman" w:hAnsi="Times New Roman" w:cs="Times New Roman"/>
            <w:rPrChange w:id="7258" w:author="Tri Le" w:date="2021-07-13T20:26:00Z">
              <w:rPr>
                <w:rStyle w:val="Hyperlink"/>
              </w:rPr>
            </w:rPrChange>
          </w:rPr>
          <w:lastRenderedPageBreak/>
          <w:t>- ScienceDirect (oclc.org)</w:t>
        </w:r>
        <w:r w:rsidR="00A073C1" w:rsidRPr="00E53B18">
          <w:rPr>
            <w:rFonts w:ascii="Times New Roman" w:hAnsi="Times New Roman" w:cs="Times New Roman"/>
            <w:rPrChange w:id="7259" w:author="Tri Le" w:date="2021-07-13T20:26:00Z">
              <w:rPr/>
            </w:rPrChange>
          </w:rPr>
          <w:fldChar w:fldCharType="end"/>
        </w:r>
      </w:ins>
      <w:ins w:id="7260" w:author="Tri Le" w:date="2021-07-12T18:48:00Z">
        <w:r w:rsidR="00A23ABE" w:rsidRPr="00E53B18">
          <w:rPr>
            <w:rFonts w:ascii="Times New Roman" w:hAnsi="Times New Roman" w:cs="Times New Roman"/>
            <w:rPrChange w:id="7261" w:author="Tri Le" w:date="2021-07-13T20:26:00Z">
              <w:rPr>
                <w:rFonts w:ascii="Cambria" w:hAnsi="Cambria"/>
              </w:rPr>
            </w:rPrChange>
          </w:rPr>
          <w:t>].</w:t>
        </w:r>
        <w:r w:rsidR="00DD5568" w:rsidRPr="00E53B18">
          <w:rPr>
            <w:rFonts w:ascii="Times New Roman" w:hAnsi="Times New Roman" w:cs="Times New Roman"/>
            <w:rPrChange w:id="7262" w:author="Tri Le" w:date="2021-07-13T20:26:00Z">
              <w:rPr>
                <w:rFonts w:ascii="Cambria" w:hAnsi="Cambria"/>
              </w:rPr>
            </w:rPrChange>
          </w:rPr>
          <w:t xml:space="preserve"> </w:t>
        </w:r>
      </w:ins>
      <w:ins w:id="7263" w:author="Tri Le" w:date="2021-07-14T17:58:00Z">
        <w:r w:rsidR="0066356A">
          <w:rPr>
            <w:rFonts w:ascii="Times New Roman" w:hAnsi="Times New Roman" w:cs="Times New Roman"/>
          </w:rPr>
          <w:t xml:space="preserve">Furthermore, taking into account the observation that </w:t>
        </w:r>
      </w:ins>
      <w:ins w:id="7264" w:author="Tri Le" w:date="2021-07-14T17:59:00Z">
        <w:r w:rsidR="0066356A">
          <w:rPr>
            <w:rFonts w:ascii="Times New Roman" w:hAnsi="Times New Roman" w:cs="Times New Roman"/>
          </w:rPr>
          <w:t xml:space="preserve">these viruses were found in abundance in SC samples, </w:t>
        </w:r>
      </w:ins>
      <w:ins w:id="7265" w:author="Tri Le" w:date="2021-07-14T18:00:00Z">
        <w:r w:rsidR="0066356A">
          <w:rPr>
            <w:rFonts w:ascii="Times New Roman" w:hAnsi="Times New Roman" w:cs="Times New Roman"/>
          </w:rPr>
          <w:t xml:space="preserve">another contributing factor </w:t>
        </w:r>
      </w:ins>
      <w:ins w:id="7266" w:author="Tri Le" w:date="2021-07-14T18:01:00Z">
        <w:r w:rsidR="0066356A">
          <w:rPr>
            <w:rFonts w:ascii="Times New Roman" w:hAnsi="Times New Roman" w:cs="Times New Roman"/>
          </w:rPr>
          <w:t>could</w:t>
        </w:r>
      </w:ins>
      <w:ins w:id="7267" w:author="Tri Le" w:date="2021-07-14T18:00:00Z">
        <w:r w:rsidR="0066356A">
          <w:rPr>
            <w:rFonts w:ascii="Times New Roman" w:hAnsi="Times New Roman" w:cs="Times New Roman"/>
          </w:rPr>
          <w:t xml:space="preserve"> be limitations in the sample </w:t>
        </w:r>
      </w:ins>
      <w:ins w:id="7268" w:author="Tri Le" w:date="2021-07-14T18:03:00Z">
        <w:r w:rsidR="004C3258">
          <w:rPr>
            <w:rFonts w:ascii="Times New Roman" w:hAnsi="Times New Roman" w:cs="Times New Roman"/>
          </w:rPr>
          <w:t>collection</w:t>
        </w:r>
      </w:ins>
      <w:ins w:id="7269" w:author="Tri Le" w:date="2021-07-14T18:00:00Z">
        <w:r w:rsidR="0066356A">
          <w:rPr>
            <w:rFonts w:ascii="Times New Roman" w:hAnsi="Times New Roman" w:cs="Times New Roman"/>
          </w:rPr>
          <w:t xml:space="preserve"> process, which might </w:t>
        </w:r>
      </w:ins>
      <w:ins w:id="7270" w:author="Tri Le" w:date="2021-07-14T18:01:00Z">
        <w:r w:rsidR="0066356A">
          <w:rPr>
            <w:rFonts w:ascii="Times New Roman" w:hAnsi="Times New Roman" w:cs="Times New Roman"/>
          </w:rPr>
          <w:t xml:space="preserve">not have adequately </w:t>
        </w:r>
      </w:ins>
      <w:ins w:id="7271" w:author="Tri Le" w:date="2021-07-14T18:03:00Z">
        <w:r w:rsidR="004C3258">
          <w:rPr>
            <w:rFonts w:ascii="Times New Roman" w:hAnsi="Times New Roman" w:cs="Times New Roman"/>
          </w:rPr>
          <w:t>retrieved</w:t>
        </w:r>
      </w:ins>
      <w:ins w:id="7272" w:author="Tri Le" w:date="2021-07-14T18:01:00Z">
        <w:r w:rsidR="0066356A">
          <w:rPr>
            <w:rFonts w:ascii="Times New Roman" w:hAnsi="Times New Roman" w:cs="Times New Roman"/>
          </w:rPr>
          <w:t xml:space="preserve"> the slurry part of the sludge where the viruses</w:t>
        </w:r>
      </w:ins>
      <w:ins w:id="7273" w:author="Tri Le" w:date="2021-07-14T18:02:00Z">
        <w:r w:rsidR="00474492">
          <w:rPr>
            <w:rFonts w:ascii="Times New Roman" w:hAnsi="Times New Roman" w:cs="Times New Roman"/>
          </w:rPr>
          <w:t xml:space="preserve"> may be found in greater numbers.</w:t>
        </w:r>
      </w:ins>
      <w:ins w:id="7274" w:author="Tri Le" w:date="2021-07-14T18:01:00Z">
        <w:r w:rsidR="0066356A">
          <w:rPr>
            <w:rFonts w:ascii="Times New Roman" w:hAnsi="Times New Roman" w:cs="Times New Roman"/>
          </w:rPr>
          <w:t xml:space="preserve"> </w:t>
        </w:r>
      </w:ins>
      <w:del w:id="7275" w:author="Tri Le" w:date="2021-07-09T18:09:00Z">
        <w:r w:rsidR="00F56E58" w:rsidRPr="00E53B18" w:rsidDel="00292E63">
          <w:rPr>
            <w:rFonts w:ascii="Times New Roman" w:hAnsi="Times New Roman" w:cs="Times New Roman"/>
            <w:rPrChange w:id="7276" w:author="Tri Le" w:date="2021-07-13T20:26:00Z">
              <w:rPr>
                <w:rFonts w:ascii="Cambria" w:hAnsi="Cambria"/>
              </w:rPr>
            </w:rPrChange>
          </w:rPr>
          <w:delText>.</w:delText>
        </w:r>
      </w:del>
      <w:del w:id="7277" w:author="Tri Le" w:date="2021-07-09T18:11:00Z">
        <w:r w:rsidR="00F56E58" w:rsidRPr="00E53B18" w:rsidDel="00292E63">
          <w:rPr>
            <w:rFonts w:ascii="Times New Roman" w:hAnsi="Times New Roman" w:cs="Times New Roman"/>
            <w:rPrChange w:id="7278" w:author="Tri Le" w:date="2021-07-13T20:26:00Z">
              <w:rPr>
                <w:rFonts w:ascii="Cambria" w:hAnsi="Cambria"/>
              </w:rPr>
            </w:rPrChange>
          </w:rPr>
          <w:delText xml:space="preserve">  </w:delText>
        </w:r>
      </w:del>
      <w:r w:rsidR="00DE6639" w:rsidRPr="00E53B18">
        <w:rPr>
          <w:rFonts w:ascii="Times New Roman" w:hAnsi="Times New Roman" w:cs="Times New Roman"/>
          <w:rPrChange w:id="7279" w:author="Tri Le" w:date="2021-07-13T20:26:00Z">
            <w:rPr>
              <w:rFonts w:ascii="Cambria" w:hAnsi="Cambria"/>
            </w:rPr>
          </w:rPrChange>
        </w:rPr>
        <w:t xml:space="preserve">The relative abundance of GI Norovirus and GII Norovirus gene copies in </w:t>
      </w:r>
      <w:del w:id="7280" w:author="Tri Le" w:date="2021-07-12T18:48:00Z">
        <w:r w:rsidR="00DE6639" w:rsidRPr="00E53B18" w:rsidDel="004C2C7D">
          <w:rPr>
            <w:rFonts w:ascii="Times New Roman" w:hAnsi="Times New Roman" w:cs="Times New Roman"/>
            <w:rPrChange w:id="7281" w:author="Tri Le" w:date="2021-07-13T20:26:00Z">
              <w:rPr>
                <w:rFonts w:ascii="Cambria" w:hAnsi="Cambria"/>
              </w:rPr>
            </w:rPrChange>
          </w:rPr>
          <w:delText>raw sewage</w:delText>
        </w:r>
      </w:del>
      <w:ins w:id="7282" w:author="Tri Le" w:date="2021-07-12T18:48:00Z">
        <w:r w:rsidR="004C2C7D" w:rsidRPr="00E53B18">
          <w:rPr>
            <w:rFonts w:ascii="Times New Roman" w:hAnsi="Times New Roman" w:cs="Times New Roman"/>
            <w:rPrChange w:id="7283" w:author="Tri Le" w:date="2021-07-13T20:26:00Z">
              <w:rPr>
                <w:rFonts w:ascii="Cambria" w:hAnsi="Cambria"/>
              </w:rPr>
            </w:rPrChange>
          </w:rPr>
          <w:t>RS</w:t>
        </w:r>
      </w:ins>
      <w:r w:rsidR="00DE6639" w:rsidRPr="00E53B18">
        <w:rPr>
          <w:rFonts w:ascii="Times New Roman" w:hAnsi="Times New Roman" w:cs="Times New Roman"/>
          <w:rPrChange w:id="7284" w:author="Tri Le" w:date="2021-07-13T20:26:00Z">
            <w:rPr>
              <w:rFonts w:ascii="Cambria" w:hAnsi="Cambria"/>
            </w:rPr>
          </w:rPrChange>
        </w:rPr>
        <w:t xml:space="preserve"> and </w:t>
      </w:r>
      <w:del w:id="7285" w:author="Tri Le" w:date="2021-07-12T18:48:00Z">
        <w:r w:rsidR="00DE6639" w:rsidRPr="00E53B18" w:rsidDel="004C2C7D">
          <w:rPr>
            <w:rFonts w:ascii="Times New Roman" w:hAnsi="Times New Roman" w:cs="Times New Roman"/>
            <w:rPrChange w:id="7286" w:author="Tri Le" w:date="2021-07-13T20:26:00Z">
              <w:rPr>
                <w:rFonts w:ascii="Cambria" w:hAnsi="Cambria"/>
              </w:rPr>
            </w:rPrChange>
          </w:rPr>
          <w:delText xml:space="preserve">effluents </w:delText>
        </w:r>
      </w:del>
      <w:ins w:id="7287" w:author="Tri Le" w:date="2021-07-12T18:48:00Z">
        <w:r w:rsidR="004C2C7D" w:rsidRPr="00E53B18">
          <w:rPr>
            <w:rFonts w:ascii="Times New Roman" w:hAnsi="Times New Roman" w:cs="Times New Roman"/>
            <w:rPrChange w:id="7288" w:author="Tri Le" w:date="2021-07-13T20:26:00Z">
              <w:rPr>
                <w:rFonts w:ascii="Cambria" w:hAnsi="Cambria"/>
              </w:rPr>
            </w:rPrChange>
          </w:rPr>
          <w:t xml:space="preserve">EF </w:t>
        </w:r>
      </w:ins>
      <w:r w:rsidR="00DE6639" w:rsidRPr="00E53B18">
        <w:rPr>
          <w:rFonts w:ascii="Times New Roman" w:hAnsi="Times New Roman" w:cs="Times New Roman"/>
          <w:rPrChange w:id="7289" w:author="Tri Le" w:date="2021-07-13T20:26:00Z">
            <w:rPr>
              <w:rFonts w:ascii="Cambria" w:hAnsi="Cambria"/>
            </w:rPr>
          </w:rPrChange>
        </w:rPr>
        <w:t xml:space="preserve">during the winter months (December and February) </w:t>
      </w:r>
      <w:r w:rsidR="00AF0C70" w:rsidRPr="00E53B18">
        <w:rPr>
          <w:rFonts w:ascii="Times New Roman" w:hAnsi="Times New Roman" w:cs="Times New Roman"/>
          <w:rPrChange w:id="7290" w:author="Tri Le" w:date="2021-07-13T20:26:00Z">
            <w:rPr>
              <w:rFonts w:ascii="Cambria" w:hAnsi="Cambria"/>
            </w:rPr>
          </w:rPrChange>
        </w:rPr>
        <w:t xml:space="preserve">and the </w:t>
      </w:r>
      <w:del w:id="7291" w:author="Tri Le" w:date="2021-07-09T18:31:00Z">
        <w:r w:rsidR="00AF0C70" w:rsidRPr="00E53B18" w:rsidDel="00964974">
          <w:rPr>
            <w:rFonts w:ascii="Times New Roman" w:hAnsi="Times New Roman" w:cs="Times New Roman"/>
            <w:rPrChange w:id="7292" w:author="Tri Le" w:date="2021-07-13T20:26:00Z">
              <w:rPr>
                <w:rFonts w:ascii="Cambria" w:hAnsi="Cambria"/>
              </w:rPr>
            </w:rPrChange>
          </w:rPr>
          <w:delText xml:space="preserve">presence </w:delText>
        </w:r>
      </w:del>
      <w:ins w:id="7293" w:author="Tri Le" w:date="2021-07-09T18:31:00Z">
        <w:r w:rsidR="00964974" w:rsidRPr="00E53B18">
          <w:rPr>
            <w:rFonts w:ascii="Times New Roman" w:hAnsi="Times New Roman" w:cs="Times New Roman"/>
            <w:rPrChange w:id="7294" w:author="Tri Le" w:date="2021-07-13T20:26:00Z">
              <w:rPr>
                <w:rFonts w:ascii="Cambria" w:hAnsi="Cambria"/>
              </w:rPr>
            </w:rPrChange>
          </w:rPr>
          <w:t xml:space="preserve">absence </w:t>
        </w:r>
      </w:ins>
      <w:r w:rsidR="00AF0C70" w:rsidRPr="00E53B18">
        <w:rPr>
          <w:rFonts w:ascii="Times New Roman" w:hAnsi="Times New Roman" w:cs="Times New Roman"/>
          <w:rPrChange w:id="7295" w:author="Tri Le" w:date="2021-07-13T20:26:00Z">
            <w:rPr>
              <w:rFonts w:ascii="Cambria" w:hAnsi="Cambria"/>
            </w:rPr>
          </w:rPrChange>
        </w:rPr>
        <w:t xml:space="preserve">of GII Norovirus in </w:t>
      </w:r>
      <w:del w:id="7296" w:author="Tri Le" w:date="2021-07-12T18:48:00Z">
        <w:r w:rsidR="00AF0C70" w:rsidRPr="00E53B18" w:rsidDel="00FA3872">
          <w:rPr>
            <w:rFonts w:ascii="Times New Roman" w:hAnsi="Times New Roman" w:cs="Times New Roman"/>
            <w:rPrChange w:id="7297" w:author="Tri Le" w:date="2021-07-13T20:26:00Z">
              <w:rPr>
                <w:rFonts w:ascii="Cambria" w:hAnsi="Cambria"/>
              </w:rPr>
            </w:rPrChange>
          </w:rPr>
          <w:delText>raw sewage</w:delText>
        </w:r>
      </w:del>
      <w:ins w:id="7298" w:author="Tri Le" w:date="2021-07-12T18:48:00Z">
        <w:r w:rsidR="00FA3872" w:rsidRPr="00E53B18">
          <w:rPr>
            <w:rFonts w:ascii="Times New Roman" w:hAnsi="Times New Roman" w:cs="Times New Roman"/>
            <w:rPrChange w:id="7299" w:author="Tri Le" w:date="2021-07-13T20:26:00Z">
              <w:rPr>
                <w:rFonts w:ascii="Cambria" w:hAnsi="Cambria"/>
              </w:rPr>
            </w:rPrChange>
          </w:rPr>
          <w:t>RS</w:t>
        </w:r>
      </w:ins>
      <w:r w:rsidR="00AF0C70" w:rsidRPr="00E53B18">
        <w:rPr>
          <w:rFonts w:ascii="Times New Roman" w:hAnsi="Times New Roman" w:cs="Times New Roman"/>
          <w:rPrChange w:id="7300" w:author="Tri Le" w:date="2021-07-13T20:26:00Z">
            <w:rPr>
              <w:rFonts w:ascii="Cambria" w:hAnsi="Cambria"/>
            </w:rPr>
          </w:rPrChange>
        </w:rPr>
        <w:t xml:space="preserve"> in </w:t>
      </w:r>
      <w:del w:id="7301" w:author="Tri Le" w:date="2021-07-09T18:31:00Z">
        <w:r w:rsidR="00AF0C70" w:rsidRPr="00E53B18" w:rsidDel="008B6922">
          <w:rPr>
            <w:rFonts w:ascii="Times New Roman" w:hAnsi="Times New Roman" w:cs="Times New Roman"/>
            <w:rPrChange w:id="7302" w:author="Tri Le" w:date="2021-07-13T20:26:00Z">
              <w:rPr>
                <w:rFonts w:ascii="Cambria" w:hAnsi="Cambria"/>
              </w:rPr>
            </w:rPrChange>
          </w:rPr>
          <w:delText xml:space="preserve">only </w:delText>
        </w:r>
      </w:del>
      <w:r w:rsidR="00AF0C70" w:rsidRPr="00E53B18">
        <w:rPr>
          <w:rFonts w:ascii="Times New Roman" w:hAnsi="Times New Roman" w:cs="Times New Roman"/>
          <w:rPrChange w:id="7303" w:author="Tri Le" w:date="2021-07-13T20:26:00Z">
            <w:rPr>
              <w:rFonts w:ascii="Cambria" w:hAnsi="Cambria"/>
            </w:rPr>
          </w:rPrChange>
        </w:rPr>
        <w:t xml:space="preserve">October </w:t>
      </w:r>
      <w:r w:rsidR="00DE6639" w:rsidRPr="00E53B18">
        <w:rPr>
          <w:rFonts w:ascii="Times New Roman" w:hAnsi="Times New Roman" w:cs="Times New Roman"/>
          <w:rPrChange w:id="7304" w:author="Tri Le" w:date="2021-07-13T20:26:00Z">
            <w:rPr>
              <w:rFonts w:ascii="Cambria" w:hAnsi="Cambria"/>
            </w:rPr>
          </w:rPrChange>
        </w:rPr>
        <w:t xml:space="preserve">may be due </w:t>
      </w:r>
      <w:ins w:id="7305" w:author="Tri Le" w:date="2021-07-09T18:31:00Z">
        <w:r w:rsidR="003F166E" w:rsidRPr="00E53B18">
          <w:rPr>
            <w:rFonts w:ascii="Times New Roman" w:hAnsi="Times New Roman" w:cs="Times New Roman"/>
            <w:rPrChange w:id="7306" w:author="Tri Le" w:date="2021-07-13T20:26:00Z">
              <w:rPr>
                <w:rFonts w:ascii="Cambria" w:hAnsi="Cambria"/>
              </w:rPr>
            </w:rPrChange>
          </w:rPr>
          <w:t xml:space="preserve">to </w:t>
        </w:r>
      </w:ins>
      <w:r w:rsidR="00DE6639" w:rsidRPr="00E53B18">
        <w:rPr>
          <w:rFonts w:ascii="Times New Roman" w:hAnsi="Times New Roman" w:cs="Times New Roman"/>
          <w:rPrChange w:id="7307" w:author="Tri Le" w:date="2021-07-13T20:26:00Z">
            <w:rPr>
              <w:rFonts w:ascii="Cambria" w:hAnsi="Cambria"/>
            </w:rPr>
          </w:rPrChange>
        </w:rPr>
        <w:t xml:space="preserve">seasonal variability (Pérez, et al. 2019). </w:t>
      </w:r>
      <w:r w:rsidR="00AF0C70" w:rsidRPr="00E53B18">
        <w:rPr>
          <w:rFonts w:ascii="Times New Roman" w:hAnsi="Times New Roman" w:cs="Times New Roman"/>
          <w:rPrChange w:id="7308" w:author="Tri Le" w:date="2021-07-13T20:26:00Z">
            <w:rPr>
              <w:rFonts w:ascii="Cambria" w:hAnsi="Cambria"/>
            </w:rPr>
          </w:rPrChange>
        </w:rPr>
        <w:t xml:space="preserve">However, the presence of GI and GII Norovirus gene copies in </w:t>
      </w:r>
      <w:del w:id="7309" w:author="Tri Le" w:date="2021-07-12T18:48:00Z">
        <w:r w:rsidR="00AF0C70" w:rsidRPr="00E53B18" w:rsidDel="00AE2BC0">
          <w:rPr>
            <w:rFonts w:ascii="Times New Roman" w:hAnsi="Times New Roman" w:cs="Times New Roman"/>
            <w:rPrChange w:id="7310" w:author="Tri Le" w:date="2021-07-13T20:26:00Z">
              <w:rPr>
                <w:rFonts w:ascii="Cambria" w:hAnsi="Cambria"/>
              </w:rPr>
            </w:rPrChange>
          </w:rPr>
          <w:delText>raw sewage</w:delText>
        </w:r>
      </w:del>
      <w:ins w:id="7311" w:author="Tri Le" w:date="2021-07-12T18:48:00Z">
        <w:r w:rsidR="00AE2BC0" w:rsidRPr="00E53B18">
          <w:rPr>
            <w:rFonts w:ascii="Times New Roman" w:hAnsi="Times New Roman" w:cs="Times New Roman"/>
            <w:rPrChange w:id="7312" w:author="Tri Le" w:date="2021-07-13T20:26:00Z">
              <w:rPr>
                <w:rFonts w:ascii="Cambria" w:hAnsi="Cambria"/>
              </w:rPr>
            </w:rPrChange>
          </w:rPr>
          <w:t>RS</w:t>
        </w:r>
      </w:ins>
      <w:r w:rsidR="00AF0C70" w:rsidRPr="00E53B18">
        <w:rPr>
          <w:rFonts w:ascii="Times New Roman" w:hAnsi="Times New Roman" w:cs="Times New Roman"/>
          <w:rPrChange w:id="7313" w:author="Tri Le" w:date="2021-07-13T20:26:00Z">
            <w:rPr>
              <w:rFonts w:ascii="Cambria" w:hAnsi="Cambria"/>
            </w:rPr>
          </w:rPrChange>
        </w:rPr>
        <w:t xml:space="preserve"> in Event</w:t>
      </w:r>
      <w:ins w:id="7314" w:author="Tri Le" w:date="2021-07-09T18:32:00Z">
        <w:r w:rsidR="00405E03" w:rsidRPr="00E53B18">
          <w:rPr>
            <w:rFonts w:ascii="Times New Roman" w:hAnsi="Times New Roman" w:cs="Times New Roman"/>
            <w:rPrChange w:id="7315" w:author="Tri Le" w:date="2021-07-13T20:26:00Z">
              <w:rPr>
                <w:rFonts w:ascii="Cambria" w:hAnsi="Cambria"/>
              </w:rPr>
            </w:rPrChange>
          </w:rPr>
          <w:t xml:space="preserve"> </w:t>
        </w:r>
      </w:ins>
      <w:del w:id="7316" w:author="Tri Le" w:date="2021-07-09T18:32:00Z">
        <w:r w:rsidR="00AF0C70" w:rsidRPr="00E53B18" w:rsidDel="00405E03">
          <w:rPr>
            <w:rFonts w:ascii="Times New Roman" w:hAnsi="Times New Roman" w:cs="Times New Roman"/>
            <w:rPrChange w:id="7317" w:author="Tri Le" w:date="2021-07-13T20:26:00Z">
              <w:rPr>
                <w:rFonts w:ascii="Cambria" w:hAnsi="Cambria"/>
              </w:rPr>
            </w:rPrChange>
          </w:rPr>
          <w:delText xml:space="preserve"> </w:delText>
        </w:r>
      </w:del>
      <w:r w:rsidR="00AF0C70" w:rsidRPr="00E53B18">
        <w:rPr>
          <w:rFonts w:ascii="Times New Roman" w:hAnsi="Times New Roman" w:cs="Times New Roman"/>
          <w:rPrChange w:id="7318" w:author="Tri Le" w:date="2021-07-13T20:26:00Z">
            <w:rPr>
              <w:rFonts w:ascii="Cambria" w:hAnsi="Cambria"/>
            </w:rPr>
          </w:rPrChange>
        </w:rPr>
        <w:t xml:space="preserve">4 (February) is consistent with a study conducted by Flannery et al. (2012), in which the concentration of GI and GII Norovirus gene copies in the influents of a wastewater treatment plant were significantly higher </w:t>
      </w:r>
      <w:r w:rsidR="00DA4C35" w:rsidRPr="00E53B18">
        <w:rPr>
          <w:rFonts w:ascii="Times New Roman" w:hAnsi="Times New Roman" w:cs="Times New Roman"/>
          <w:rPrChange w:id="7319" w:author="Tri Le" w:date="2021-07-13T20:26:00Z">
            <w:rPr>
              <w:rFonts w:ascii="Cambria" w:hAnsi="Cambria"/>
            </w:rPr>
          </w:rPrChange>
        </w:rPr>
        <w:t xml:space="preserve">during </w:t>
      </w:r>
      <w:r w:rsidR="008D33AC" w:rsidRPr="00E53B18">
        <w:rPr>
          <w:rFonts w:ascii="Times New Roman" w:hAnsi="Times New Roman" w:cs="Times New Roman"/>
          <w:rPrChange w:id="7320" w:author="Tri Le" w:date="2021-07-13T20:26:00Z">
            <w:rPr>
              <w:rFonts w:ascii="Cambria" w:hAnsi="Cambria"/>
            </w:rPr>
          </w:rPrChange>
        </w:rPr>
        <w:t>the wint</w:t>
      </w:r>
      <w:r w:rsidR="00AF0C70" w:rsidRPr="00E53B18">
        <w:rPr>
          <w:rFonts w:ascii="Times New Roman" w:hAnsi="Times New Roman" w:cs="Times New Roman"/>
          <w:rPrChange w:id="7321" w:author="Tri Le" w:date="2021-07-13T20:26:00Z">
            <w:rPr>
              <w:rFonts w:ascii="Cambria" w:hAnsi="Cambria"/>
            </w:rPr>
          </w:rPrChange>
        </w:rPr>
        <w:t xml:space="preserve">er months (January to March). </w:t>
      </w:r>
    </w:p>
    <w:p w14:paraId="406D4FC2" w14:textId="50807EC4" w:rsidR="0055663D" w:rsidRPr="00E53B18" w:rsidRDefault="008635B2" w:rsidP="009746F3">
      <w:pPr>
        <w:widowControl w:val="0"/>
        <w:autoSpaceDE w:val="0"/>
        <w:autoSpaceDN w:val="0"/>
        <w:adjustRightInd w:val="0"/>
        <w:spacing w:after="240" w:line="480" w:lineRule="auto"/>
        <w:jc w:val="both"/>
        <w:rPr>
          <w:ins w:id="7322" w:author="Tri Le" w:date="2021-07-09T18:41:00Z"/>
          <w:rFonts w:ascii="Times New Roman" w:hAnsi="Times New Roman" w:cs="Times New Roman"/>
          <w:rPrChange w:id="7323" w:author="Tri Le" w:date="2021-07-13T20:26:00Z">
            <w:rPr>
              <w:ins w:id="7324" w:author="Tri Le" w:date="2021-07-09T18:41:00Z"/>
              <w:rFonts w:ascii="Cambria" w:hAnsi="Cambria"/>
            </w:rPr>
          </w:rPrChange>
        </w:rPr>
      </w:pPr>
      <w:commentRangeStart w:id="7325"/>
      <w:r w:rsidRPr="00E53B18">
        <w:rPr>
          <w:rFonts w:ascii="Times New Roman" w:hAnsi="Times New Roman" w:cs="Times New Roman"/>
          <w:rPrChange w:id="7326" w:author="Tri Le" w:date="2021-07-13T20:26:00Z">
            <w:rPr>
              <w:rFonts w:ascii="Cambria" w:hAnsi="Cambria"/>
            </w:rPr>
          </w:rPrChange>
        </w:rPr>
        <w:t xml:space="preserve">In a study conducted by </w:t>
      </w:r>
      <w:r w:rsidR="00D97999" w:rsidRPr="00E53B18">
        <w:rPr>
          <w:rFonts w:ascii="Times New Roman" w:hAnsi="Times New Roman" w:cs="Times New Roman"/>
          <w:rPrChange w:id="7327" w:author="Tri Le" w:date="2021-07-13T20:26:00Z">
            <w:rPr>
              <w:rFonts w:ascii="Cambria" w:hAnsi="Cambria"/>
            </w:rPr>
          </w:rPrChange>
        </w:rPr>
        <w:t>Morsy El-Senousy et al. (2007</w:t>
      </w:r>
      <w:r w:rsidRPr="00E53B18">
        <w:rPr>
          <w:rFonts w:ascii="Times New Roman" w:hAnsi="Times New Roman" w:cs="Times New Roman"/>
          <w:rPrChange w:id="7328" w:author="Tri Le" w:date="2021-07-13T20:26:00Z">
            <w:rPr>
              <w:rFonts w:ascii="Cambria" w:hAnsi="Cambria"/>
            </w:rPr>
          </w:rPrChange>
        </w:rPr>
        <w:t xml:space="preserve">), high numbers of Astrovirus gene copies (per liter) in sewage water samples (from the Greater Cairo area in Egypt) were observed at the end of autumn and during the winter months, but </w:t>
      </w:r>
      <w:r w:rsidR="002032EC" w:rsidRPr="00E53B18">
        <w:rPr>
          <w:rFonts w:ascii="Times New Roman" w:hAnsi="Times New Roman" w:cs="Times New Roman"/>
          <w:rPrChange w:id="7329" w:author="Tri Le" w:date="2021-07-13T20:26:00Z">
            <w:rPr>
              <w:rFonts w:ascii="Cambria" w:hAnsi="Cambria"/>
            </w:rPr>
          </w:rPrChange>
        </w:rPr>
        <w:t xml:space="preserve">the Astrovirus concentrations </w:t>
      </w:r>
      <w:r w:rsidRPr="00E53B18">
        <w:rPr>
          <w:rFonts w:ascii="Times New Roman" w:hAnsi="Times New Roman" w:cs="Times New Roman"/>
          <w:rPrChange w:id="7330" w:author="Tri Le" w:date="2021-07-13T20:26:00Z">
            <w:rPr>
              <w:rFonts w:ascii="Cambria" w:hAnsi="Cambria"/>
            </w:rPr>
          </w:rPrChange>
        </w:rPr>
        <w:t xml:space="preserve">tended to decrease as temperatures increased. </w:t>
      </w:r>
      <w:commentRangeEnd w:id="7325"/>
      <w:r w:rsidR="00C9712E" w:rsidRPr="00E53B18">
        <w:rPr>
          <w:rStyle w:val="CommentReference"/>
          <w:rFonts w:ascii="Times New Roman" w:hAnsi="Times New Roman" w:cs="Times New Roman"/>
          <w:sz w:val="24"/>
          <w:szCs w:val="24"/>
          <w:rPrChange w:id="7331" w:author="Tri Le" w:date="2021-07-13T20:26:00Z">
            <w:rPr>
              <w:rStyle w:val="CommentReference"/>
            </w:rPr>
          </w:rPrChange>
        </w:rPr>
        <w:commentReference w:id="7325"/>
      </w:r>
      <w:r w:rsidR="00DA4C35" w:rsidRPr="00E53B18">
        <w:rPr>
          <w:rFonts w:ascii="Times New Roman" w:hAnsi="Times New Roman" w:cs="Times New Roman"/>
          <w:rPrChange w:id="7332" w:author="Tri Le" w:date="2021-07-13T20:26:00Z">
            <w:rPr>
              <w:rFonts w:ascii="Cambria" w:hAnsi="Cambria"/>
            </w:rPr>
          </w:rPrChange>
        </w:rPr>
        <w:t>These results are</w:t>
      </w:r>
      <w:r w:rsidRPr="00E53B18">
        <w:rPr>
          <w:rFonts w:ascii="Times New Roman" w:hAnsi="Times New Roman" w:cs="Times New Roman"/>
          <w:rPrChange w:id="7333" w:author="Tri Le" w:date="2021-07-13T20:26:00Z">
            <w:rPr>
              <w:rFonts w:ascii="Cambria" w:hAnsi="Cambria"/>
            </w:rPr>
          </w:rPrChange>
        </w:rPr>
        <w:t xml:space="preserve"> </w:t>
      </w:r>
      <w:r w:rsidR="00DA4C35" w:rsidRPr="00E53B18">
        <w:rPr>
          <w:rFonts w:ascii="Times New Roman" w:hAnsi="Times New Roman" w:cs="Times New Roman"/>
          <w:rPrChange w:id="7334" w:author="Tri Le" w:date="2021-07-13T20:26:00Z">
            <w:rPr>
              <w:rFonts w:ascii="Cambria" w:hAnsi="Cambria"/>
            </w:rPr>
          </w:rPrChange>
        </w:rPr>
        <w:t xml:space="preserve">significantly different from the quantitation of </w:t>
      </w:r>
      <w:r w:rsidRPr="00E53B18">
        <w:rPr>
          <w:rFonts w:ascii="Times New Roman" w:hAnsi="Times New Roman" w:cs="Times New Roman"/>
          <w:rPrChange w:id="7335" w:author="Tri Le" w:date="2021-07-13T20:26:00Z">
            <w:rPr>
              <w:rFonts w:ascii="Cambria" w:hAnsi="Cambria"/>
            </w:rPr>
          </w:rPrChange>
        </w:rPr>
        <w:t xml:space="preserve">Astrovirus gene copies in the wastewater samples from the NESTP. There was zero detection of Astrovirus gene copies in </w:t>
      </w:r>
      <w:del w:id="7336" w:author="Tri Le" w:date="2021-07-09T18:33:00Z">
        <w:r w:rsidRPr="00E53B18" w:rsidDel="00630967">
          <w:rPr>
            <w:rFonts w:ascii="Times New Roman" w:hAnsi="Times New Roman" w:cs="Times New Roman"/>
            <w:rPrChange w:id="7337" w:author="Tri Le" w:date="2021-07-13T20:26:00Z">
              <w:rPr>
                <w:rFonts w:ascii="Cambria" w:hAnsi="Cambria"/>
              </w:rPr>
            </w:rPrChange>
          </w:rPr>
          <w:delText>all of</w:delText>
        </w:r>
      </w:del>
      <w:ins w:id="7338" w:author="Tri Le" w:date="2021-07-09T18:33:00Z">
        <w:r w:rsidR="00630967" w:rsidRPr="00E53B18">
          <w:rPr>
            <w:rFonts w:ascii="Times New Roman" w:hAnsi="Times New Roman" w:cs="Times New Roman"/>
            <w:rPrChange w:id="7339" w:author="Tri Le" w:date="2021-07-13T20:26:00Z">
              <w:rPr>
                <w:rFonts w:ascii="Cambria" w:hAnsi="Cambria"/>
              </w:rPr>
            </w:rPrChange>
          </w:rPr>
          <w:t>all</w:t>
        </w:r>
      </w:ins>
      <w:r w:rsidRPr="00E53B18">
        <w:rPr>
          <w:rFonts w:ascii="Times New Roman" w:hAnsi="Times New Roman" w:cs="Times New Roman"/>
          <w:rPrChange w:id="7340" w:author="Tri Le" w:date="2021-07-13T20:26:00Z">
            <w:rPr>
              <w:rFonts w:ascii="Cambria" w:hAnsi="Cambria"/>
            </w:rPr>
          </w:rPrChange>
        </w:rPr>
        <w:t xml:space="preserve"> the wastewater treatment stages across all events. These results may be due to seasonal variability (Pérez, et al. 2019) and efficiency of the wastewater facility in removing this virus during the process</w:t>
      </w:r>
      <w:ins w:id="7341" w:author="Tri Le" w:date="2021-07-09T18:33:00Z">
        <w:r w:rsidR="00630967" w:rsidRPr="00E53B18">
          <w:rPr>
            <w:rFonts w:ascii="Times New Roman" w:hAnsi="Times New Roman" w:cs="Times New Roman"/>
            <w:rPrChange w:id="7342" w:author="Tri Le" w:date="2021-07-13T20:26:00Z">
              <w:rPr>
                <w:rFonts w:ascii="Cambria" w:hAnsi="Cambria"/>
              </w:rPr>
            </w:rPrChange>
          </w:rPr>
          <w:t>, as discussed above.</w:t>
        </w:r>
      </w:ins>
      <w:del w:id="7343" w:author="Tri Le" w:date="2021-07-09T18:33:00Z">
        <w:r w:rsidRPr="00E53B18" w:rsidDel="00630967">
          <w:rPr>
            <w:rFonts w:ascii="Times New Roman" w:hAnsi="Times New Roman" w:cs="Times New Roman"/>
            <w:rPrChange w:id="7344" w:author="Tri Le" w:date="2021-07-13T20:26:00Z">
              <w:rPr>
                <w:rFonts w:ascii="Cambria" w:hAnsi="Cambria"/>
              </w:rPr>
            </w:rPrChange>
          </w:rPr>
          <w:delText>.</w:delText>
        </w:r>
      </w:del>
    </w:p>
    <w:p w14:paraId="73384E2A" w14:textId="24749654" w:rsidR="0046406A" w:rsidRPr="00E53B18" w:rsidRDefault="00A65376" w:rsidP="009746F3">
      <w:pPr>
        <w:widowControl w:val="0"/>
        <w:autoSpaceDE w:val="0"/>
        <w:autoSpaceDN w:val="0"/>
        <w:adjustRightInd w:val="0"/>
        <w:spacing w:after="240" w:line="480" w:lineRule="auto"/>
        <w:jc w:val="both"/>
        <w:rPr>
          <w:ins w:id="7345" w:author="Tri Le" w:date="2021-07-12T15:12:00Z"/>
          <w:rFonts w:ascii="Times New Roman" w:hAnsi="Times New Roman" w:cs="Times New Roman"/>
          <w:rPrChange w:id="7346" w:author="Tri Le" w:date="2021-07-13T20:26:00Z">
            <w:rPr>
              <w:ins w:id="7347" w:author="Tri Le" w:date="2021-07-12T15:12:00Z"/>
              <w:rFonts w:ascii="Cambria" w:hAnsi="Cambria"/>
            </w:rPr>
          </w:rPrChange>
        </w:rPr>
      </w:pPr>
      <w:ins w:id="7348" w:author="Tri Le" w:date="2021-07-09T19:48:00Z">
        <w:r w:rsidRPr="00E53B18">
          <w:rPr>
            <w:rFonts w:ascii="Times New Roman" w:hAnsi="Times New Roman" w:cs="Times New Roman"/>
            <w:rPrChange w:id="7349" w:author="Tri Le" w:date="2021-07-13T20:26:00Z">
              <w:rPr>
                <w:rFonts w:ascii="Cambria" w:hAnsi="Cambria"/>
              </w:rPr>
            </w:rPrChange>
          </w:rPr>
          <w:t xml:space="preserve">Additionally, PCA and Spearman’s rank correlation analysis were conducted for </w:t>
        </w:r>
      </w:ins>
      <w:ins w:id="7350" w:author="Tri Le" w:date="2021-07-12T18:56:00Z">
        <w:r w:rsidR="008801B3" w:rsidRPr="00E53B18">
          <w:rPr>
            <w:rFonts w:ascii="Times New Roman" w:hAnsi="Times New Roman" w:cs="Times New Roman"/>
            <w:rPrChange w:id="7351" w:author="Tri Le" w:date="2021-07-13T20:26:00Z">
              <w:rPr>
                <w:rFonts w:ascii="Cambria" w:hAnsi="Cambria"/>
              </w:rPr>
            </w:rPrChange>
          </w:rPr>
          <w:t>EF</w:t>
        </w:r>
      </w:ins>
      <w:ins w:id="7352" w:author="Tri Le" w:date="2021-07-09T19:49:00Z">
        <w:r w:rsidRPr="00E53B18">
          <w:rPr>
            <w:rFonts w:ascii="Times New Roman" w:hAnsi="Times New Roman" w:cs="Times New Roman"/>
            <w:rPrChange w:id="7353" w:author="Tri Le" w:date="2021-07-13T20:26:00Z">
              <w:rPr>
                <w:rFonts w:ascii="Cambria" w:hAnsi="Cambria"/>
              </w:rPr>
            </w:rPrChange>
          </w:rPr>
          <w:t xml:space="preserve"> samples to investigate potential connections between various physical, chemical</w:t>
        </w:r>
      </w:ins>
      <w:ins w:id="7354" w:author="Tri Le" w:date="2021-07-09T19:50:00Z">
        <w:r w:rsidRPr="00E53B18">
          <w:rPr>
            <w:rFonts w:ascii="Times New Roman" w:hAnsi="Times New Roman" w:cs="Times New Roman"/>
            <w:rPrChange w:id="7355" w:author="Tri Le" w:date="2021-07-13T20:26:00Z">
              <w:rPr>
                <w:rFonts w:ascii="Cambria" w:hAnsi="Cambria"/>
              </w:rPr>
            </w:rPrChange>
          </w:rPr>
          <w:t>, and biological parameters.</w:t>
        </w:r>
        <w:r w:rsidR="003151CA" w:rsidRPr="00E53B18">
          <w:rPr>
            <w:rFonts w:ascii="Times New Roman" w:hAnsi="Times New Roman" w:cs="Times New Roman"/>
            <w:rPrChange w:id="7356" w:author="Tri Le" w:date="2021-07-13T20:26:00Z">
              <w:rPr>
                <w:rFonts w:ascii="Cambria" w:hAnsi="Cambria"/>
              </w:rPr>
            </w:rPrChange>
          </w:rPr>
          <w:t xml:space="preserve"> </w:t>
        </w:r>
      </w:ins>
      <w:commentRangeStart w:id="7357"/>
      <w:ins w:id="7358" w:author="Tri Le" w:date="2021-07-09T19:51:00Z">
        <w:r w:rsidR="003151CA" w:rsidRPr="00E53B18">
          <w:rPr>
            <w:rFonts w:ascii="Times New Roman" w:hAnsi="Times New Roman" w:cs="Times New Roman"/>
            <w:rPrChange w:id="7359" w:author="Tri Le" w:date="2021-07-13T20:26:00Z">
              <w:rPr>
                <w:rFonts w:ascii="Cambria" w:hAnsi="Cambria"/>
              </w:rPr>
            </w:rPrChange>
          </w:rPr>
          <w:t xml:space="preserve">PCA revealed that </w:t>
        </w:r>
      </w:ins>
      <w:ins w:id="7360" w:author="Tri Le" w:date="2021-07-09T19:52:00Z">
        <w:r w:rsidR="003151CA" w:rsidRPr="00E53B18">
          <w:rPr>
            <w:rFonts w:ascii="Times New Roman" w:hAnsi="Times New Roman" w:cs="Times New Roman"/>
            <w:rPrChange w:id="7361" w:author="Tri Le" w:date="2021-07-13T20:26:00Z">
              <w:rPr>
                <w:rFonts w:ascii="Cambria" w:hAnsi="Cambria"/>
              </w:rPr>
            </w:rPrChange>
          </w:rPr>
          <w:t xml:space="preserve">samples </w:t>
        </w:r>
      </w:ins>
      <w:ins w:id="7362" w:author="Tri Le" w:date="2021-07-09T19:51:00Z">
        <w:r w:rsidR="003151CA" w:rsidRPr="00E53B18">
          <w:rPr>
            <w:rFonts w:ascii="Times New Roman" w:hAnsi="Times New Roman" w:cs="Times New Roman"/>
            <w:rPrChange w:id="7363" w:author="Tri Le" w:date="2021-07-13T20:26:00Z">
              <w:rPr>
                <w:rFonts w:ascii="Cambria" w:hAnsi="Cambria"/>
              </w:rPr>
            </w:rPrChange>
          </w:rPr>
          <w:t xml:space="preserve">collected </w:t>
        </w:r>
      </w:ins>
      <w:ins w:id="7364" w:author="Tri Le" w:date="2021-07-12T14:24:00Z">
        <w:r w:rsidR="003966D1" w:rsidRPr="00E53B18">
          <w:rPr>
            <w:rFonts w:ascii="Times New Roman" w:hAnsi="Times New Roman" w:cs="Times New Roman"/>
            <w:rPrChange w:id="7365" w:author="Tri Le" w:date="2021-07-13T20:26:00Z">
              <w:rPr>
                <w:rFonts w:ascii="Cambria" w:hAnsi="Cambria"/>
              </w:rPr>
            </w:rPrChange>
          </w:rPr>
          <w:t xml:space="preserve">in different events from October to February </w:t>
        </w:r>
      </w:ins>
      <w:ins w:id="7366" w:author="Tri Le" w:date="2021-07-09T19:51:00Z">
        <w:r w:rsidR="003151CA" w:rsidRPr="00E53B18">
          <w:rPr>
            <w:rFonts w:ascii="Times New Roman" w:hAnsi="Times New Roman" w:cs="Times New Roman"/>
            <w:rPrChange w:id="7367" w:author="Tri Le" w:date="2021-07-13T20:26:00Z">
              <w:rPr>
                <w:rFonts w:ascii="Cambria" w:hAnsi="Cambria"/>
              </w:rPr>
            </w:rPrChange>
          </w:rPr>
          <w:t>were not distinct from one another.</w:t>
        </w:r>
      </w:ins>
      <w:ins w:id="7368" w:author="Tri Le" w:date="2021-07-09T19:53:00Z">
        <w:r w:rsidR="00791E09" w:rsidRPr="00E53B18">
          <w:rPr>
            <w:rFonts w:ascii="Times New Roman" w:hAnsi="Times New Roman" w:cs="Times New Roman"/>
            <w:rPrChange w:id="7369" w:author="Tri Le" w:date="2021-07-13T20:26:00Z">
              <w:rPr>
                <w:rFonts w:ascii="Cambria" w:hAnsi="Cambria"/>
              </w:rPr>
            </w:rPrChange>
          </w:rPr>
          <w:t xml:space="preserve"> </w:t>
        </w:r>
      </w:ins>
      <w:commentRangeEnd w:id="7357"/>
      <w:r w:rsidR="00F668ED" w:rsidRPr="00E53B18">
        <w:rPr>
          <w:rStyle w:val="CommentReference"/>
          <w:rFonts w:ascii="Times New Roman" w:hAnsi="Times New Roman" w:cs="Times New Roman"/>
          <w:sz w:val="24"/>
          <w:szCs w:val="24"/>
          <w:rPrChange w:id="7370" w:author="Tri Le" w:date="2021-07-13T20:26:00Z">
            <w:rPr>
              <w:rStyle w:val="CommentReference"/>
            </w:rPr>
          </w:rPrChange>
        </w:rPr>
        <w:commentReference w:id="7357"/>
      </w:r>
      <w:commentRangeStart w:id="7371"/>
      <w:commentRangeStart w:id="7372"/>
      <w:ins w:id="7373" w:author="Tri Le" w:date="2021-07-09T19:53:00Z">
        <w:r w:rsidR="00791E09" w:rsidRPr="00E53B18">
          <w:rPr>
            <w:rFonts w:ascii="Times New Roman" w:hAnsi="Times New Roman" w:cs="Times New Roman"/>
            <w:rPrChange w:id="7374" w:author="Tri Le" w:date="2021-07-13T20:26:00Z">
              <w:rPr>
                <w:rFonts w:ascii="Cambria" w:hAnsi="Cambria"/>
              </w:rPr>
            </w:rPrChange>
          </w:rPr>
          <w:t xml:space="preserve">This could indicate that </w:t>
        </w:r>
      </w:ins>
      <w:ins w:id="7375" w:author="Tri Le" w:date="2021-07-12T20:31:00Z">
        <w:r w:rsidR="00151E52" w:rsidRPr="00E53B18">
          <w:rPr>
            <w:rFonts w:ascii="Times New Roman" w:hAnsi="Times New Roman" w:cs="Times New Roman"/>
            <w:rPrChange w:id="7376" w:author="Tri Le" w:date="2021-07-13T20:26:00Z">
              <w:rPr>
                <w:rFonts w:ascii="Cambria" w:hAnsi="Cambria"/>
              </w:rPr>
            </w:rPrChange>
          </w:rPr>
          <w:t xml:space="preserve">the effects </w:t>
        </w:r>
      </w:ins>
      <w:ins w:id="7377" w:author="Tri Le" w:date="2021-07-09T19:53:00Z">
        <w:r w:rsidR="00791E09" w:rsidRPr="00E53B18">
          <w:rPr>
            <w:rFonts w:ascii="Times New Roman" w:hAnsi="Times New Roman" w:cs="Times New Roman"/>
            <w:rPrChange w:id="7378" w:author="Tri Le" w:date="2021-07-13T20:26:00Z">
              <w:rPr>
                <w:rFonts w:ascii="Cambria" w:hAnsi="Cambria"/>
              </w:rPr>
            </w:rPrChange>
          </w:rPr>
          <w:t xml:space="preserve">seasonal variation had </w:t>
        </w:r>
      </w:ins>
      <w:ins w:id="7379" w:author="Tri Le" w:date="2021-07-09T19:54:00Z">
        <w:r w:rsidR="00791E09" w:rsidRPr="00E53B18">
          <w:rPr>
            <w:rFonts w:ascii="Times New Roman" w:hAnsi="Times New Roman" w:cs="Times New Roman"/>
            <w:rPrChange w:id="7380" w:author="Tri Le" w:date="2021-07-13T20:26:00Z">
              <w:rPr>
                <w:rFonts w:ascii="Cambria" w:hAnsi="Cambria"/>
              </w:rPr>
            </w:rPrChange>
          </w:rPr>
          <w:t>on the GCNs of the various targets in</w:t>
        </w:r>
      </w:ins>
      <w:ins w:id="7381" w:author="Tri Le" w:date="2021-07-12T14:25:00Z">
        <w:r w:rsidR="002D0C98" w:rsidRPr="00E53B18">
          <w:rPr>
            <w:rFonts w:ascii="Times New Roman" w:hAnsi="Times New Roman" w:cs="Times New Roman"/>
            <w:rPrChange w:id="7382" w:author="Tri Le" w:date="2021-07-13T20:26:00Z">
              <w:rPr>
                <w:rFonts w:ascii="Cambria" w:hAnsi="Cambria"/>
              </w:rPr>
            </w:rPrChange>
          </w:rPr>
          <w:t xml:space="preserve">cluded in the </w:t>
        </w:r>
      </w:ins>
      <w:ins w:id="7383" w:author="Tri Le" w:date="2021-07-12T14:26:00Z">
        <w:r w:rsidR="00FE7591" w:rsidRPr="00E53B18">
          <w:rPr>
            <w:rFonts w:ascii="Times New Roman" w:hAnsi="Times New Roman" w:cs="Times New Roman"/>
            <w:rPrChange w:id="7384" w:author="Tri Le" w:date="2021-07-13T20:26:00Z">
              <w:rPr>
                <w:rFonts w:ascii="Cambria" w:hAnsi="Cambria"/>
              </w:rPr>
            </w:rPrChange>
          </w:rPr>
          <w:t>PCA</w:t>
        </w:r>
      </w:ins>
      <w:ins w:id="7385" w:author="Tri Le" w:date="2021-07-12T20:31:00Z">
        <w:r w:rsidR="0038154B" w:rsidRPr="00E53B18">
          <w:rPr>
            <w:rFonts w:ascii="Times New Roman" w:hAnsi="Times New Roman" w:cs="Times New Roman"/>
            <w:rPrChange w:id="7386" w:author="Tri Le" w:date="2021-07-13T20:26:00Z">
              <w:rPr>
                <w:rFonts w:ascii="Cambria" w:hAnsi="Cambria"/>
              </w:rPr>
            </w:rPrChange>
          </w:rPr>
          <w:t xml:space="preserve"> were not strong enough to clearly characterize </w:t>
        </w:r>
        <w:r w:rsidR="0038154B" w:rsidRPr="00E53B18">
          <w:rPr>
            <w:rFonts w:ascii="Times New Roman" w:hAnsi="Times New Roman" w:cs="Times New Roman"/>
            <w:rPrChange w:id="7387" w:author="Tri Le" w:date="2021-07-13T20:26:00Z">
              <w:rPr>
                <w:rFonts w:ascii="Cambria" w:hAnsi="Cambria"/>
              </w:rPr>
            </w:rPrChange>
          </w:rPr>
          <w:lastRenderedPageBreak/>
          <w:t xml:space="preserve">samples from different events. </w:t>
        </w:r>
      </w:ins>
      <w:commentRangeEnd w:id="7371"/>
      <w:r w:rsidR="00F668ED" w:rsidRPr="00E53B18">
        <w:rPr>
          <w:rStyle w:val="CommentReference"/>
          <w:rFonts w:ascii="Times New Roman" w:hAnsi="Times New Roman" w:cs="Times New Roman"/>
          <w:sz w:val="24"/>
          <w:szCs w:val="24"/>
          <w:rPrChange w:id="7388" w:author="Tri Le" w:date="2021-07-13T20:26:00Z">
            <w:rPr>
              <w:rStyle w:val="CommentReference"/>
            </w:rPr>
          </w:rPrChange>
        </w:rPr>
        <w:commentReference w:id="7371"/>
      </w:r>
      <w:commentRangeEnd w:id="7372"/>
      <w:r w:rsidR="000561AB" w:rsidRPr="00E53B18">
        <w:rPr>
          <w:rStyle w:val="CommentReference"/>
          <w:rFonts w:ascii="Times New Roman" w:hAnsi="Times New Roman" w:cs="Times New Roman"/>
          <w:sz w:val="24"/>
          <w:szCs w:val="24"/>
          <w:rPrChange w:id="7389" w:author="Tri Le" w:date="2021-07-13T20:26:00Z">
            <w:rPr>
              <w:rStyle w:val="CommentReference"/>
            </w:rPr>
          </w:rPrChange>
        </w:rPr>
        <w:commentReference w:id="7372"/>
      </w:r>
    </w:p>
    <w:p w14:paraId="4B363DB0" w14:textId="515BC85C" w:rsidR="00A65376" w:rsidRDefault="00231612" w:rsidP="009746F3">
      <w:pPr>
        <w:widowControl w:val="0"/>
        <w:autoSpaceDE w:val="0"/>
        <w:autoSpaceDN w:val="0"/>
        <w:adjustRightInd w:val="0"/>
        <w:spacing w:after="240" w:line="480" w:lineRule="auto"/>
        <w:jc w:val="both"/>
        <w:rPr>
          <w:ins w:id="7390" w:author="Tri Le" w:date="2021-07-14T18:02:00Z"/>
          <w:rFonts w:ascii="Times New Roman" w:hAnsi="Times New Roman" w:cs="Times New Roman"/>
        </w:rPr>
      </w:pPr>
      <w:ins w:id="7391" w:author="Tri Le" w:date="2021-07-12T14:26:00Z">
        <w:r w:rsidRPr="00E53B18">
          <w:rPr>
            <w:rFonts w:ascii="Times New Roman" w:hAnsi="Times New Roman" w:cs="Times New Roman"/>
            <w:rPrChange w:id="7392" w:author="Tri Le" w:date="2021-07-13T20:26:00Z">
              <w:rPr>
                <w:rFonts w:ascii="Cambria" w:hAnsi="Cambria"/>
              </w:rPr>
            </w:rPrChange>
          </w:rPr>
          <w:t xml:space="preserve">Organic chemical parameters such as COD, cBOD, BOD, and </w:t>
        </w:r>
      </w:ins>
      <w:ins w:id="7393" w:author="Tri Le" w:date="2021-07-12T14:27:00Z">
        <w:r w:rsidRPr="00E53B18">
          <w:rPr>
            <w:rFonts w:ascii="Times New Roman" w:hAnsi="Times New Roman" w:cs="Times New Roman"/>
            <w:rPrChange w:id="7394" w:author="Tri Le" w:date="2021-07-13T20:26:00Z">
              <w:rPr>
                <w:rFonts w:ascii="Cambria" w:hAnsi="Cambria"/>
              </w:rPr>
            </w:rPrChange>
          </w:rPr>
          <w:t>TOC were notable positive contributors to PC1, while mean temperature, grab filtered UVT, NO</w:t>
        </w:r>
        <w:r w:rsidRPr="00E53B18">
          <w:rPr>
            <w:rFonts w:ascii="Times New Roman" w:hAnsi="Times New Roman" w:cs="Times New Roman"/>
            <w:vertAlign w:val="subscript"/>
            <w:rPrChange w:id="7395" w:author="Tri Le" w:date="2021-07-13T20:26:00Z">
              <w:rPr>
                <w:rFonts w:ascii="Cambria" w:hAnsi="Cambria"/>
                <w:vertAlign w:val="subscript"/>
              </w:rPr>
            </w:rPrChange>
          </w:rPr>
          <w:t>x</w:t>
        </w:r>
        <w:r w:rsidRPr="00E53B18">
          <w:rPr>
            <w:rFonts w:ascii="Times New Roman" w:hAnsi="Times New Roman" w:cs="Times New Roman"/>
            <w:rPrChange w:id="7396" w:author="Tri Le" w:date="2021-07-13T20:26:00Z">
              <w:rPr>
                <w:rFonts w:ascii="Cambria" w:hAnsi="Cambria"/>
              </w:rPr>
            </w:rPrChange>
          </w:rPr>
          <w:t xml:space="preserve">-N, and TS </w:t>
        </w:r>
      </w:ins>
      <w:ins w:id="7397" w:author="Tri Le" w:date="2021-07-12T14:28:00Z">
        <w:r w:rsidRPr="00E53B18">
          <w:rPr>
            <w:rFonts w:ascii="Times New Roman" w:hAnsi="Times New Roman" w:cs="Times New Roman"/>
            <w:rPrChange w:id="7398" w:author="Tri Le" w:date="2021-07-13T20:26:00Z">
              <w:rPr>
                <w:rFonts w:ascii="Cambria" w:hAnsi="Cambria"/>
              </w:rPr>
            </w:rPrChange>
          </w:rPr>
          <w:t>most negatively contributed to PC1.</w:t>
        </w:r>
      </w:ins>
      <w:ins w:id="7399" w:author="Tri Le" w:date="2021-07-12T14:56:00Z">
        <w:r w:rsidR="00C50BE6" w:rsidRPr="00E53B18">
          <w:rPr>
            <w:rFonts w:ascii="Times New Roman" w:hAnsi="Times New Roman" w:cs="Times New Roman"/>
            <w:rPrChange w:id="7400" w:author="Tri Le" w:date="2021-07-13T20:26:00Z">
              <w:rPr>
                <w:rFonts w:ascii="Cambria" w:hAnsi="Cambria"/>
              </w:rPr>
            </w:rPrChange>
          </w:rPr>
          <w:t xml:space="preserve"> </w:t>
        </w:r>
      </w:ins>
      <w:ins w:id="7401" w:author="Tri Le" w:date="2021-07-12T14:57:00Z">
        <w:r w:rsidR="00C50BE6" w:rsidRPr="00E53B18">
          <w:rPr>
            <w:rFonts w:ascii="Times New Roman" w:hAnsi="Times New Roman" w:cs="Times New Roman"/>
            <w:rPrChange w:id="7402" w:author="Tri Le" w:date="2021-07-13T20:26:00Z">
              <w:rPr>
                <w:rFonts w:ascii="Cambria" w:hAnsi="Cambria"/>
              </w:rPr>
            </w:rPrChange>
          </w:rPr>
          <w:t xml:space="preserve">These observations were validated by subsequent Spearman’s </w:t>
        </w:r>
      </w:ins>
      <w:ins w:id="7403" w:author="Tri Le" w:date="2021-07-12T16:56:00Z">
        <w:r w:rsidR="00053E27" w:rsidRPr="00E53B18">
          <w:rPr>
            <w:rFonts w:ascii="Times New Roman" w:hAnsi="Times New Roman" w:cs="Times New Roman"/>
            <w:rPrChange w:id="7404" w:author="Tri Le" w:date="2021-07-13T20:26:00Z">
              <w:rPr>
                <w:rFonts w:ascii="Cambria" w:hAnsi="Cambria"/>
              </w:rPr>
            </w:rPrChange>
          </w:rPr>
          <w:t xml:space="preserve">rank </w:t>
        </w:r>
        <w:r w:rsidR="001E1901" w:rsidRPr="00E53B18">
          <w:rPr>
            <w:rFonts w:ascii="Times New Roman" w:hAnsi="Times New Roman" w:cs="Times New Roman"/>
            <w:rPrChange w:id="7405" w:author="Tri Le" w:date="2021-07-13T20:26:00Z">
              <w:rPr>
                <w:rFonts w:ascii="Cambria" w:hAnsi="Cambria"/>
              </w:rPr>
            </w:rPrChange>
          </w:rPr>
          <w:t>correlation</w:t>
        </w:r>
      </w:ins>
      <w:ins w:id="7406" w:author="Tri Le" w:date="2021-07-12T14:58:00Z">
        <w:r w:rsidR="00C50BE6" w:rsidRPr="00E53B18">
          <w:rPr>
            <w:rFonts w:ascii="Times New Roman" w:hAnsi="Times New Roman" w:cs="Times New Roman"/>
            <w:rPrChange w:id="7407" w:author="Tri Le" w:date="2021-07-13T20:26:00Z">
              <w:rPr>
                <w:rFonts w:ascii="Cambria" w:hAnsi="Cambria"/>
              </w:rPr>
            </w:rPrChange>
          </w:rPr>
          <w:t xml:space="preserve"> analysis</w:t>
        </w:r>
      </w:ins>
      <w:ins w:id="7408" w:author="Tri Le" w:date="2021-07-12T16:56:00Z">
        <w:r w:rsidR="001E1901" w:rsidRPr="00E53B18">
          <w:rPr>
            <w:rFonts w:ascii="Times New Roman" w:hAnsi="Times New Roman" w:cs="Times New Roman"/>
            <w:rPrChange w:id="7409" w:author="Tri Le" w:date="2021-07-13T20:26:00Z">
              <w:rPr>
                <w:rFonts w:ascii="Cambria" w:hAnsi="Cambria"/>
              </w:rPr>
            </w:rPrChange>
          </w:rPr>
          <w:t xml:space="preserve"> showing statistically significant coefficients</w:t>
        </w:r>
      </w:ins>
      <w:ins w:id="7410" w:author="Tri Le" w:date="2021-07-12T14:58:00Z">
        <w:r w:rsidR="00C50BE6" w:rsidRPr="00E53B18">
          <w:rPr>
            <w:rFonts w:ascii="Times New Roman" w:hAnsi="Times New Roman" w:cs="Times New Roman"/>
            <w:rPrChange w:id="7411" w:author="Tri Le" w:date="2021-07-13T20:26:00Z">
              <w:rPr>
                <w:rFonts w:ascii="Cambria" w:hAnsi="Cambria"/>
              </w:rPr>
            </w:rPrChange>
          </w:rPr>
          <w:t xml:space="preserve">. </w:t>
        </w:r>
      </w:ins>
      <w:ins w:id="7412" w:author="Tri Le" w:date="2021-07-12T14:57:00Z">
        <w:r w:rsidR="00C50BE6" w:rsidRPr="00E53B18">
          <w:rPr>
            <w:rFonts w:ascii="Times New Roman" w:hAnsi="Times New Roman" w:cs="Times New Roman"/>
            <w:rPrChange w:id="7413" w:author="Tri Le" w:date="2021-07-13T20:26:00Z">
              <w:rPr>
                <w:rFonts w:ascii="Cambria" w:hAnsi="Cambria"/>
              </w:rPr>
            </w:rPrChange>
          </w:rPr>
          <w:t xml:space="preserve">Grab filtered UVT being inversely correlated </w:t>
        </w:r>
      </w:ins>
      <w:ins w:id="7414" w:author="Tri Le" w:date="2021-07-12T14:58:00Z">
        <w:r w:rsidR="005E4D44" w:rsidRPr="00E53B18">
          <w:rPr>
            <w:rFonts w:ascii="Times New Roman" w:hAnsi="Times New Roman" w:cs="Times New Roman"/>
            <w:rPrChange w:id="7415" w:author="Tri Le" w:date="2021-07-13T20:26:00Z">
              <w:rPr>
                <w:rFonts w:ascii="Cambria" w:hAnsi="Cambria"/>
              </w:rPr>
            </w:rPrChange>
          </w:rPr>
          <w:t>with COD, cBOD, BOD, and TOC</w:t>
        </w:r>
      </w:ins>
      <w:ins w:id="7416" w:author="Tri Le" w:date="2021-07-12T14:56:00Z">
        <w:r w:rsidR="00C50BE6" w:rsidRPr="00E53B18">
          <w:rPr>
            <w:rFonts w:ascii="Times New Roman" w:hAnsi="Times New Roman" w:cs="Times New Roman"/>
            <w:rPrChange w:id="7417" w:author="Tri Le" w:date="2021-07-13T20:26:00Z">
              <w:rPr>
                <w:rFonts w:ascii="Cambria" w:hAnsi="Cambria"/>
              </w:rPr>
            </w:rPrChange>
          </w:rPr>
          <w:t xml:space="preserve"> is consistent with the widespread use </w:t>
        </w:r>
      </w:ins>
      <w:ins w:id="7418" w:author="Tri Le" w:date="2021-07-12T14:58:00Z">
        <w:r w:rsidR="000B00CE" w:rsidRPr="00E53B18">
          <w:rPr>
            <w:rFonts w:ascii="Times New Roman" w:hAnsi="Times New Roman" w:cs="Times New Roman"/>
            <w:rPrChange w:id="7419" w:author="Tri Le" w:date="2021-07-13T20:26:00Z">
              <w:rPr>
                <w:rFonts w:ascii="Cambria" w:hAnsi="Cambria"/>
              </w:rPr>
            </w:rPrChange>
          </w:rPr>
          <w:t xml:space="preserve">of </w:t>
        </w:r>
      </w:ins>
      <w:ins w:id="7420" w:author="Tri Le" w:date="2021-07-12T14:56:00Z">
        <w:r w:rsidR="00C50BE6" w:rsidRPr="00E53B18">
          <w:rPr>
            <w:rFonts w:ascii="Times New Roman" w:hAnsi="Times New Roman" w:cs="Times New Roman"/>
            <w:rPrChange w:id="7421" w:author="Tri Le" w:date="2021-07-13T20:26:00Z">
              <w:rPr>
                <w:rFonts w:ascii="Cambria" w:hAnsi="Cambria"/>
              </w:rPr>
            </w:rPrChange>
          </w:rPr>
          <w:t xml:space="preserve">UV </w:t>
        </w:r>
      </w:ins>
      <w:ins w:id="7422" w:author="Tri Le" w:date="2021-07-12T14:58:00Z">
        <w:r w:rsidR="000B00CE" w:rsidRPr="00E53B18">
          <w:rPr>
            <w:rFonts w:ascii="Times New Roman" w:hAnsi="Times New Roman" w:cs="Times New Roman"/>
            <w:rPrChange w:id="7423" w:author="Tri Le" w:date="2021-07-13T20:26:00Z">
              <w:rPr>
                <w:rFonts w:ascii="Cambria" w:hAnsi="Cambria"/>
              </w:rPr>
            </w:rPrChange>
          </w:rPr>
          <w:t xml:space="preserve">radiation </w:t>
        </w:r>
      </w:ins>
      <w:ins w:id="7424" w:author="Tri Le" w:date="2021-07-12T14:56:00Z">
        <w:r w:rsidR="00C50BE6" w:rsidRPr="00E53B18">
          <w:rPr>
            <w:rFonts w:ascii="Times New Roman" w:hAnsi="Times New Roman" w:cs="Times New Roman"/>
            <w:rPrChange w:id="7425" w:author="Tri Le" w:date="2021-07-13T20:26:00Z">
              <w:rPr>
                <w:rFonts w:ascii="Cambria" w:hAnsi="Cambria"/>
              </w:rPr>
            </w:rPrChange>
          </w:rPr>
          <w:t xml:space="preserve">to </w:t>
        </w:r>
      </w:ins>
      <w:ins w:id="7426" w:author="Tri Le" w:date="2021-07-12T14:58:00Z">
        <w:r w:rsidR="000B00CE" w:rsidRPr="00E53B18">
          <w:rPr>
            <w:rFonts w:ascii="Times New Roman" w:hAnsi="Times New Roman" w:cs="Times New Roman"/>
            <w:rPrChange w:id="7427" w:author="Tri Le" w:date="2021-07-13T20:26:00Z">
              <w:rPr>
                <w:rFonts w:ascii="Cambria" w:hAnsi="Cambria"/>
              </w:rPr>
            </w:rPrChange>
          </w:rPr>
          <w:t>regu</w:t>
        </w:r>
      </w:ins>
      <w:ins w:id="7428" w:author="Tri Le" w:date="2021-07-12T14:59:00Z">
        <w:r w:rsidR="000B00CE" w:rsidRPr="00E53B18">
          <w:rPr>
            <w:rFonts w:ascii="Times New Roman" w:hAnsi="Times New Roman" w:cs="Times New Roman"/>
            <w:rPrChange w:id="7429" w:author="Tri Le" w:date="2021-07-13T20:26:00Z">
              <w:rPr>
                <w:rFonts w:ascii="Cambria" w:hAnsi="Cambria"/>
              </w:rPr>
            </w:rPrChange>
          </w:rPr>
          <w:t>late</w:t>
        </w:r>
      </w:ins>
      <w:ins w:id="7430" w:author="Tri Le" w:date="2021-07-12T14:56:00Z">
        <w:r w:rsidR="00C50BE6" w:rsidRPr="00E53B18">
          <w:rPr>
            <w:rFonts w:ascii="Times New Roman" w:hAnsi="Times New Roman" w:cs="Times New Roman"/>
            <w:rPrChange w:id="7431" w:author="Tri Le" w:date="2021-07-13T20:26:00Z">
              <w:rPr>
                <w:rFonts w:ascii="Cambria" w:hAnsi="Cambria"/>
              </w:rPr>
            </w:rPrChange>
          </w:rPr>
          <w:t xml:space="preserve"> microbial growth</w:t>
        </w:r>
      </w:ins>
      <w:ins w:id="7432" w:author="Tri Le" w:date="2021-07-12T14:58:00Z">
        <w:r w:rsidR="000B00CE" w:rsidRPr="00E53B18">
          <w:rPr>
            <w:rFonts w:ascii="Times New Roman" w:hAnsi="Times New Roman" w:cs="Times New Roman"/>
            <w:rPrChange w:id="7433" w:author="Tri Le" w:date="2021-07-13T20:26:00Z">
              <w:rPr>
                <w:rFonts w:ascii="Cambria" w:hAnsi="Cambria"/>
              </w:rPr>
            </w:rPrChange>
          </w:rPr>
          <w:t xml:space="preserve"> </w:t>
        </w:r>
      </w:ins>
      <w:ins w:id="7434" w:author="Tri Le" w:date="2021-07-12T14:59:00Z">
        <w:r w:rsidR="000B00CE" w:rsidRPr="00E53B18">
          <w:rPr>
            <w:rFonts w:ascii="Times New Roman" w:hAnsi="Times New Roman" w:cs="Times New Roman"/>
            <w:rPrChange w:id="7435" w:author="Tri Le" w:date="2021-07-13T20:26:00Z">
              <w:rPr>
                <w:rFonts w:ascii="Cambria" w:hAnsi="Cambria"/>
              </w:rPr>
            </w:rPrChange>
          </w:rPr>
          <w:t>in a variety of medium, including water [</w:t>
        </w:r>
        <w:r w:rsidR="000B00CE" w:rsidRPr="00E53B18">
          <w:rPr>
            <w:rFonts w:ascii="Times New Roman" w:hAnsi="Times New Roman" w:cs="Times New Roman"/>
            <w:rPrChange w:id="7436" w:author="Tri Le" w:date="2021-07-13T20:26:00Z">
              <w:rPr/>
            </w:rPrChange>
          </w:rPr>
          <w:fldChar w:fldCharType="begin"/>
        </w:r>
        <w:r w:rsidR="000B00CE" w:rsidRPr="00E53B18">
          <w:rPr>
            <w:rFonts w:ascii="Times New Roman" w:hAnsi="Times New Roman" w:cs="Times New Roman"/>
            <w:rPrChange w:id="7437" w:author="Tri Le" w:date="2021-07-13T20:26:00Z">
              <w:rPr/>
            </w:rPrChange>
          </w:rPr>
          <w:instrText xml:space="preserve"> HYPERLINK "https://www.ncbi.nlm.nih.gov/pmc/articles/PMC7571309/" </w:instrText>
        </w:r>
        <w:r w:rsidR="000B00CE" w:rsidRPr="00E53B18">
          <w:rPr>
            <w:rFonts w:ascii="Times New Roman" w:hAnsi="Times New Roman" w:cs="Times New Roman"/>
            <w:rPrChange w:id="7438" w:author="Tri Le" w:date="2021-07-13T20:26:00Z">
              <w:rPr/>
            </w:rPrChange>
          </w:rPr>
          <w:fldChar w:fldCharType="separate"/>
        </w:r>
        <w:r w:rsidR="000B00CE" w:rsidRPr="00E53B18">
          <w:rPr>
            <w:rStyle w:val="Hyperlink"/>
            <w:rFonts w:ascii="Times New Roman" w:hAnsi="Times New Roman" w:cs="Times New Roman"/>
            <w:rPrChange w:id="7439" w:author="Tri Le" w:date="2021-07-13T20:26:00Z">
              <w:rPr>
                <w:rStyle w:val="Hyperlink"/>
              </w:rPr>
            </w:rPrChange>
          </w:rPr>
          <w:t>A Critical Review on Ultraviolet Disinfection Systems against COVID-19 Outbreak: Applicability, Validation, and Safety Considerations (nih.gov)</w:t>
        </w:r>
        <w:r w:rsidR="000B00CE" w:rsidRPr="00E53B18">
          <w:rPr>
            <w:rFonts w:ascii="Times New Roman" w:hAnsi="Times New Roman" w:cs="Times New Roman"/>
            <w:rPrChange w:id="7440" w:author="Tri Le" w:date="2021-07-13T20:26:00Z">
              <w:rPr/>
            </w:rPrChange>
          </w:rPr>
          <w:fldChar w:fldCharType="end"/>
        </w:r>
        <w:r w:rsidR="000B00CE" w:rsidRPr="00E53B18">
          <w:rPr>
            <w:rFonts w:ascii="Times New Roman" w:hAnsi="Times New Roman" w:cs="Times New Roman"/>
            <w:rPrChange w:id="7441" w:author="Tri Le" w:date="2021-07-13T20:26:00Z">
              <w:rPr/>
            </w:rPrChange>
          </w:rPr>
          <w:t>].</w:t>
        </w:r>
      </w:ins>
    </w:p>
    <w:p w14:paraId="49224BEF" w14:textId="77777777" w:rsidR="0066356A" w:rsidRPr="00E53B18" w:rsidRDefault="0066356A" w:rsidP="009746F3">
      <w:pPr>
        <w:widowControl w:val="0"/>
        <w:autoSpaceDE w:val="0"/>
        <w:autoSpaceDN w:val="0"/>
        <w:adjustRightInd w:val="0"/>
        <w:spacing w:after="240" w:line="480" w:lineRule="auto"/>
        <w:jc w:val="both"/>
        <w:rPr>
          <w:ins w:id="7442" w:author="Tri Le" w:date="2021-07-12T15:14:00Z"/>
          <w:rFonts w:ascii="Times New Roman" w:hAnsi="Times New Roman" w:cs="Times New Roman"/>
          <w:rPrChange w:id="7443" w:author="Tri Le" w:date="2021-07-13T20:26:00Z">
            <w:rPr>
              <w:ins w:id="7444" w:author="Tri Le" w:date="2021-07-12T15:14:00Z"/>
            </w:rPr>
          </w:rPrChange>
        </w:rPr>
      </w:pPr>
    </w:p>
    <w:p w14:paraId="61017ECC" w14:textId="2C20ABC4" w:rsidR="006A1EE4" w:rsidRPr="00E53B18" w:rsidRDefault="006A1EE4" w:rsidP="006A1EE4">
      <w:pPr>
        <w:spacing w:line="480" w:lineRule="auto"/>
        <w:jc w:val="both"/>
        <w:rPr>
          <w:ins w:id="7445" w:author="Tri Le" w:date="2021-07-13T18:38:00Z"/>
          <w:rFonts w:ascii="Times New Roman" w:hAnsi="Times New Roman" w:cs="Times New Roman"/>
          <w:b/>
          <w:rPrChange w:id="7446" w:author="Tri Le" w:date="2021-07-13T20:26:00Z">
            <w:rPr>
              <w:ins w:id="7447" w:author="Tri Le" w:date="2021-07-13T18:38:00Z"/>
              <w:rFonts w:ascii="Cambria" w:hAnsi="Cambria"/>
              <w:b/>
            </w:rPr>
          </w:rPrChange>
        </w:rPr>
      </w:pPr>
      <w:ins w:id="7448" w:author="Tri Le" w:date="2021-07-13T18:38:00Z">
        <w:r w:rsidRPr="00E53B18">
          <w:rPr>
            <w:rFonts w:ascii="Times New Roman" w:hAnsi="Times New Roman" w:cs="Times New Roman"/>
            <w:b/>
            <w:rPrChange w:id="7449" w:author="Tri Le" w:date="2021-07-13T20:26:00Z">
              <w:rPr>
                <w:rFonts w:ascii="Cambria" w:hAnsi="Cambria"/>
                <w:b/>
              </w:rPr>
            </w:rPrChange>
          </w:rPr>
          <w:t>CONCLUSION</w:t>
        </w:r>
      </w:ins>
    </w:p>
    <w:p w14:paraId="4249C9FB" w14:textId="272D5187" w:rsidR="00BF303C" w:rsidRPr="00E53B18" w:rsidDel="000D013A" w:rsidRDefault="000D013A">
      <w:pPr>
        <w:spacing w:line="480" w:lineRule="auto"/>
        <w:jc w:val="both"/>
        <w:rPr>
          <w:del w:id="7450" w:author="Miguel Uyaguari" w:date="2021-07-13T16:27:00Z"/>
          <w:rFonts w:ascii="Times New Roman" w:hAnsi="Times New Roman" w:cs="Times New Roman"/>
          <w:rPrChange w:id="7451" w:author="Tri Le" w:date="2021-07-13T20:26:00Z">
            <w:rPr>
              <w:del w:id="7452" w:author="Miguel Uyaguari" w:date="2021-07-13T16:27:00Z"/>
              <w:rFonts w:ascii="Cambria" w:hAnsi="Cambria"/>
            </w:rPr>
          </w:rPrChange>
        </w:rPr>
      </w:pPr>
      <w:commentRangeStart w:id="7453"/>
      <w:ins w:id="7454" w:author="Miguel Uyaguari" w:date="2021-07-13T16:26:00Z">
        <w:r w:rsidRPr="00E53B18">
          <w:rPr>
            <w:rFonts w:ascii="Times New Roman" w:hAnsi="Times New Roman" w:cs="Times New Roman"/>
            <w:rPrChange w:id="7455" w:author="Tri Le" w:date="2021-07-13T20:26:00Z">
              <w:rPr>
                <w:rFonts w:ascii="Cambria" w:hAnsi="Cambria"/>
              </w:rPr>
            </w:rPrChange>
          </w:rPr>
          <w:t>CONCLUSION</w:t>
        </w:r>
      </w:ins>
      <w:ins w:id="7456" w:author="Miguel Uyaguari" w:date="2021-07-13T16:27:00Z">
        <w:r w:rsidRPr="00E53B18">
          <w:rPr>
            <w:rFonts w:ascii="Times New Roman" w:hAnsi="Times New Roman" w:cs="Times New Roman"/>
            <w:rPrChange w:id="7457" w:author="Tri Le" w:date="2021-07-13T20:26:00Z">
              <w:rPr>
                <w:rFonts w:ascii="Cambria" w:hAnsi="Cambria"/>
              </w:rPr>
            </w:rPrChange>
          </w:rPr>
          <w:t xml:space="preserve"> are missing here.</w:t>
        </w:r>
        <w:commentRangeEnd w:id="7453"/>
        <w:r w:rsidR="00812678" w:rsidRPr="00E53B18">
          <w:rPr>
            <w:rStyle w:val="CommentReference"/>
            <w:rFonts w:ascii="Times New Roman" w:hAnsi="Times New Roman" w:cs="Times New Roman"/>
            <w:sz w:val="24"/>
            <w:szCs w:val="24"/>
            <w:rPrChange w:id="7458" w:author="Tri Le" w:date="2021-07-13T20:26:00Z">
              <w:rPr>
                <w:rStyle w:val="CommentReference"/>
              </w:rPr>
            </w:rPrChange>
          </w:rPr>
          <w:commentReference w:id="7453"/>
        </w:r>
      </w:ins>
    </w:p>
    <w:p w14:paraId="7ED23CF0" w14:textId="1D40E869" w:rsidR="0055663D" w:rsidRPr="00E53B18" w:rsidDel="000D013A" w:rsidRDefault="0055663D">
      <w:pPr>
        <w:spacing w:line="480" w:lineRule="auto"/>
        <w:jc w:val="both"/>
        <w:rPr>
          <w:del w:id="7459" w:author="Miguel Uyaguari" w:date="2021-07-13T16:27:00Z"/>
          <w:rFonts w:ascii="Times New Roman" w:hAnsi="Times New Roman" w:cs="Times New Roman"/>
          <w:rPrChange w:id="7460" w:author="Tri Le" w:date="2021-07-13T20:26:00Z">
            <w:rPr>
              <w:del w:id="7461" w:author="Miguel Uyaguari" w:date="2021-07-13T16:27:00Z"/>
              <w:rFonts w:ascii="Cambria" w:hAnsi="Cambria"/>
            </w:rPr>
          </w:rPrChange>
        </w:rPr>
      </w:pPr>
      <w:del w:id="7462" w:author="Miguel Uyaguari" w:date="2021-07-13T16:27:00Z">
        <w:r w:rsidRPr="00E53B18" w:rsidDel="000D013A">
          <w:rPr>
            <w:rFonts w:ascii="Times New Roman" w:hAnsi="Times New Roman" w:cs="Times New Roman"/>
            <w:b/>
            <w:strike/>
            <w:rPrChange w:id="7463" w:author="Tri Le" w:date="2021-07-13T20:26:00Z">
              <w:rPr>
                <w:rFonts w:ascii="Cambria" w:hAnsi="Cambria"/>
                <w:b/>
              </w:rPr>
            </w:rPrChange>
          </w:rPr>
          <w:delText xml:space="preserve">Limitations </w:delText>
        </w:r>
      </w:del>
    </w:p>
    <w:p w14:paraId="053093C2" w14:textId="77777777" w:rsidR="00042C6C" w:rsidRPr="00E53B18" w:rsidRDefault="00042C6C" w:rsidP="000D013A">
      <w:pPr>
        <w:spacing w:line="480" w:lineRule="auto"/>
        <w:jc w:val="both"/>
        <w:rPr>
          <w:ins w:id="7464" w:author="Tri Le" w:date="2021-07-12T19:02:00Z"/>
          <w:rFonts w:ascii="Times New Roman" w:hAnsi="Times New Roman" w:cs="Times New Roman"/>
          <w:b/>
          <w:strike/>
          <w:rPrChange w:id="7465" w:author="Tri Le" w:date="2021-07-13T20:26:00Z">
            <w:rPr>
              <w:ins w:id="7466" w:author="Tri Le" w:date="2021-07-12T19:02:00Z"/>
              <w:rFonts w:ascii="Cambria" w:hAnsi="Cambria"/>
              <w:b/>
            </w:rPr>
          </w:rPrChange>
        </w:rPr>
      </w:pPr>
    </w:p>
    <w:p w14:paraId="20B61C66" w14:textId="0E362303" w:rsidR="00AE6585" w:rsidRPr="00E53B18" w:rsidDel="007D51D5" w:rsidRDefault="0055663D" w:rsidP="00855A9F">
      <w:pPr>
        <w:spacing w:line="480" w:lineRule="auto"/>
        <w:jc w:val="both"/>
        <w:rPr>
          <w:del w:id="7467" w:author="Tri Le" w:date="2021-07-12T18:50:00Z"/>
          <w:rFonts w:ascii="Times New Roman" w:hAnsi="Times New Roman" w:cs="Times New Roman"/>
          <w:strike/>
          <w:rPrChange w:id="7468" w:author="Tri Le" w:date="2021-07-13T20:26:00Z">
            <w:rPr>
              <w:del w:id="7469" w:author="Tri Le" w:date="2021-07-12T18:50:00Z"/>
              <w:rFonts w:ascii="Cambria" w:hAnsi="Cambria"/>
              <w:strike/>
            </w:rPr>
          </w:rPrChange>
        </w:rPr>
      </w:pPr>
      <w:del w:id="7470" w:author="Tri Le" w:date="2021-07-12T18:50:00Z">
        <w:r w:rsidRPr="00E53B18" w:rsidDel="00237D44">
          <w:rPr>
            <w:rFonts w:ascii="Times New Roman" w:hAnsi="Times New Roman" w:cs="Times New Roman"/>
            <w:strike/>
            <w:rPrChange w:id="7471" w:author="Tri Le" w:date="2021-07-13T20:26:00Z">
              <w:rPr>
                <w:rFonts w:ascii="Cambria" w:hAnsi="Cambria"/>
              </w:rPr>
            </w:rPrChange>
          </w:rPr>
          <w:delText xml:space="preserve">Some limitations of this study are the small </w:delText>
        </w:r>
        <w:r w:rsidR="00DA4C35" w:rsidRPr="00E53B18" w:rsidDel="00237D44">
          <w:rPr>
            <w:rFonts w:ascii="Times New Roman" w:hAnsi="Times New Roman" w:cs="Times New Roman"/>
            <w:strike/>
            <w:rPrChange w:id="7472" w:author="Tri Le" w:date="2021-07-13T20:26:00Z">
              <w:rPr>
                <w:rFonts w:ascii="Cambria" w:hAnsi="Cambria"/>
              </w:rPr>
            </w:rPrChange>
          </w:rPr>
          <w:delText xml:space="preserve">sample </w:delText>
        </w:r>
        <w:r w:rsidRPr="00E53B18" w:rsidDel="00237D44">
          <w:rPr>
            <w:rFonts w:ascii="Times New Roman" w:hAnsi="Times New Roman" w:cs="Times New Roman"/>
            <w:strike/>
            <w:rPrChange w:id="7473" w:author="Tri Le" w:date="2021-07-13T20:26:00Z">
              <w:rPr>
                <w:rFonts w:ascii="Cambria" w:hAnsi="Cambria"/>
              </w:rPr>
            </w:rPrChange>
          </w:rPr>
          <w:delText>size of each wastewater treatment sample</w:delText>
        </w:r>
        <w:r w:rsidR="00DA4C35" w:rsidRPr="00E53B18" w:rsidDel="00237D44">
          <w:rPr>
            <w:rFonts w:ascii="Times New Roman" w:hAnsi="Times New Roman" w:cs="Times New Roman"/>
            <w:strike/>
            <w:rPrChange w:id="7474" w:author="Tri Le" w:date="2021-07-13T20:26:00Z">
              <w:rPr>
                <w:rFonts w:ascii="Cambria" w:hAnsi="Cambria"/>
              </w:rPr>
            </w:rPrChange>
          </w:rPr>
          <w:delText>, which</w:delText>
        </w:r>
        <w:r w:rsidRPr="00E53B18" w:rsidDel="00237D44">
          <w:rPr>
            <w:rFonts w:ascii="Times New Roman" w:hAnsi="Times New Roman" w:cs="Times New Roman"/>
            <w:strike/>
            <w:rPrChange w:id="7475" w:author="Tri Le" w:date="2021-07-13T20:26:00Z">
              <w:rPr>
                <w:rFonts w:ascii="Cambria" w:hAnsi="Cambria"/>
              </w:rPr>
            </w:rPrChange>
          </w:rPr>
          <w:delText xml:space="preserve"> may have led to power constraints</w:delText>
        </w:r>
        <w:r w:rsidR="00F337F8" w:rsidRPr="00E53B18" w:rsidDel="00237D44">
          <w:rPr>
            <w:rFonts w:ascii="Times New Roman" w:hAnsi="Times New Roman" w:cs="Times New Roman"/>
            <w:strike/>
            <w:rPrChange w:id="7476" w:author="Tri Le" w:date="2021-07-13T20:26:00Z">
              <w:rPr>
                <w:rFonts w:ascii="Cambria" w:hAnsi="Cambria"/>
              </w:rPr>
            </w:rPrChange>
          </w:rPr>
          <w:delText>,</w:delText>
        </w:r>
        <w:r w:rsidRPr="00E53B18" w:rsidDel="00237D44">
          <w:rPr>
            <w:rFonts w:ascii="Times New Roman" w:hAnsi="Times New Roman" w:cs="Times New Roman"/>
            <w:strike/>
            <w:rPrChange w:id="7477" w:author="Tri Le" w:date="2021-07-13T20:26:00Z">
              <w:rPr>
                <w:rFonts w:ascii="Cambria" w:hAnsi="Cambria"/>
              </w:rPr>
            </w:rPrChange>
          </w:rPr>
          <w:delText xml:space="preserve"> and </w:delText>
        </w:r>
        <w:r w:rsidR="00DA4C35" w:rsidRPr="00E53B18" w:rsidDel="00237D44">
          <w:rPr>
            <w:rFonts w:ascii="Times New Roman" w:hAnsi="Times New Roman" w:cs="Times New Roman"/>
            <w:strike/>
            <w:rPrChange w:id="7478" w:author="Tri Le" w:date="2021-07-13T20:26:00Z">
              <w:rPr>
                <w:rFonts w:ascii="Cambria" w:hAnsi="Cambria"/>
              </w:rPr>
            </w:rPrChange>
          </w:rPr>
          <w:delText xml:space="preserve">the </w:delText>
        </w:r>
        <w:r w:rsidRPr="00E53B18" w:rsidDel="00237D44">
          <w:rPr>
            <w:rFonts w:ascii="Times New Roman" w:hAnsi="Times New Roman" w:cs="Times New Roman"/>
            <w:strike/>
            <w:rPrChange w:id="7479" w:author="Tri Le" w:date="2021-07-13T20:26:00Z">
              <w:rPr>
                <w:rFonts w:ascii="Cambria" w:hAnsi="Cambria"/>
              </w:rPr>
            </w:rPrChange>
          </w:rPr>
          <w:delText xml:space="preserve">lack of replication in </w:delText>
        </w:r>
        <w:r w:rsidR="00AD7BED" w:rsidRPr="00E53B18" w:rsidDel="00237D44">
          <w:rPr>
            <w:rFonts w:ascii="Times New Roman" w:hAnsi="Times New Roman" w:cs="Times New Roman"/>
            <w:strike/>
            <w:rPrChange w:id="7480" w:author="Tri Le" w:date="2021-07-13T20:26:00Z">
              <w:rPr>
                <w:rFonts w:ascii="Cambria" w:hAnsi="Cambria"/>
              </w:rPr>
            </w:rPrChange>
          </w:rPr>
          <w:delText xml:space="preserve">larger </w:delText>
        </w:r>
        <w:r w:rsidRPr="00E53B18" w:rsidDel="00237D44">
          <w:rPr>
            <w:rFonts w:ascii="Times New Roman" w:hAnsi="Times New Roman" w:cs="Times New Roman"/>
            <w:strike/>
            <w:rPrChange w:id="7481" w:author="Tri Le" w:date="2021-07-13T20:26:00Z">
              <w:rPr>
                <w:rFonts w:ascii="Cambria" w:hAnsi="Cambria"/>
              </w:rPr>
            </w:rPrChange>
          </w:rPr>
          <w:delText xml:space="preserve">sample sizes.  </w:delText>
        </w:r>
        <w:r w:rsidR="00AE6585" w:rsidRPr="00E53B18" w:rsidDel="00237D44">
          <w:rPr>
            <w:rFonts w:ascii="Times New Roman" w:hAnsi="Times New Roman" w:cs="Times New Roman"/>
            <w:strike/>
            <w:rPrChange w:id="7482" w:author="Tri Le" w:date="2021-07-13T20:26:00Z">
              <w:rPr>
                <w:rFonts w:ascii="Cambria" w:hAnsi="Cambria"/>
              </w:rPr>
            </w:rPrChange>
          </w:rPr>
          <w:delText xml:space="preserve">Another weakness of this study is the lack of data for the spring and summer months of the year. </w:delText>
        </w:r>
      </w:del>
    </w:p>
    <w:p w14:paraId="4DE9CFEE" w14:textId="77777777" w:rsidR="007D51D5" w:rsidRPr="00E53B18" w:rsidRDefault="007D51D5" w:rsidP="00855A9F">
      <w:pPr>
        <w:spacing w:line="480" w:lineRule="auto"/>
        <w:jc w:val="both"/>
        <w:rPr>
          <w:ins w:id="7483" w:author="Tri Le" w:date="2021-07-13T18:38:00Z"/>
          <w:rFonts w:ascii="Times New Roman" w:hAnsi="Times New Roman" w:cs="Times New Roman"/>
          <w:strike/>
          <w:rPrChange w:id="7484" w:author="Tri Le" w:date="2021-07-13T20:26:00Z">
            <w:rPr>
              <w:ins w:id="7485" w:author="Tri Le" w:date="2021-07-13T18:38:00Z"/>
              <w:rFonts w:ascii="Cambria" w:hAnsi="Cambria"/>
            </w:rPr>
          </w:rPrChange>
        </w:rPr>
      </w:pPr>
    </w:p>
    <w:p w14:paraId="5CA63DFC" w14:textId="77777777" w:rsidR="00F03EF3" w:rsidRPr="00E53B18" w:rsidDel="00F03EF3" w:rsidRDefault="00F03EF3" w:rsidP="00855A9F">
      <w:pPr>
        <w:spacing w:line="480" w:lineRule="auto"/>
        <w:jc w:val="both"/>
        <w:rPr>
          <w:ins w:id="7486" w:author="muyaguari@yahoo.com" w:date="2021-05-13T13:54:00Z"/>
          <w:del w:id="7487" w:author="Tri Le" w:date="2021-07-09T16:16:00Z"/>
          <w:rFonts w:ascii="Times New Roman" w:hAnsi="Times New Roman" w:cs="Times New Roman"/>
          <w:b/>
          <w:rPrChange w:id="7488" w:author="Tri Le" w:date="2021-07-13T20:26:00Z">
            <w:rPr>
              <w:ins w:id="7489" w:author="muyaguari@yahoo.com" w:date="2021-05-13T13:54:00Z"/>
              <w:del w:id="7490" w:author="Tri Le" w:date="2021-07-09T16:16:00Z"/>
              <w:rFonts w:ascii="Cambria" w:hAnsi="Cambria"/>
              <w:b/>
            </w:rPr>
          </w:rPrChange>
        </w:rPr>
      </w:pPr>
    </w:p>
    <w:p w14:paraId="71DE64DD" w14:textId="5084E258" w:rsidR="00632D6F" w:rsidRPr="00E53B18" w:rsidDel="006B0858" w:rsidRDefault="00632D6F" w:rsidP="00855A9F">
      <w:pPr>
        <w:spacing w:line="480" w:lineRule="auto"/>
        <w:jc w:val="both"/>
        <w:rPr>
          <w:moveFrom w:id="7491" w:author="Tri Le" w:date="2021-07-09T16:12:00Z"/>
          <w:rFonts w:ascii="Times New Roman" w:hAnsi="Times New Roman" w:cs="Times New Roman"/>
          <w:b/>
          <w:rPrChange w:id="7492" w:author="Tri Le" w:date="2021-07-13T20:26:00Z">
            <w:rPr>
              <w:moveFrom w:id="7493" w:author="Tri Le" w:date="2021-07-09T16:12:00Z"/>
              <w:rFonts w:ascii="Cambria" w:hAnsi="Cambria"/>
              <w:b/>
            </w:rPr>
          </w:rPrChange>
        </w:rPr>
      </w:pPr>
      <w:moveFromRangeStart w:id="7494" w:author="Tri Le" w:date="2021-07-09T16:12:00Z" w:name="move76739579"/>
      <w:commentRangeStart w:id="7495"/>
      <w:moveFrom w:id="7496" w:author="Tri Le" w:date="2021-07-09T16:12:00Z">
        <w:ins w:id="7497" w:author="muyaguari@yahoo.com" w:date="2021-05-13T13:54:00Z">
          <w:r w:rsidRPr="00E53B18" w:rsidDel="006B0858">
            <w:rPr>
              <w:rFonts w:ascii="Times New Roman" w:hAnsi="Times New Roman" w:cs="Times New Roman"/>
              <w:b/>
              <w:rPrChange w:id="7498" w:author="Tri Le" w:date="2021-07-13T20:26:00Z">
                <w:rPr>
                  <w:rFonts w:ascii="Cambria" w:hAnsi="Cambria"/>
                  <w:b/>
                </w:rPr>
              </w:rPrChange>
            </w:rPr>
            <w:t xml:space="preserve">Conclusion: </w:t>
          </w:r>
          <w:commentRangeStart w:id="7499"/>
          <w:r w:rsidRPr="00E53B18" w:rsidDel="006B0858">
            <w:rPr>
              <w:rFonts w:ascii="Times New Roman" w:hAnsi="Times New Roman" w:cs="Times New Roman"/>
              <w:highlight w:val="green"/>
              <w:rPrChange w:id="7500" w:author="Tri Le" w:date="2021-07-13T20:26:00Z">
                <w:rPr>
                  <w:rFonts w:ascii="Cambria" w:hAnsi="Cambria"/>
                  <w:highlight w:val="green"/>
                </w:rPr>
              </w:rPrChange>
            </w:rPr>
            <w:t>CrAssphage (a DNA enteric virus) and the Pepper Mild Mottle Virus (PMMV) have been found to be a dominant presence in wastewater samples.</w:t>
          </w:r>
          <w:r w:rsidRPr="00E53B18" w:rsidDel="006B0858">
            <w:rPr>
              <w:rFonts w:ascii="Times New Roman" w:hAnsi="Times New Roman" w:cs="Times New Roman"/>
              <w:rPrChange w:id="7501" w:author="Tri Le" w:date="2021-07-13T20:26:00Z">
                <w:rPr>
                  <w:rFonts w:ascii="Cambria" w:hAnsi="Cambria"/>
                </w:rPr>
              </w:rPrChange>
            </w:rPr>
            <w:t xml:space="preserve"> </w:t>
          </w:r>
          <w:commentRangeEnd w:id="7499"/>
          <w:r w:rsidRPr="00E53B18" w:rsidDel="006B0858">
            <w:rPr>
              <w:rStyle w:val="CommentReference"/>
              <w:rFonts w:ascii="Times New Roman" w:hAnsi="Times New Roman" w:cs="Times New Roman"/>
              <w:sz w:val="24"/>
              <w:szCs w:val="24"/>
              <w:rPrChange w:id="7502" w:author="Tri Le" w:date="2021-07-13T20:26:00Z">
                <w:rPr>
                  <w:rStyle w:val="CommentReference"/>
                </w:rPr>
              </w:rPrChange>
            </w:rPr>
            <w:commentReference w:id="7499"/>
          </w:r>
        </w:ins>
        <w:commentRangeEnd w:id="7495"/>
        <w:ins w:id="7503" w:author="muyaguari@yahoo.com" w:date="2021-05-19T21:56:00Z">
          <w:r w:rsidR="00C9712E" w:rsidRPr="00E53B18" w:rsidDel="006B0858">
            <w:rPr>
              <w:rStyle w:val="CommentReference"/>
              <w:rFonts w:ascii="Times New Roman" w:hAnsi="Times New Roman" w:cs="Times New Roman"/>
              <w:sz w:val="24"/>
              <w:szCs w:val="24"/>
              <w:rPrChange w:id="7504" w:author="Tri Le" w:date="2021-07-13T20:26:00Z">
                <w:rPr>
                  <w:rStyle w:val="CommentReference"/>
                </w:rPr>
              </w:rPrChange>
            </w:rPr>
            <w:commentReference w:id="7495"/>
          </w:r>
        </w:ins>
      </w:moveFrom>
    </w:p>
    <w:moveFromRangeEnd w:id="7494"/>
    <w:p w14:paraId="59EAD9F3" w14:textId="483831DA" w:rsidR="00CA6469" w:rsidRPr="00E53B18" w:rsidRDefault="00616A2E" w:rsidP="00855A9F">
      <w:pPr>
        <w:spacing w:line="480" w:lineRule="auto"/>
        <w:jc w:val="both"/>
        <w:rPr>
          <w:rFonts w:ascii="Times New Roman" w:hAnsi="Times New Roman" w:cs="Times New Roman"/>
          <w:b/>
          <w:rPrChange w:id="7505" w:author="Tri Le" w:date="2021-07-13T20:26:00Z">
            <w:rPr>
              <w:rFonts w:ascii="Cambria" w:hAnsi="Cambria"/>
              <w:b/>
            </w:rPr>
          </w:rPrChange>
        </w:rPr>
      </w:pPr>
      <w:r w:rsidRPr="00E53B18">
        <w:rPr>
          <w:rFonts w:ascii="Times New Roman" w:hAnsi="Times New Roman" w:cs="Times New Roman"/>
          <w:b/>
          <w:rPrChange w:id="7506" w:author="Tri Le" w:date="2021-07-13T20:26:00Z">
            <w:rPr>
              <w:rFonts w:ascii="Cambria" w:hAnsi="Cambria"/>
              <w:b/>
            </w:rPr>
          </w:rPrChange>
        </w:rPr>
        <w:t>ACKNOWLEDGEMENTS</w:t>
      </w:r>
    </w:p>
    <w:p w14:paraId="6532EFEB" w14:textId="1C6337AD" w:rsidR="004D2875" w:rsidRPr="00E53B18" w:rsidRDefault="00616A2E" w:rsidP="00855A9F">
      <w:pPr>
        <w:spacing w:line="480" w:lineRule="auto"/>
        <w:jc w:val="both"/>
        <w:rPr>
          <w:ins w:id="7507" w:author="Tri Le" w:date="2021-07-12T17:27:00Z"/>
          <w:rFonts w:ascii="Times New Roman" w:hAnsi="Times New Roman" w:cs="Times New Roman"/>
          <w:rPrChange w:id="7508" w:author="Tri Le" w:date="2021-07-13T20:26:00Z">
            <w:rPr>
              <w:ins w:id="7509" w:author="Tri Le" w:date="2021-07-12T17:27:00Z"/>
              <w:rFonts w:ascii="Cambria" w:hAnsi="Cambria"/>
            </w:rPr>
          </w:rPrChange>
        </w:rPr>
      </w:pPr>
      <w:r w:rsidRPr="00E53B18">
        <w:rPr>
          <w:rFonts w:ascii="Times New Roman" w:hAnsi="Times New Roman" w:cs="Times New Roman"/>
          <w:rPrChange w:id="7510" w:author="Tri Le" w:date="2021-07-13T20:26:00Z">
            <w:rPr>
              <w:rFonts w:ascii="Cambria" w:hAnsi="Cambria"/>
            </w:rPr>
          </w:rPrChange>
        </w:rPr>
        <w:t>Special thanks to Dr. Qiuyan Yuan and graduate students Palwinder Singh and Kadir Yanaç in Civil Engineering at the University of Manitoba</w:t>
      </w:r>
      <w:ins w:id="7511" w:author="Miguel Uyaguari" w:date="2021-07-13T16:11:00Z">
        <w:r w:rsidR="00366350" w:rsidRPr="00E53B18">
          <w:rPr>
            <w:rFonts w:ascii="Times New Roman" w:hAnsi="Times New Roman" w:cs="Times New Roman"/>
            <w:rPrChange w:id="7512" w:author="Tri Le" w:date="2021-07-13T20:26:00Z">
              <w:rPr>
                <w:rFonts w:ascii="Cambria" w:hAnsi="Cambria"/>
              </w:rPr>
            </w:rPrChange>
          </w:rPr>
          <w:t xml:space="preserve"> for sample collection</w:t>
        </w:r>
      </w:ins>
      <w:r w:rsidRPr="00E53B18">
        <w:rPr>
          <w:rFonts w:ascii="Times New Roman" w:hAnsi="Times New Roman" w:cs="Times New Roman"/>
          <w:rPrChange w:id="7513" w:author="Tri Le" w:date="2021-07-13T20:26:00Z">
            <w:rPr>
              <w:rFonts w:ascii="Cambria" w:hAnsi="Cambria"/>
            </w:rPr>
          </w:rPrChange>
        </w:rPr>
        <w:t>. Research start-up funds grant number 322388 were assigned to Dr. Miguel Uyaguari-Diaz</w:t>
      </w:r>
      <w:ins w:id="7514" w:author="Miguel Uyaguari" w:date="2021-07-13T16:11:00Z">
        <w:r w:rsidR="00366350" w:rsidRPr="00E53B18">
          <w:rPr>
            <w:rFonts w:ascii="Times New Roman" w:hAnsi="Times New Roman" w:cs="Times New Roman"/>
            <w:rPrChange w:id="7515" w:author="Tri Le" w:date="2021-07-13T20:26:00Z">
              <w:rPr>
                <w:rFonts w:ascii="Cambria" w:hAnsi="Cambria"/>
              </w:rPr>
            </w:rPrChange>
          </w:rPr>
          <w:t xml:space="preserve"> at the University of Manitoba</w:t>
        </w:r>
      </w:ins>
      <w:r w:rsidRPr="00E53B18">
        <w:rPr>
          <w:rFonts w:ascii="Times New Roman" w:hAnsi="Times New Roman" w:cs="Times New Roman"/>
          <w:rPrChange w:id="7516" w:author="Tri Le" w:date="2021-07-13T20:26:00Z">
            <w:rPr>
              <w:rFonts w:ascii="Cambria" w:hAnsi="Cambria"/>
            </w:rPr>
          </w:rPrChange>
        </w:rPr>
        <w:t xml:space="preserve">. </w:t>
      </w:r>
      <w:ins w:id="7517" w:author="Miguel Uyaguari" w:date="2021-07-13T16:11:00Z">
        <w:r w:rsidR="00366350" w:rsidRPr="00E53B18">
          <w:rPr>
            <w:rFonts w:ascii="Times New Roman" w:hAnsi="Times New Roman" w:cs="Times New Roman"/>
            <w:rPrChange w:id="7518" w:author="Tri Le" w:date="2021-07-13T20:26:00Z">
              <w:rPr>
                <w:rFonts w:ascii="Cambria" w:hAnsi="Cambria"/>
              </w:rPr>
            </w:rPrChange>
          </w:rPr>
          <w:t xml:space="preserve">We also thank Dr. Brian Mark </w:t>
        </w:r>
      </w:ins>
      <w:ins w:id="7519" w:author="Miguel Uyaguari" w:date="2021-07-13T16:17:00Z">
        <w:r w:rsidR="00FB339D" w:rsidRPr="00E53B18">
          <w:rPr>
            <w:rFonts w:ascii="Times New Roman" w:hAnsi="Times New Roman" w:cs="Times New Roman"/>
            <w:rPrChange w:id="7520" w:author="Tri Le" w:date="2021-07-13T20:26:00Z">
              <w:rPr>
                <w:rFonts w:ascii="Cambria" w:hAnsi="Cambria"/>
              </w:rPr>
            </w:rPrChange>
          </w:rPr>
          <w:t xml:space="preserve">and his staff members </w:t>
        </w:r>
      </w:ins>
      <w:ins w:id="7521" w:author="Miguel Uyaguari" w:date="2021-07-13T16:12:00Z">
        <w:r w:rsidR="007F6B94" w:rsidRPr="00E53B18">
          <w:rPr>
            <w:rFonts w:ascii="Times New Roman" w:hAnsi="Times New Roman" w:cs="Times New Roman"/>
            <w:rPrChange w:id="7522" w:author="Tri Le" w:date="2021-07-13T20:26:00Z">
              <w:rPr>
                <w:rFonts w:ascii="Cambria" w:hAnsi="Cambria"/>
              </w:rPr>
            </w:rPrChange>
          </w:rPr>
          <w:t xml:space="preserve">(University of Manitoba) </w:t>
        </w:r>
      </w:ins>
      <w:ins w:id="7523" w:author="Miguel Uyaguari" w:date="2021-07-13T16:11:00Z">
        <w:r w:rsidR="00366350" w:rsidRPr="00E53B18">
          <w:rPr>
            <w:rFonts w:ascii="Times New Roman" w:hAnsi="Times New Roman" w:cs="Times New Roman"/>
            <w:rPrChange w:id="7524" w:author="Tri Le" w:date="2021-07-13T20:26:00Z">
              <w:rPr>
                <w:rFonts w:ascii="Cambria" w:hAnsi="Cambria"/>
              </w:rPr>
            </w:rPrChange>
          </w:rPr>
          <w:t xml:space="preserve">for </w:t>
        </w:r>
      </w:ins>
      <w:ins w:id="7525" w:author="Miguel Uyaguari" w:date="2021-07-13T16:12:00Z">
        <w:r w:rsidR="00366350" w:rsidRPr="00E53B18">
          <w:rPr>
            <w:rFonts w:ascii="Times New Roman" w:hAnsi="Times New Roman" w:cs="Times New Roman"/>
            <w:rPrChange w:id="7526" w:author="Tri Le" w:date="2021-07-13T20:26:00Z">
              <w:rPr>
                <w:rFonts w:ascii="Cambria" w:hAnsi="Cambria"/>
              </w:rPr>
            </w:rPrChange>
          </w:rPr>
          <w:t xml:space="preserve">the use of </w:t>
        </w:r>
      </w:ins>
      <w:ins w:id="7527" w:author="Miguel Uyaguari" w:date="2021-07-13T16:17:00Z">
        <w:r w:rsidR="000D0946" w:rsidRPr="00E53B18">
          <w:rPr>
            <w:rFonts w:ascii="Times New Roman" w:hAnsi="Times New Roman" w:cs="Times New Roman"/>
            <w:rPrChange w:id="7528" w:author="Tri Le" w:date="2021-07-13T20:26:00Z">
              <w:rPr>
                <w:rFonts w:ascii="Cambria" w:hAnsi="Cambria"/>
              </w:rPr>
            </w:rPrChange>
          </w:rPr>
          <w:t>laboratory</w:t>
        </w:r>
      </w:ins>
      <w:ins w:id="7529" w:author="Miguel Uyaguari" w:date="2021-07-13T16:12:00Z">
        <w:r w:rsidR="00366350" w:rsidRPr="00E53B18">
          <w:rPr>
            <w:rFonts w:ascii="Times New Roman" w:hAnsi="Times New Roman" w:cs="Times New Roman"/>
            <w:rPrChange w:id="7530" w:author="Tri Le" w:date="2021-07-13T20:26:00Z">
              <w:rPr>
                <w:rFonts w:ascii="Cambria" w:hAnsi="Cambria"/>
              </w:rPr>
            </w:rPrChange>
          </w:rPr>
          <w:t xml:space="preserve"> equipment. </w:t>
        </w:r>
      </w:ins>
    </w:p>
    <w:p w14:paraId="149ECE7C" w14:textId="4B7D657F" w:rsidR="00E07784" w:rsidRPr="00E53B18" w:rsidRDefault="00E07784">
      <w:pPr>
        <w:rPr>
          <w:ins w:id="7531" w:author="Tri Le" w:date="2021-07-13T18:39:00Z"/>
          <w:rFonts w:ascii="Times New Roman" w:hAnsi="Times New Roman" w:cs="Times New Roman"/>
          <w:rPrChange w:id="7532" w:author="Tri Le" w:date="2021-07-13T20:26:00Z">
            <w:rPr>
              <w:ins w:id="7533" w:author="Tri Le" w:date="2021-07-13T18:39:00Z"/>
              <w:rFonts w:ascii="Cambria" w:hAnsi="Cambria"/>
            </w:rPr>
          </w:rPrChange>
        </w:rPr>
      </w:pPr>
      <w:ins w:id="7534" w:author="Tri Le" w:date="2021-07-13T18:39:00Z">
        <w:r w:rsidRPr="00E53B18">
          <w:rPr>
            <w:rFonts w:ascii="Times New Roman" w:hAnsi="Times New Roman" w:cs="Times New Roman"/>
            <w:rPrChange w:id="7535" w:author="Tri Le" w:date="2021-07-13T20:26:00Z">
              <w:rPr>
                <w:rFonts w:ascii="Cambria" w:hAnsi="Cambria"/>
              </w:rPr>
            </w:rPrChange>
          </w:rPr>
          <w:br w:type="page"/>
        </w:r>
      </w:ins>
    </w:p>
    <w:p w14:paraId="24AB92C1" w14:textId="77777777" w:rsidR="00616A2E" w:rsidRPr="00E53B18" w:rsidDel="003E0142" w:rsidRDefault="00616A2E" w:rsidP="000A1A0E">
      <w:pPr>
        <w:rPr>
          <w:del w:id="7536" w:author="Tri Le" w:date="2021-07-12T18:50:00Z"/>
          <w:rFonts w:ascii="Times New Roman" w:hAnsi="Times New Roman" w:cs="Times New Roman"/>
          <w:rPrChange w:id="7537" w:author="Tri Le" w:date="2021-07-13T20:26:00Z">
            <w:rPr>
              <w:del w:id="7538" w:author="Tri Le" w:date="2021-07-12T18:50:00Z"/>
              <w:rFonts w:ascii="Cambria" w:hAnsi="Cambria"/>
            </w:rPr>
          </w:rPrChange>
        </w:rPr>
      </w:pPr>
    </w:p>
    <w:p w14:paraId="208277BC" w14:textId="43D236EA" w:rsidR="00616A2E" w:rsidRPr="00E53B18" w:rsidRDefault="004D2875" w:rsidP="000A1A0E">
      <w:pPr>
        <w:rPr>
          <w:ins w:id="7539" w:author="Tri Le" w:date="2021-07-12T18:50:00Z"/>
          <w:rFonts w:ascii="Times New Roman" w:hAnsi="Times New Roman" w:cs="Times New Roman"/>
          <w:b/>
          <w:rPrChange w:id="7540" w:author="Tri Le" w:date="2021-07-13T20:26:00Z">
            <w:rPr>
              <w:ins w:id="7541" w:author="Tri Le" w:date="2021-07-12T18:50:00Z"/>
              <w:rFonts w:ascii="Cambria" w:hAnsi="Cambria"/>
              <w:b/>
            </w:rPr>
          </w:rPrChange>
        </w:rPr>
      </w:pPr>
      <w:ins w:id="7542" w:author="Tri Le" w:date="2021-07-12T17:28:00Z">
        <w:r w:rsidRPr="00E53B18">
          <w:rPr>
            <w:rFonts w:ascii="Times New Roman" w:hAnsi="Times New Roman" w:cs="Times New Roman"/>
            <w:b/>
            <w:rPrChange w:id="7543" w:author="Tri Le" w:date="2021-07-13T20:26:00Z">
              <w:rPr>
                <w:rFonts w:ascii="Cambria" w:hAnsi="Cambria"/>
                <w:b/>
              </w:rPr>
            </w:rPrChange>
          </w:rPr>
          <w:t>SUPPLEMENTARY MATERIALS</w:t>
        </w:r>
      </w:ins>
    </w:p>
    <w:p w14:paraId="1F0DF216" w14:textId="77777777" w:rsidR="000A1A0E" w:rsidRPr="00E53B18" w:rsidRDefault="000A1A0E">
      <w:pPr>
        <w:rPr>
          <w:ins w:id="7544" w:author="Tri Le" w:date="2021-07-12T17:47:00Z"/>
          <w:rFonts w:ascii="Times New Roman" w:hAnsi="Times New Roman" w:cs="Times New Roman"/>
          <w:b/>
          <w:rPrChange w:id="7545" w:author="Tri Le" w:date="2021-07-13T20:26:00Z">
            <w:rPr>
              <w:ins w:id="7546" w:author="Tri Le" w:date="2021-07-12T17:47:00Z"/>
              <w:rFonts w:ascii="Cambria" w:hAnsi="Cambria"/>
              <w:b/>
            </w:rPr>
          </w:rPrChange>
        </w:rPr>
        <w:pPrChange w:id="7547" w:author="Tri Le" w:date="2021-07-12T18:50:00Z">
          <w:pPr>
            <w:spacing w:line="480" w:lineRule="auto"/>
          </w:pPr>
        </w:pPrChange>
      </w:pPr>
    </w:p>
    <w:p w14:paraId="03150192" w14:textId="43A7747C" w:rsidR="00092869" w:rsidRPr="00E53B18" w:rsidRDefault="00092869" w:rsidP="00CA6469">
      <w:pPr>
        <w:spacing w:line="480" w:lineRule="auto"/>
        <w:rPr>
          <w:rFonts w:ascii="Times New Roman" w:hAnsi="Times New Roman" w:cs="Times New Roman"/>
          <w:rPrChange w:id="7548" w:author="Tri Le" w:date="2021-07-13T20:26:00Z">
            <w:rPr>
              <w:rFonts w:ascii="Cambria" w:hAnsi="Cambria"/>
            </w:rPr>
          </w:rPrChange>
        </w:rPr>
      </w:pPr>
      <w:ins w:id="7549" w:author="Tri Le" w:date="2021-07-12T17:47:00Z">
        <w:r w:rsidRPr="00E53B18">
          <w:rPr>
            <w:rFonts w:ascii="Times New Roman" w:hAnsi="Times New Roman" w:cs="Times New Roman"/>
            <w:b/>
            <w:rPrChange w:id="7550" w:author="Tri Le" w:date="2021-07-13T20:26:00Z">
              <w:rPr>
                <w:rFonts w:ascii="Cambria" w:hAnsi="Cambria"/>
                <w:b/>
              </w:rPr>
            </w:rPrChange>
          </w:rPr>
          <w:t>[Ideas of what to include]</w:t>
        </w:r>
      </w:ins>
    </w:p>
    <w:p w14:paraId="7D9AB7E1" w14:textId="5867BCA1" w:rsidR="00A33724" w:rsidRPr="00E53B18" w:rsidRDefault="005E569B" w:rsidP="00CA6469">
      <w:pPr>
        <w:spacing w:line="480" w:lineRule="auto"/>
        <w:rPr>
          <w:ins w:id="7551" w:author="Tri Le" w:date="2021-07-12T17:47:00Z"/>
          <w:rFonts w:ascii="Times New Roman" w:hAnsi="Times New Roman" w:cs="Times New Roman"/>
          <w:bCs/>
          <w:rPrChange w:id="7552" w:author="Tri Le" w:date="2021-07-13T20:26:00Z">
            <w:rPr>
              <w:ins w:id="7553" w:author="Tri Le" w:date="2021-07-12T17:47:00Z"/>
              <w:rFonts w:ascii="Cambria" w:hAnsi="Cambria"/>
              <w:bCs/>
            </w:rPr>
          </w:rPrChange>
        </w:rPr>
      </w:pPr>
      <w:ins w:id="7554" w:author="Tri Le" w:date="2021-07-12T17:45:00Z">
        <w:r w:rsidRPr="00E53B18">
          <w:rPr>
            <w:rFonts w:ascii="Times New Roman" w:hAnsi="Times New Roman" w:cs="Times New Roman"/>
            <w:bCs/>
            <w:rPrChange w:id="7555" w:author="Tri Le" w:date="2021-07-13T20:26:00Z">
              <w:rPr>
                <w:rFonts w:ascii="Cambria" w:hAnsi="Cambria"/>
                <w:bCs/>
              </w:rPr>
            </w:rPrChange>
          </w:rPr>
          <w:t xml:space="preserve">Table </w:t>
        </w:r>
      </w:ins>
      <w:ins w:id="7556" w:author="Tri Le" w:date="2021-07-12T17:47:00Z">
        <w:r w:rsidR="00092869" w:rsidRPr="00E53B18">
          <w:rPr>
            <w:rFonts w:ascii="Times New Roman" w:hAnsi="Times New Roman" w:cs="Times New Roman"/>
            <w:bCs/>
            <w:rPrChange w:id="7557" w:author="Tri Le" w:date="2021-07-13T20:26:00Z">
              <w:rPr>
                <w:rFonts w:ascii="Cambria" w:hAnsi="Cambria"/>
                <w:bCs/>
              </w:rPr>
            </w:rPrChange>
          </w:rPr>
          <w:t>S</w:t>
        </w:r>
      </w:ins>
      <w:ins w:id="7558" w:author="Tri Le" w:date="2021-07-12T17:45:00Z">
        <w:r w:rsidRPr="00E53B18">
          <w:rPr>
            <w:rFonts w:ascii="Times New Roman" w:hAnsi="Times New Roman" w:cs="Times New Roman"/>
            <w:bCs/>
            <w:rPrChange w:id="7559" w:author="Tri Le" w:date="2021-07-13T20:26:00Z">
              <w:rPr>
                <w:rFonts w:ascii="Cambria" w:hAnsi="Cambria"/>
                <w:bCs/>
              </w:rPr>
            </w:rPrChange>
          </w:rPr>
          <w:t xml:space="preserve">1. Qubit </w:t>
        </w:r>
      </w:ins>
      <w:ins w:id="7560" w:author="Tri Le" w:date="2021-07-12T17:46:00Z">
        <w:r w:rsidRPr="00E53B18">
          <w:rPr>
            <w:rFonts w:ascii="Times New Roman" w:hAnsi="Times New Roman" w:cs="Times New Roman"/>
            <w:bCs/>
            <w:rPrChange w:id="7561" w:author="Tri Le" w:date="2021-07-13T20:26:00Z">
              <w:rPr>
                <w:rFonts w:ascii="Cambria" w:hAnsi="Cambria"/>
                <w:bCs/>
              </w:rPr>
            </w:rPrChange>
          </w:rPr>
          <w:t>assay results.</w:t>
        </w:r>
      </w:ins>
      <w:ins w:id="7562" w:author="Tri Le" w:date="2021-07-12T17:45:00Z">
        <w:r w:rsidRPr="00E53B18">
          <w:rPr>
            <w:rFonts w:ascii="Times New Roman" w:hAnsi="Times New Roman" w:cs="Times New Roman"/>
            <w:bCs/>
            <w:rPrChange w:id="7563" w:author="Tri Le" w:date="2021-07-13T20:26:00Z">
              <w:rPr>
                <w:rFonts w:ascii="Cambria" w:hAnsi="Cambria"/>
                <w:bCs/>
              </w:rPr>
            </w:rPrChange>
          </w:rPr>
          <w:t xml:space="preserve"> </w:t>
        </w:r>
      </w:ins>
    </w:p>
    <w:p w14:paraId="75F9E5C8" w14:textId="4DECD45C" w:rsidR="009F2F0E" w:rsidRDefault="009F2F0E" w:rsidP="00CA6469">
      <w:pPr>
        <w:spacing w:line="480" w:lineRule="auto"/>
        <w:rPr>
          <w:ins w:id="7564" w:author="Tri Le" w:date="2021-07-14T16:14:00Z"/>
          <w:rFonts w:ascii="Times New Roman" w:hAnsi="Times New Roman" w:cs="Times New Roman"/>
          <w:bCs/>
        </w:rPr>
      </w:pPr>
      <w:ins w:id="7565" w:author="Tri Le" w:date="2021-07-12T17:47:00Z">
        <w:r w:rsidRPr="00E53B18">
          <w:rPr>
            <w:rFonts w:ascii="Times New Roman" w:hAnsi="Times New Roman" w:cs="Times New Roman"/>
            <w:bCs/>
            <w:rPrChange w:id="7566" w:author="Tri Le" w:date="2021-07-13T20:26:00Z">
              <w:rPr>
                <w:rFonts w:ascii="Cambria" w:hAnsi="Cambria"/>
                <w:bCs/>
              </w:rPr>
            </w:rPrChange>
          </w:rPr>
          <w:t>Table S</w:t>
        </w:r>
      </w:ins>
      <w:ins w:id="7567" w:author="Tri Le" w:date="2021-07-14T16:18:00Z">
        <w:r w:rsidR="0057457C">
          <w:rPr>
            <w:rFonts w:ascii="Times New Roman" w:hAnsi="Times New Roman" w:cs="Times New Roman"/>
            <w:bCs/>
          </w:rPr>
          <w:t>2</w:t>
        </w:r>
      </w:ins>
      <w:ins w:id="7568" w:author="Tri Le" w:date="2021-07-12T17:47:00Z">
        <w:r w:rsidRPr="00E53B18">
          <w:rPr>
            <w:rFonts w:ascii="Times New Roman" w:hAnsi="Times New Roman" w:cs="Times New Roman"/>
            <w:bCs/>
            <w:rPrChange w:id="7569" w:author="Tri Le" w:date="2021-07-13T20:26:00Z">
              <w:rPr>
                <w:rFonts w:ascii="Cambria" w:hAnsi="Cambria"/>
                <w:bCs/>
              </w:rPr>
            </w:rPrChange>
          </w:rPr>
          <w:t xml:space="preserve">. All R packages used not </w:t>
        </w:r>
      </w:ins>
      <w:ins w:id="7570" w:author="Tri Le" w:date="2021-07-12T17:48:00Z">
        <w:r w:rsidRPr="00E53B18">
          <w:rPr>
            <w:rFonts w:ascii="Times New Roman" w:hAnsi="Times New Roman" w:cs="Times New Roman"/>
            <w:bCs/>
            <w:rPrChange w:id="7571" w:author="Tri Le" w:date="2021-07-13T20:26:00Z">
              <w:rPr>
                <w:rFonts w:ascii="Cambria" w:hAnsi="Cambria"/>
                <w:bCs/>
              </w:rPr>
            </w:rPrChange>
          </w:rPr>
          <w:t xml:space="preserve">yet </w:t>
        </w:r>
      </w:ins>
      <w:ins w:id="7572" w:author="Tri Le" w:date="2021-07-12T17:47:00Z">
        <w:r w:rsidRPr="00E53B18">
          <w:rPr>
            <w:rFonts w:ascii="Times New Roman" w:hAnsi="Times New Roman" w:cs="Times New Roman"/>
            <w:bCs/>
            <w:rPrChange w:id="7573" w:author="Tri Le" w:date="2021-07-13T20:26:00Z">
              <w:rPr>
                <w:rFonts w:ascii="Cambria" w:hAnsi="Cambria"/>
                <w:bCs/>
              </w:rPr>
            </w:rPrChange>
          </w:rPr>
          <w:t>mentioned.</w:t>
        </w:r>
      </w:ins>
    </w:p>
    <w:p w14:paraId="32A7926A" w14:textId="77777777" w:rsidR="00A612F4" w:rsidRPr="00CD57D3" w:rsidRDefault="00A612F4" w:rsidP="00A612F4">
      <w:pPr>
        <w:jc w:val="both"/>
        <w:rPr>
          <w:ins w:id="7574" w:author="Tri Le" w:date="2021-07-14T16:23:00Z"/>
          <w:rFonts w:ascii="Times New Roman" w:hAnsi="Times New Roman" w:cs="Times New Roman"/>
        </w:rPr>
      </w:pPr>
      <w:ins w:id="7575" w:author="Tri Le" w:date="2021-07-14T16:23:00Z">
        <w:r w:rsidRPr="00CD57D3">
          <w:rPr>
            <w:rFonts w:ascii="Times New Roman" w:hAnsi="Times New Roman" w:cs="Times New Roman"/>
            <w:b/>
          </w:rPr>
          <w:t>Figure S1.</w:t>
        </w:r>
        <w:r w:rsidRPr="00CD57D3">
          <w:rPr>
            <w:rFonts w:ascii="Times New Roman" w:hAnsi="Times New Roman" w:cs="Times New Roman"/>
          </w:rPr>
          <w:t xml:space="preserve"> Box plots of the number of gene copies of Noroviruses GI and GII across each wastewater stage throughout Events 1-4. The unit for the SC in Figures S1A and S1C is gene copies per g of sample.</w:t>
        </w:r>
      </w:ins>
    </w:p>
    <w:p w14:paraId="61A8A9DF" w14:textId="77777777" w:rsidR="00A612F4" w:rsidRDefault="00A612F4" w:rsidP="00A612F4">
      <w:pPr>
        <w:rPr>
          <w:ins w:id="7576" w:author="Tri Le" w:date="2021-07-14T16:23:00Z"/>
        </w:rPr>
      </w:pPr>
    </w:p>
    <w:p w14:paraId="06BBAA5B" w14:textId="0F40737C" w:rsidR="00A44A80" w:rsidRDefault="004F44CE" w:rsidP="004F44CE">
      <w:pPr>
        <w:jc w:val="both"/>
        <w:rPr>
          <w:ins w:id="7577" w:author="Tri Le" w:date="2021-07-14T16:24:00Z"/>
          <w:rFonts w:ascii="Times New Roman" w:hAnsi="Times New Roman" w:cs="Times New Roman"/>
        </w:rPr>
      </w:pPr>
      <w:ins w:id="7578" w:author="Tri Le" w:date="2021-07-14T16:24:00Z">
        <w:r w:rsidRPr="00CD57D3">
          <w:rPr>
            <w:rFonts w:ascii="Times New Roman" w:hAnsi="Times New Roman" w:cs="Times New Roman"/>
            <w:b/>
          </w:rPr>
          <w:t>Figure S2.</w:t>
        </w:r>
        <w:r w:rsidRPr="00CD57D3">
          <w:rPr>
            <w:rFonts w:ascii="Times New Roman" w:hAnsi="Times New Roman" w:cs="Times New Roman"/>
          </w:rPr>
          <w:t xml:space="preserve"> Box plots of the number of gene copies of Rotavirus across each wastewater stage throughout Events 1-4. The unit for the SC in Figure S2A is gene copies per g of sample.</w:t>
        </w:r>
      </w:ins>
    </w:p>
    <w:p w14:paraId="369B1751" w14:textId="77777777" w:rsidR="004F44CE" w:rsidRPr="004F44CE" w:rsidRDefault="004F44CE" w:rsidP="004F44CE">
      <w:pPr>
        <w:jc w:val="both"/>
        <w:rPr>
          <w:ins w:id="7579" w:author="Tri Le" w:date="2021-07-12T17:48:00Z"/>
          <w:rFonts w:ascii="Times New Roman" w:hAnsi="Times New Roman" w:cs="Times New Roman"/>
          <w:rPrChange w:id="7580" w:author="Tri Le" w:date="2021-07-14T16:24:00Z">
            <w:rPr>
              <w:ins w:id="7581" w:author="Tri Le" w:date="2021-07-12T17:48:00Z"/>
              <w:rFonts w:ascii="Cambria" w:hAnsi="Cambria"/>
              <w:bCs/>
            </w:rPr>
          </w:rPrChange>
        </w:rPr>
        <w:pPrChange w:id="7582" w:author="Tri Le" w:date="2021-07-14T16:24:00Z">
          <w:pPr>
            <w:spacing w:line="480" w:lineRule="auto"/>
          </w:pPr>
        </w:pPrChange>
      </w:pPr>
    </w:p>
    <w:p w14:paraId="44AFA10A" w14:textId="2C723A18" w:rsidR="00F81674" w:rsidRPr="00E53B18" w:rsidRDefault="00F81674" w:rsidP="00CA6469">
      <w:pPr>
        <w:spacing w:line="480" w:lineRule="auto"/>
        <w:rPr>
          <w:ins w:id="7583" w:author="Tri Le" w:date="2021-07-12T17:48:00Z"/>
          <w:rFonts w:ascii="Times New Roman" w:hAnsi="Times New Roman" w:cs="Times New Roman"/>
          <w:bCs/>
          <w:rPrChange w:id="7584" w:author="Tri Le" w:date="2021-07-13T20:26:00Z">
            <w:rPr>
              <w:ins w:id="7585" w:author="Tri Le" w:date="2021-07-12T17:48:00Z"/>
              <w:rFonts w:ascii="Cambria" w:hAnsi="Cambria"/>
              <w:bCs/>
            </w:rPr>
          </w:rPrChange>
        </w:rPr>
      </w:pPr>
      <w:ins w:id="7586" w:author="Tri Le" w:date="2021-07-12T17:48:00Z">
        <w:r w:rsidRPr="00E53B18">
          <w:rPr>
            <w:rFonts w:ascii="Times New Roman" w:hAnsi="Times New Roman" w:cs="Times New Roman"/>
            <w:bCs/>
            <w:rPrChange w:id="7587" w:author="Tri Le" w:date="2021-07-13T20:26:00Z">
              <w:rPr>
                <w:rFonts w:ascii="Cambria" w:hAnsi="Cambria"/>
                <w:bCs/>
              </w:rPr>
            </w:rPrChange>
          </w:rPr>
          <w:t xml:space="preserve">Table S4. Summary of </w:t>
        </w:r>
      </w:ins>
      <w:ins w:id="7588" w:author="Tri Le" w:date="2021-07-13T17:58:00Z">
        <w:r w:rsidR="00E82D69" w:rsidRPr="00E53B18">
          <w:rPr>
            <w:rFonts w:ascii="Times New Roman" w:hAnsi="Times New Roman" w:cs="Times New Roman"/>
            <w:bCs/>
            <w:rPrChange w:id="7589" w:author="Tri Le" w:date="2021-07-13T20:26:00Z">
              <w:rPr>
                <w:rFonts w:ascii="Cambria" w:hAnsi="Cambria"/>
                <w:bCs/>
              </w:rPr>
            </w:rPrChange>
          </w:rPr>
          <w:t>weight</w:t>
        </w:r>
      </w:ins>
      <w:ins w:id="7590" w:author="Tri Le" w:date="2021-07-12T17:48:00Z">
        <w:r w:rsidRPr="00E53B18">
          <w:rPr>
            <w:rFonts w:ascii="Times New Roman" w:hAnsi="Times New Roman" w:cs="Times New Roman"/>
            <w:bCs/>
            <w:rPrChange w:id="7591" w:author="Tri Le" w:date="2021-07-13T20:26:00Z">
              <w:rPr>
                <w:rFonts w:ascii="Cambria" w:hAnsi="Cambria"/>
                <w:bCs/>
              </w:rPr>
            </w:rPrChange>
          </w:rPr>
          <w:t xml:space="preserve"> of components.</w:t>
        </w:r>
      </w:ins>
    </w:p>
    <w:p w14:paraId="41B2A001" w14:textId="72085A18" w:rsidR="00F81674" w:rsidRPr="00E53B18" w:rsidRDefault="00F81674" w:rsidP="00CA6469">
      <w:pPr>
        <w:spacing w:line="480" w:lineRule="auto"/>
        <w:rPr>
          <w:ins w:id="7592" w:author="Tri Le" w:date="2021-07-12T17:49:00Z"/>
          <w:rFonts w:ascii="Times New Roman" w:hAnsi="Times New Roman" w:cs="Times New Roman"/>
          <w:bCs/>
          <w:rPrChange w:id="7593" w:author="Tri Le" w:date="2021-07-13T20:26:00Z">
            <w:rPr>
              <w:ins w:id="7594" w:author="Tri Le" w:date="2021-07-12T17:49:00Z"/>
              <w:rFonts w:ascii="Cambria" w:hAnsi="Cambria"/>
              <w:bCs/>
            </w:rPr>
          </w:rPrChange>
        </w:rPr>
      </w:pPr>
      <w:ins w:id="7595" w:author="Tri Le" w:date="2021-07-12T17:48:00Z">
        <w:r w:rsidRPr="00E53B18">
          <w:rPr>
            <w:rFonts w:ascii="Times New Roman" w:hAnsi="Times New Roman" w:cs="Times New Roman"/>
            <w:bCs/>
            <w:rPrChange w:id="7596" w:author="Tri Le" w:date="2021-07-13T20:26:00Z">
              <w:rPr>
                <w:rFonts w:ascii="Cambria" w:hAnsi="Cambria"/>
                <w:bCs/>
              </w:rPr>
            </w:rPrChange>
          </w:rPr>
          <w:t>Figure S.</w:t>
        </w:r>
      </w:ins>
      <w:ins w:id="7597" w:author="Tri Le" w:date="2021-07-12T17:49:00Z">
        <w:r w:rsidRPr="00E53B18">
          <w:rPr>
            <w:rFonts w:ascii="Times New Roman" w:hAnsi="Times New Roman" w:cs="Times New Roman"/>
            <w:bCs/>
            <w:rPrChange w:id="7598" w:author="Tri Le" w:date="2021-07-13T20:26:00Z">
              <w:rPr>
                <w:rFonts w:ascii="Cambria" w:hAnsi="Cambria"/>
                <w:bCs/>
              </w:rPr>
            </w:rPrChange>
          </w:rPr>
          <w:t xml:space="preserve"> PC1 vs PC3 biplot.</w:t>
        </w:r>
      </w:ins>
    </w:p>
    <w:p w14:paraId="36879C6F" w14:textId="4F825885" w:rsidR="00BE57DB" w:rsidRDefault="00F81674" w:rsidP="00CA6469">
      <w:pPr>
        <w:spacing w:line="480" w:lineRule="auto"/>
        <w:rPr>
          <w:ins w:id="7599" w:author="Tri Le" w:date="2021-07-14T16:33:00Z"/>
          <w:rFonts w:ascii="Times New Roman" w:hAnsi="Times New Roman" w:cs="Times New Roman"/>
          <w:bCs/>
        </w:rPr>
      </w:pPr>
      <w:ins w:id="7600" w:author="Tri Le" w:date="2021-07-12T17:49:00Z">
        <w:r w:rsidRPr="00E53B18">
          <w:rPr>
            <w:rFonts w:ascii="Times New Roman" w:hAnsi="Times New Roman" w:cs="Times New Roman"/>
            <w:bCs/>
            <w:rPrChange w:id="7601" w:author="Tri Le" w:date="2021-07-13T20:26:00Z">
              <w:rPr>
                <w:rFonts w:ascii="Cambria" w:hAnsi="Cambria"/>
                <w:bCs/>
              </w:rPr>
            </w:rPrChange>
          </w:rPr>
          <w:t>Figure S. PC2 vs PC3 biplot.</w:t>
        </w:r>
      </w:ins>
    </w:p>
    <w:p w14:paraId="568AB30B" w14:textId="77777777" w:rsidR="00BE57DB" w:rsidRDefault="00BE57DB">
      <w:pPr>
        <w:rPr>
          <w:ins w:id="7602" w:author="Tri Le" w:date="2021-07-14T16:33:00Z"/>
          <w:rFonts w:ascii="Times New Roman" w:hAnsi="Times New Roman" w:cs="Times New Roman"/>
          <w:bCs/>
        </w:rPr>
      </w:pPr>
      <w:ins w:id="7603" w:author="Tri Le" w:date="2021-07-14T16:33:00Z">
        <w:r>
          <w:rPr>
            <w:rFonts w:ascii="Times New Roman" w:hAnsi="Times New Roman" w:cs="Times New Roman"/>
            <w:bCs/>
          </w:rPr>
          <w:br w:type="page"/>
        </w:r>
      </w:ins>
    </w:p>
    <w:p w14:paraId="52EC54E9" w14:textId="1842CE2D" w:rsidR="00F81674" w:rsidRPr="00E7332F" w:rsidRDefault="00BE57DB" w:rsidP="00CA6469">
      <w:pPr>
        <w:spacing w:line="480" w:lineRule="auto"/>
        <w:rPr>
          <w:ins w:id="7604" w:author="Tri Le" w:date="2021-07-14T16:33:00Z"/>
          <w:rFonts w:ascii="Times New Roman" w:hAnsi="Times New Roman" w:cs="Times New Roman"/>
          <w:b/>
          <w:rPrChange w:id="7605" w:author="Tri Le" w:date="2021-07-14T16:33:00Z">
            <w:rPr>
              <w:ins w:id="7606" w:author="Tri Le" w:date="2021-07-14T16:33:00Z"/>
              <w:rFonts w:ascii="Times New Roman" w:hAnsi="Times New Roman" w:cs="Times New Roman"/>
              <w:bCs/>
            </w:rPr>
          </w:rPrChange>
        </w:rPr>
      </w:pPr>
      <w:ins w:id="7607" w:author="Tri Le" w:date="2021-07-14T16:33:00Z">
        <w:r w:rsidRPr="00E7332F">
          <w:rPr>
            <w:rFonts w:ascii="Times New Roman" w:hAnsi="Times New Roman" w:cs="Times New Roman"/>
            <w:b/>
            <w:rPrChange w:id="7608" w:author="Tri Le" w:date="2021-07-14T16:33:00Z">
              <w:rPr>
                <w:rFonts w:ascii="Times New Roman" w:hAnsi="Times New Roman" w:cs="Times New Roman"/>
                <w:bCs/>
              </w:rPr>
            </w:rPrChange>
          </w:rPr>
          <w:lastRenderedPageBreak/>
          <w:t>BACK-UP OF OLD FIGURE VERSIONS</w:t>
        </w:r>
      </w:ins>
    </w:p>
    <w:p w14:paraId="17C97585" w14:textId="73109EED" w:rsidR="00BE57DB" w:rsidRPr="00E53B18" w:rsidRDefault="00BE57DB" w:rsidP="00CA6469">
      <w:pPr>
        <w:spacing w:line="480" w:lineRule="auto"/>
        <w:rPr>
          <w:ins w:id="7609" w:author="Tri Le" w:date="2021-07-12T17:46:00Z"/>
          <w:rFonts w:ascii="Times New Roman" w:hAnsi="Times New Roman" w:cs="Times New Roman"/>
          <w:bCs/>
          <w:rPrChange w:id="7610" w:author="Tri Le" w:date="2021-07-13T20:26:00Z">
            <w:rPr>
              <w:ins w:id="7611" w:author="Tri Le" w:date="2021-07-12T17:46:00Z"/>
              <w:rFonts w:ascii="Cambria" w:hAnsi="Cambria"/>
              <w:bCs/>
            </w:rPr>
          </w:rPrChange>
        </w:rPr>
      </w:pPr>
      <w:ins w:id="7612" w:author="Tri Le" w:date="2021-07-14T16:33:00Z">
        <w:r w:rsidRPr="00E53B18">
          <w:rPr>
            <w:rFonts w:ascii="Times New Roman" w:hAnsi="Times New Roman" w:cs="Times New Roman"/>
            <w:noProof/>
            <w:rPrChange w:id="7613" w:author="Tri Le" w:date="2021-07-13T20:26:00Z">
              <w:rPr>
                <w:noProof/>
              </w:rPr>
            </w:rPrChange>
          </w:rPr>
          <mc:AlternateContent>
            <mc:Choice Requires="wpg">
              <w:drawing>
                <wp:anchor distT="0" distB="0" distL="114300" distR="114300" simplePos="0" relativeHeight="251659776" behindDoc="0" locked="0" layoutInCell="1" allowOverlap="1" wp14:anchorId="5FADE13B" wp14:editId="03B3D085">
                  <wp:simplePos x="0" y="0"/>
                  <wp:positionH relativeFrom="column">
                    <wp:posOffset>0</wp:posOffset>
                  </wp:positionH>
                  <wp:positionV relativeFrom="paragraph">
                    <wp:posOffset>18415</wp:posOffset>
                  </wp:positionV>
                  <wp:extent cx="5936615" cy="4981575"/>
                  <wp:effectExtent l="0" t="19050" r="0" b="9525"/>
                  <wp:wrapNone/>
                  <wp:docPr id="63" name="Group 63"/>
                  <wp:cNvGraphicFramePr/>
                  <a:graphic xmlns:a="http://schemas.openxmlformats.org/drawingml/2006/main">
                    <a:graphicData uri="http://schemas.microsoft.com/office/word/2010/wordprocessingGroup">
                      <wpg:wgp>
                        <wpg:cNvGrpSpPr/>
                        <wpg:grpSpPr>
                          <a:xfrm>
                            <a:off x="0" y="0"/>
                            <a:ext cx="5936615" cy="4981575"/>
                            <a:chOff x="0" y="0"/>
                            <a:chExt cx="6286500" cy="5208010"/>
                          </a:xfrm>
                        </wpg:grpSpPr>
                        <pic:pic xmlns:pic="http://schemas.openxmlformats.org/drawingml/2006/picture">
                          <pic:nvPicPr>
                            <pic:cNvPr id="64" name="Picture 64"/>
                            <pic:cNvPicPr preferRelativeResize="0">
                              <a:picLocks/>
                            </pic:cNvPicPr>
                          </pic:nvPicPr>
                          <pic:blipFill>
                            <a:blip r:embed="rId47"/>
                            <a:srcRect/>
                            <a:stretch/>
                          </pic:blipFill>
                          <pic:spPr bwMode="auto">
                            <a:xfrm>
                              <a:off x="398495" y="0"/>
                              <a:ext cx="2219885" cy="1949564"/>
                            </a:xfrm>
                            <a:prstGeom prst="rect">
                              <a:avLst/>
                            </a:prstGeom>
                            <a:noFill/>
                            <a:ln>
                              <a:solidFill>
                                <a:srgbClr val="000000"/>
                              </a:solidFill>
                            </a:ln>
                          </pic:spPr>
                        </pic:pic>
                        <pic:pic xmlns:pic="http://schemas.openxmlformats.org/drawingml/2006/picture">
                          <pic:nvPicPr>
                            <pic:cNvPr id="65" name="Picture 65"/>
                            <pic:cNvPicPr preferRelativeResize="0">
                              <a:picLocks/>
                            </pic:cNvPicPr>
                          </pic:nvPicPr>
                          <pic:blipFill>
                            <a:blip r:embed="rId48"/>
                            <a:srcRect/>
                            <a:stretch/>
                          </pic:blipFill>
                          <pic:spPr bwMode="auto">
                            <a:xfrm>
                              <a:off x="3537108" y="0"/>
                              <a:ext cx="2219885" cy="1949564"/>
                            </a:xfrm>
                            <a:prstGeom prst="rect">
                              <a:avLst/>
                            </a:prstGeom>
                            <a:noFill/>
                            <a:ln>
                              <a:solidFill>
                                <a:srgbClr val="000000"/>
                              </a:solidFill>
                            </a:ln>
                          </pic:spPr>
                        </pic:pic>
                        <pic:pic xmlns:pic="http://schemas.openxmlformats.org/drawingml/2006/picture">
                          <pic:nvPicPr>
                            <pic:cNvPr id="66" name="Picture 66"/>
                            <pic:cNvPicPr preferRelativeResize="0">
                              <a:picLocks/>
                            </pic:cNvPicPr>
                          </pic:nvPicPr>
                          <pic:blipFill>
                            <a:blip r:embed="rId49"/>
                            <a:srcRect/>
                            <a:stretch/>
                          </pic:blipFill>
                          <pic:spPr bwMode="auto">
                            <a:xfrm>
                              <a:off x="3537108" y="2286000"/>
                              <a:ext cx="2219885" cy="1949564"/>
                            </a:xfrm>
                            <a:prstGeom prst="rect">
                              <a:avLst/>
                            </a:prstGeom>
                            <a:noFill/>
                            <a:ln>
                              <a:solidFill>
                                <a:srgbClr val="000000"/>
                              </a:solidFill>
                            </a:ln>
                          </pic:spPr>
                        </pic:pic>
                        <pic:pic xmlns:pic="http://schemas.openxmlformats.org/drawingml/2006/picture">
                          <pic:nvPicPr>
                            <pic:cNvPr id="67" name="Picture 67"/>
                            <pic:cNvPicPr preferRelativeResize="0">
                              <a:picLocks/>
                            </pic:cNvPicPr>
                          </pic:nvPicPr>
                          <pic:blipFill>
                            <a:blip r:embed="rId50"/>
                            <a:srcRect/>
                            <a:stretch/>
                          </pic:blipFill>
                          <pic:spPr bwMode="auto">
                            <a:xfrm>
                              <a:off x="398495" y="2286000"/>
                              <a:ext cx="2219885" cy="1949564"/>
                            </a:xfrm>
                            <a:prstGeom prst="rect">
                              <a:avLst/>
                            </a:prstGeom>
                            <a:noFill/>
                            <a:ln>
                              <a:solidFill>
                                <a:srgbClr val="000000"/>
                              </a:solidFill>
                            </a:ln>
                          </pic:spPr>
                        </pic:pic>
                        <wps:wsp>
                          <wps:cNvPr id="68" name="Text Box 68"/>
                          <wps:cNvSpPr txBox="1"/>
                          <wps:spPr>
                            <a:xfrm>
                              <a:off x="0" y="4522210"/>
                              <a:ext cx="628650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6AE3A52" w14:textId="570C9A58" w:rsidR="00BE57DB" w:rsidRPr="003C68AF" w:rsidRDefault="00BE57DB" w:rsidP="00BE57DB">
                                <w:pPr>
                                  <w:jc w:val="both"/>
                                  <w:rPr>
                                    <w:rFonts w:ascii="Times New Roman" w:hAnsi="Times New Roman" w:cs="Times New Roman"/>
                                    <w:rPrChange w:id="7614" w:author="Tri Le" w:date="2021-07-14T16:22:00Z">
                                      <w:rPr>
                                        <w:sz w:val="22"/>
                                      </w:rPr>
                                    </w:rPrChange>
                                  </w:rPr>
                                </w:pPr>
                                <w:r w:rsidRPr="003C68AF">
                                  <w:rPr>
                                    <w:rFonts w:ascii="Times New Roman" w:hAnsi="Times New Roman" w:cs="Times New Roman"/>
                                    <w:b/>
                                    <w:rPrChange w:id="7615" w:author="Tri Le" w:date="2021-07-14T16:22:00Z">
                                      <w:rPr>
                                        <w:b/>
                                        <w:sz w:val="22"/>
                                      </w:rPr>
                                    </w:rPrChange>
                                  </w:rPr>
                                  <w:t xml:space="preserve">Figure </w:t>
                                </w:r>
                                <w:ins w:id="7616" w:author="Tri Le" w:date="2021-07-14T16:15:00Z">
                                  <w:r w:rsidRPr="003C68AF">
                                    <w:rPr>
                                      <w:rFonts w:ascii="Times New Roman" w:hAnsi="Times New Roman" w:cs="Times New Roman"/>
                                      <w:b/>
                                      <w:rPrChange w:id="7617" w:author="Tri Le" w:date="2021-07-14T16:22:00Z">
                                        <w:rPr>
                                          <w:b/>
                                          <w:sz w:val="22"/>
                                        </w:rPr>
                                      </w:rPrChange>
                                    </w:rPr>
                                    <w:t>S</w:t>
                                  </w:r>
                                </w:ins>
                                <w:ins w:id="7618" w:author="Tri Le" w:date="2021-07-14T16:19:00Z">
                                  <w:r w:rsidRPr="003C68AF">
                                    <w:rPr>
                                      <w:rFonts w:ascii="Times New Roman" w:hAnsi="Times New Roman" w:cs="Times New Roman"/>
                                      <w:b/>
                                      <w:rPrChange w:id="7619" w:author="Tri Le" w:date="2021-07-14T16:22:00Z">
                                        <w:rPr>
                                          <w:b/>
                                          <w:sz w:val="22"/>
                                        </w:rPr>
                                      </w:rPrChange>
                                    </w:rPr>
                                    <w:t>1</w:t>
                                  </w:r>
                                </w:ins>
                                <w:ins w:id="7620" w:author="Tri Le" w:date="2021-07-14T16:33:00Z">
                                  <w:r>
                                    <w:rPr>
                                      <w:rFonts w:ascii="Times New Roman" w:hAnsi="Times New Roman" w:cs="Times New Roman"/>
                                      <w:b/>
                                    </w:rPr>
                                    <w:t xml:space="preserve"> - OLD</w:t>
                                  </w:r>
                                </w:ins>
                                <w:del w:id="7621" w:author="Tri Le" w:date="2021-07-14T16:15:00Z">
                                  <w:r w:rsidRPr="003C68AF" w:rsidDel="002378AA">
                                    <w:rPr>
                                      <w:rFonts w:ascii="Times New Roman" w:hAnsi="Times New Roman" w:cs="Times New Roman"/>
                                      <w:b/>
                                      <w:rPrChange w:id="7622" w:author="Tri Le" w:date="2021-07-14T16:22:00Z">
                                        <w:rPr>
                                          <w:b/>
                                          <w:sz w:val="22"/>
                                        </w:rPr>
                                      </w:rPrChange>
                                    </w:rPr>
                                    <w:delText>5</w:delText>
                                  </w:r>
                                </w:del>
                                <w:r w:rsidRPr="003C68AF">
                                  <w:rPr>
                                    <w:rFonts w:ascii="Times New Roman" w:hAnsi="Times New Roman" w:cs="Times New Roman"/>
                                    <w:b/>
                                    <w:rPrChange w:id="7623" w:author="Tri Le" w:date="2021-07-14T16:22:00Z">
                                      <w:rPr>
                                        <w:b/>
                                        <w:sz w:val="22"/>
                                      </w:rPr>
                                    </w:rPrChange>
                                  </w:rPr>
                                  <w:t>.</w:t>
                                </w:r>
                                <w:r w:rsidRPr="003C68AF">
                                  <w:rPr>
                                    <w:rFonts w:ascii="Times New Roman" w:hAnsi="Times New Roman" w:cs="Times New Roman"/>
                                    <w:rPrChange w:id="7624" w:author="Tri Le" w:date="2021-07-14T16:22:00Z">
                                      <w:rPr>
                                        <w:sz w:val="22"/>
                                      </w:rPr>
                                    </w:rPrChange>
                                  </w:rPr>
                                  <w:t xml:space="preserve"> Box plot</w:t>
                                </w:r>
                                <w:ins w:id="7625" w:author="Tri Le" w:date="2021-07-08T14:29:00Z">
                                  <w:r w:rsidRPr="003C68AF">
                                    <w:rPr>
                                      <w:rFonts w:ascii="Times New Roman" w:hAnsi="Times New Roman" w:cs="Times New Roman"/>
                                      <w:rPrChange w:id="7626" w:author="Tri Le" w:date="2021-07-14T16:22:00Z">
                                        <w:rPr>
                                          <w:sz w:val="22"/>
                                        </w:rPr>
                                      </w:rPrChange>
                                    </w:rPr>
                                    <w:t xml:space="preserve">s </w:t>
                                  </w:r>
                                </w:ins>
                                <w:del w:id="7627" w:author="Tri Le" w:date="2021-07-08T14:29:00Z">
                                  <w:r w:rsidRPr="003C68AF" w:rsidDel="00FD4108">
                                    <w:rPr>
                                      <w:rFonts w:ascii="Times New Roman" w:hAnsi="Times New Roman" w:cs="Times New Roman"/>
                                      <w:rPrChange w:id="7628" w:author="Tri Le" w:date="2021-07-14T16:22:00Z">
                                        <w:rPr>
                                          <w:sz w:val="22"/>
                                        </w:rPr>
                                      </w:rPrChange>
                                    </w:rPr>
                                    <w:delText xml:space="preserve"> graphs </w:delText>
                                  </w:r>
                                </w:del>
                                <w:r w:rsidRPr="003C68AF">
                                  <w:rPr>
                                    <w:rFonts w:ascii="Times New Roman" w:hAnsi="Times New Roman" w:cs="Times New Roman"/>
                                    <w:rPrChange w:id="7629" w:author="Tri Le" w:date="2021-07-14T16:22:00Z">
                                      <w:rPr>
                                        <w:sz w:val="22"/>
                                      </w:rPr>
                                    </w:rPrChange>
                                  </w:rPr>
                                  <w:t>of the number of gene</w:t>
                                </w:r>
                                <w:ins w:id="7630" w:author="Tri Le" w:date="2021-07-08T14:29:00Z">
                                  <w:r w:rsidRPr="003C68AF">
                                    <w:rPr>
                                      <w:rFonts w:ascii="Times New Roman" w:hAnsi="Times New Roman" w:cs="Times New Roman"/>
                                      <w:rPrChange w:id="7631" w:author="Tri Le" w:date="2021-07-14T16:22:00Z">
                                        <w:rPr>
                                          <w:sz w:val="22"/>
                                        </w:rPr>
                                      </w:rPrChange>
                                    </w:rPr>
                                    <w:t xml:space="preserve"> </w:t>
                                  </w:r>
                                </w:ins>
                                <w:del w:id="7632" w:author="Tri Le" w:date="2021-07-08T14:29:00Z">
                                  <w:r w:rsidRPr="003C68AF" w:rsidDel="0051202A">
                                    <w:rPr>
                                      <w:rFonts w:ascii="Times New Roman" w:hAnsi="Times New Roman" w:cs="Times New Roman"/>
                                      <w:rPrChange w:id="7633" w:author="Tri Le" w:date="2021-07-14T16:22:00Z">
                                        <w:rPr>
                                          <w:sz w:val="22"/>
                                        </w:rPr>
                                      </w:rPrChange>
                                    </w:rPr>
                                    <w:delText xml:space="preserve">s </w:delText>
                                  </w:r>
                                </w:del>
                                <w:r w:rsidRPr="003C68AF">
                                  <w:rPr>
                                    <w:rFonts w:ascii="Times New Roman" w:hAnsi="Times New Roman" w:cs="Times New Roman"/>
                                    <w:rPrChange w:id="7634" w:author="Tri Le" w:date="2021-07-14T16:22:00Z">
                                      <w:rPr>
                                        <w:sz w:val="22"/>
                                      </w:rPr>
                                    </w:rPrChange>
                                  </w:rPr>
                                  <w:t>copies of</w:t>
                                </w:r>
                                <w:ins w:id="7635" w:author="Tri Le" w:date="2021-07-08T14:29:00Z">
                                  <w:r w:rsidRPr="003C68AF">
                                    <w:rPr>
                                      <w:rFonts w:ascii="Times New Roman" w:hAnsi="Times New Roman" w:cs="Times New Roman"/>
                                      <w:rPrChange w:id="7636" w:author="Tri Le" w:date="2021-07-14T16:22:00Z">
                                        <w:rPr>
                                          <w:sz w:val="22"/>
                                        </w:rPr>
                                      </w:rPrChange>
                                    </w:rPr>
                                    <w:t xml:space="preserve"> </w:t>
                                  </w:r>
                                </w:ins>
                                <w:del w:id="7637" w:author="Tri Le" w:date="2021-07-08T14:29:00Z">
                                  <w:r w:rsidRPr="003C68AF" w:rsidDel="006B24D3">
                                    <w:rPr>
                                      <w:rFonts w:ascii="Times New Roman" w:hAnsi="Times New Roman" w:cs="Times New Roman"/>
                                      <w:rPrChange w:id="7638" w:author="Tri Le" w:date="2021-07-14T16:22:00Z">
                                        <w:rPr>
                                          <w:sz w:val="22"/>
                                        </w:rPr>
                                      </w:rPrChange>
                                    </w:rPr>
                                    <w:delText xml:space="preserve"> GI </w:delText>
                                  </w:r>
                                </w:del>
                                <w:r w:rsidRPr="003C68AF">
                                  <w:rPr>
                                    <w:rFonts w:ascii="Times New Roman" w:hAnsi="Times New Roman" w:cs="Times New Roman"/>
                                    <w:rPrChange w:id="7639" w:author="Tri Le" w:date="2021-07-14T16:22:00Z">
                                      <w:rPr>
                                        <w:sz w:val="22"/>
                                      </w:rPr>
                                    </w:rPrChange>
                                  </w:rPr>
                                  <w:t>Norovirus</w:t>
                                </w:r>
                                <w:ins w:id="7640" w:author="Tri Le" w:date="2021-07-08T14:29:00Z">
                                  <w:r w:rsidRPr="003C68AF">
                                    <w:rPr>
                                      <w:rFonts w:ascii="Times New Roman" w:hAnsi="Times New Roman" w:cs="Times New Roman"/>
                                      <w:rPrChange w:id="7641" w:author="Tri Le" w:date="2021-07-14T16:22:00Z">
                                        <w:rPr>
                                          <w:sz w:val="22"/>
                                        </w:rPr>
                                      </w:rPrChange>
                                    </w:rPr>
                                    <w:t>es GI</w:t>
                                  </w:r>
                                </w:ins>
                                <w:r w:rsidRPr="003C68AF">
                                  <w:rPr>
                                    <w:rFonts w:ascii="Times New Roman" w:hAnsi="Times New Roman" w:cs="Times New Roman"/>
                                    <w:rPrChange w:id="7642" w:author="Tri Le" w:date="2021-07-14T16:22:00Z">
                                      <w:rPr>
                                        <w:sz w:val="22"/>
                                      </w:rPr>
                                    </w:rPrChange>
                                  </w:rPr>
                                  <w:t xml:space="preserve"> and GII </w:t>
                                </w:r>
                                <w:del w:id="7643" w:author="Tri Le" w:date="2021-07-08T14:29:00Z">
                                  <w:r w:rsidRPr="003C68AF" w:rsidDel="00AB4564">
                                    <w:rPr>
                                      <w:rFonts w:ascii="Times New Roman" w:hAnsi="Times New Roman" w:cs="Times New Roman"/>
                                      <w:rPrChange w:id="7644" w:author="Tri Le" w:date="2021-07-14T16:22:00Z">
                                        <w:rPr>
                                          <w:sz w:val="22"/>
                                        </w:rPr>
                                      </w:rPrChange>
                                    </w:rPr>
                                    <w:delText xml:space="preserve">Norovirus </w:delText>
                                  </w:r>
                                </w:del>
                                <w:r w:rsidRPr="003C68AF">
                                  <w:rPr>
                                    <w:rFonts w:ascii="Times New Roman" w:hAnsi="Times New Roman" w:cs="Times New Roman"/>
                                    <w:rPrChange w:id="7645" w:author="Tri Le" w:date="2021-07-14T16:22:00Z">
                                      <w:rPr>
                                        <w:sz w:val="22"/>
                                      </w:rPr>
                                    </w:rPrChange>
                                  </w:rPr>
                                  <w:t>across each wastewater stage</w:t>
                                </w:r>
                                <w:ins w:id="7646" w:author="Tri Le" w:date="2021-07-08T14:30:00Z">
                                  <w:r w:rsidRPr="003C68AF">
                                    <w:rPr>
                                      <w:rFonts w:ascii="Times New Roman" w:hAnsi="Times New Roman" w:cs="Times New Roman"/>
                                      <w:rPrChange w:id="7647" w:author="Tri Le" w:date="2021-07-14T16:22:00Z">
                                        <w:rPr>
                                          <w:sz w:val="22"/>
                                        </w:rPr>
                                      </w:rPrChange>
                                    </w:rPr>
                                    <w:t xml:space="preserve"> throughout Events 1-4</w:t>
                                  </w:r>
                                </w:ins>
                                <w:r w:rsidRPr="003C68AF">
                                  <w:rPr>
                                    <w:rFonts w:ascii="Times New Roman" w:hAnsi="Times New Roman" w:cs="Times New Roman"/>
                                    <w:rPrChange w:id="7648" w:author="Tri Le" w:date="2021-07-14T16:22:00Z">
                                      <w:rPr>
                                        <w:sz w:val="22"/>
                                      </w:rPr>
                                    </w:rPrChange>
                                  </w:rPr>
                                  <w:t>. The unit</w:t>
                                </w:r>
                                <w:del w:id="7649" w:author="Tri Le" w:date="2021-07-08T15:27:00Z">
                                  <w:r w:rsidRPr="003C68AF" w:rsidDel="0033133D">
                                    <w:rPr>
                                      <w:rFonts w:ascii="Times New Roman" w:hAnsi="Times New Roman" w:cs="Times New Roman"/>
                                      <w:rPrChange w:id="7650" w:author="Tri Le" w:date="2021-07-14T16:22:00Z">
                                        <w:rPr>
                                          <w:sz w:val="22"/>
                                        </w:rPr>
                                      </w:rPrChange>
                                    </w:rPr>
                                    <w:delText>s</w:delText>
                                  </w:r>
                                </w:del>
                                <w:r w:rsidRPr="003C68AF">
                                  <w:rPr>
                                    <w:rFonts w:ascii="Times New Roman" w:hAnsi="Times New Roman" w:cs="Times New Roman"/>
                                    <w:rPrChange w:id="7651" w:author="Tri Le" w:date="2021-07-14T16:22:00Z">
                                      <w:rPr>
                                        <w:sz w:val="22"/>
                                      </w:rPr>
                                    </w:rPrChange>
                                  </w:rPr>
                                  <w:t xml:space="preserve"> for the </w:t>
                                </w:r>
                                <w:ins w:id="7652" w:author="Tri Le" w:date="2021-07-12T18:58:00Z">
                                  <w:r w:rsidRPr="003C68AF">
                                    <w:rPr>
                                      <w:rFonts w:ascii="Times New Roman" w:hAnsi="Times New Roman" w:cs="Times New Roman"/>
                                      <w:rPrChange w:id="7653" w:author="Tri Le" w:date="2021-07-14T16:22:00Z">
                                        <w:rPr>
                                          <w:sz w:val="22"/>
                                        </w:rPr>
                                      </w:rPrChange>
                                    </w:rPr>
                                    <w:t>SC</w:t>
                                  </w:r>
                                </w:ins>
                                <w:del w:id="7654" w:author="Tri Le" w:date="2021-07-12T18:58:00Z">
                                  <w:r w:rsidRPr="003C68AF" w:rsidDel="002A7D04">
                                    <w:rPr>
                                      <w:rFonts w:ascii="Times New Roman" w:hAnsi="Times New Roman" w:cs="Times New Roman"/>
                                      <w:rPrChange w:id="7655" w:author="Tri Le" w:date="2021-07-14T16:22:00Z">
                                        <w:rPr>
                                          <w:sz w:val="22"/>
                                        </w:rPr>
                                      </w:rPrChange>
                                    </w:rPr>
                                    <w:delText>sludge cake</w:delText>
                                  </w:r>
                                </w:del>
                                <w:r w:rsidRPr="003C68AF">
                                  <w:rPr>
                                    <w:rFonts w:ascii="Times New Roman" w:hAnsi="Times New Roman" w:cs="Times New Roman"/>
                                    <w:rPrChange w:id="7656" w:author="Tri Le" w:date="2021-07-14T16:22:00Z">
                                      <w:rPr>
                                        <w:sz w:val="22"/>
                                      </w:rPr>
                                    </w:rPrChange>
                                  </w:rPr>
                                  <w:t xml:space="preserve"> in Figures </w:t>
                                </w:r>
                                <w:ins w:id="7657" w:author="Tri Le" w:date="2021-07-14T16:20:00Z">
                                  <w:r w:rsidRPr="003C68AF">
                                    <w:rPr>
                                      <w:rFonts w:ascii="Times New Roman" w:hAnsi="Times New Roman" w:cs="Times New Roman"/>
                                      <w:rPrChange w:id="7658" w:author="Tri Le" w:date="2021-07-14T16:22:00Z">
                                        <w:rPr>
                                          <w:sz w:val="22"/>
                                        </w:rPr>
                                      </w:rPrChange>
                                    </w:rPr>
                                    <w:t>S1</w:t>
                                  </w:r>
                                </w:ins>
                                <w:del w:id="7659" w:author="Tri Le" w:date="2021-07-14T16:20:00Z">
                                  <w:r w:rsidRPr="003C68AF" w:rsidDel="002F2E37">
                                    <w:rPr>
                                      <w:rFonts w:ascii="Times New Roman" w:hAnsi="Times New Roman" w:cs="Times New Roman"/>
                                      <w:rPrChange w:id="7660" w:author="Tri Le" w:date="2021-07-14T16:22:00Z">
                                        <w:rPr>
                                          <w:sz w:val="22"/>
                                        </w:rPr>
                                      </w:rPrChange>
                                    </w:rPr>
                                    <w:delText>5</w:delText>
                                  </w:r>
                                </w:del>
                                <w:r w:rsidRPr="003C68AF">
                                  <w:rPr>
                                    <w:rFonts w:ascii="Times New Roman" w:hAnsi="Times New Roman" w:cs="Times New Roman"/>
                                    <w:rPrChange w:id="7661" w:author="Tri Le" w:date="2021-07-14T16:22:00Z">
                                      <w:rPr>
                                        <w:sz w:val="22"/>
                                      </w:rPr>
                                    </w:rPrChange>
                                  </w:rPr>
                                  <w:t xml:space="preserve">A and </w:t>
                                </w:r>
                                <w:ins w:id="7662" w:author="Tri Le" w:date="2021-07-14T16:20:00Z">
                                  <w:r w:rsidRPr="003C68AF">
                                    <w:rPr>
                                      <w:rFonts w:ascii="Times New Roman" w:hAnsi="Times New Roman" w:cs="Times New Roman"/>
                                      <w:rPrChange w:id="7663" w:author="Tri Le" w:date="2021-07-14T16:22:00Z">
                                        <w:rPr>
                                          <w:sz w:val="22"/>
                                        </w:rPr>
                                      </w:rPrChange>
                                    </w:rPr>
                                    <w:t>S1</w:t>
                                  </w:r>
                                </w:ins>
                                <w:del w:id="7664" w:author="Tri Le" w:date="2021-07-14T16:20:00Z">
                                  <w:r w:rsidRPr="003C68AF" w:rsidDel="00C46985">
                                    <w:rPr>
                                      <w:rFonts w:ascii="Times New Roman" w:hAnsi="Times New Roman" w:cs="Times New Roman"/>
                                      <w:rPrChange w:id="7665" w:author="Tri Le" w:date="2021-07-14T16:22:00Z">
                                        <w:rPr>
                                          <w:sz w:val="22"/>
                                        </w:rPr>
                                      </w:rPrChange>
                                    </w:rPr>
                                    <w:delText>5</w:delText>
                                  </w:r>
                                </w:del>
                                <w:r w:rsidRPr="003C68AF">
                                  <w:rPr>
                                    <w:rFonts w:ascii="Times New Roman" w:hAnsi="Times New Roman" w:cs="Times New Roman"/>
                                    <w:rPrChange w:id="7666" w:author="Tri Le" w:date="2021-07-14T16:22:00Z">
                                      <w:rPr>
                                        <w:sz w:val="22"/>
                                      </w:rPr>
                                    </w:rPrChange>
                                  </w:rPr>
                                  <w:t xml:space="preserve">C </w:t>
                                </w:r>
                                <w:del w:id="7667" w:author="Tri Le" w:date="2021-07-08T15:27:00Z">
                                  <w:r w:rsidRPr="003C68AF" w:rsidDel="00104759">
                                    <w:rPr>
                                      <w:rFonts w:ascii="Times New Roman" w:hAnsi="Times New Roman" w:cs="Times New Roman"/>
                                      <w:rPrChange w:id="7668" w:author="Tri Le" w:date="2021-07-14T16:22:00Z">
                                        <w:rPr>
                                          <w:sz w:val="22"/>
                                        </w:rPr>
                                      </w:rPrChange>
                                    </w:rPr>
                                    <w:delText xml:space="preserve">are </w:delText>
                                  </w:r>
                                </w:del>
                                <w:ins w:id="7669" w:author="Tri Le" w:date="2021-07-08T15:27:00Z">
                                  <w:r w:rsidRPr="003C68AF">
                                    <w:rPr>
                                      <w:rFonts w:ascii="Times New Roman" w:hAnsi="Times New Roman" w:cs="Times New Roman"/>
                                      <w:rPrChange w:id="7670" w:author="Tri Le" w:date="2021-07-14T16:22:00Z">
                                        <w:rPr>
                                          <w:sz w:val="22"/>
                                        </w:rPr>
                                      </w:rPrChange>
                                    </w:rPr>
                                    <w:t xml:space="preserve">is </w:t>
                                  </w:r>
                                </w:ins>
                                <w:r w:rsidRPr="003C68AF">
                                  <w:rPr>
                                    <w:rFonts w:ascii="Times New Roman" w:hAnsi="Times New Roman" w:cs="Times New Roman"/>
                                    <w:rPrChange w:id="7671" w:author="Tri Le" w:date="2021-07-14T16:22:00Z">
                                      <w:rPr>
                                        <w:sz w:val="22"/>
                                      </w:rPr>
                                    </w:rPrChange>
                                  </w:rPr>
                                  <w:t xml:space="preserve">gene copies per </w:t>
                                </w:r>
                                <w:del w:id="7672" w:author="Tri Le" w:date="2021-07-12T20:08:00Z">
                                  <w:r w:rsidRPr="003C68AF" w:rsidDel="005615E8">
                                    <w:rPr>
                                      <w:rFonts w:ascii="Times New Roman" w:hAnsi="Times New Roman" w:cs="Times New Roman"/>
                                      <w:rPrChange w:id="7673" w:author="Tri Le" w:date="2021-07-14T16:22:00Z">
                                        <w:rPr>
                                          <w:sz w:val="22"/>
                                        </w:rPr>
                                      </w:rPrChange>
                                    </w:rPr>
                                    <w:delText xml:space="preserve">gram </w:delText>
                                  </w:r>
                                </w:del>
                                <w:ins w:id="7674" w:author="Tri Le" w:date="2021-07-12T20:08:00Z">
                                  <w:r w:rsidRPr="003C68AF">
                                    <w:rPr>
                                      <w:rFonts w:ascii="Times New Roman" w:hAnsi="Times New Roman" w:cs="Times New Roman"/>
                                      <w:rPrChange w:id="7675" w:author="Tri Le" w:date="2021-07-14T16:22:00Z">
                                        <w:rPr>
                                          <w:sz w:val="22"/>
                                        </w:rPr>
                                      </w:rPrChange>
                                    </w:rPr>
                                    <w:t xml:space="preserve">g </w:t>
                                  </w:r>
                                </w:ins>
                                <w:r w:rsidRPr="003C68AF">
                                  <w:rPr>
                                    <w:rFonts w:ascii="Times New Roman" w:hAnsi="Times New Roman" w:cs="Times New Roman"/>
                                    <w:rPrChange w:id="7676" w:author="Tri Le" w:date="2021-07-14T16:22:00Z">
                                      <w:rPr>
                                        <w:sz w:val="22"/>
                                      </w:rPr>
                                    </w:rPrChange>
                                  </w:rPr>
                                  <w:t xml:space="preserve">of </w:t>
                                </w:r>
                                <w:ins w:id="7677" w:author="Tri Le" w:date="2021-07-08T15:27:00Z">
                                  <w:r w:rsidRPr="003C68AF">
                                    <w:rPr>
                                      <w:rFonts w:ascii="Times New Roman" w:hAnsi="Times New Roman" w:cs="Times New Roman"/>
                                      <w:rPrChange w:id="7678" w:author="Tri Le" w:date="2021-07-14T16:22:00Z">
                                        <w:rPr>
                                          <w:sz w:val="22"/>
                                        </w:rPr>
                                      </w:rPrChange>
                                    </w:rPr>
                                    <w:t>sample</w:t>
                                  </w:r>
                                </w:ins>
                                <w:del w:id="7679" w:author="Tri Le" w:date="2021-07-08T15:27:00Z">
                                  <w:r w:rsidRPr="003C68AF" w:rsidDel="009968AD">
                                    <w:rPr>
                                      <w:rFonts w:ascii="Times New Roman" w:hAnsi="Times New Roman" w:cs="Times New Roman"/>
                                      <w:rPrChange w:id="7680" w:author="Tri Le" w:date="2021-07-14T16:22:00Z">
                                        <w:rPr>
                                          <w:sz w:val="22"/>
                                        </w:rPr>
                                      </w:rPrChange>
                                    </w:rPr>
                                    <w:delText>RNA</w:delText>
                                  </w:r>
                                </w:del>
                                <w:r w:rsidRPr="003C68AF">
                                  <w:rPr>
                                    <w:rFonts w:ascii="Times New Roman" w:hAnsi="Times New Roman" w:cs="Times New Roman"/>
                                    <w:rPrChange w:id="7681" w:author="Tri Le" w:date="2021-07-14T16:22:00Z">
                                      <w:rPr>
                                        <w:sz w:val="22"/>
                                      </w:rPr>
                                    </w:rPrChange>
                                  </w:rPr>
                                  <w:t>.</w:t>
                                </w:r>
                              </w:p>
                              <w:p w14:paraId="05002ED0" w14:textId="77777777" w:rsidR="00BE57DB" w:rsidRDefault="00BE57DB" w:rsidP="00BE57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ADE13B" id="Group 63" o:spid="_x0000_s1072" style="position:absolute;margin-left:0;margin-top:1.45pt;width:467.45pt;height:392.25pt;z-index:251659776;mso-width-relative:margin;mso-height-relative:margin" coordsize="62865,52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">
                  <v:shape id="Picture 64" o:spid="_x0000_s1073" type="#_x0000_t75" style="position:absolute;left:3984;width:22199;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" stroked="t">
                    <v:imagedata r:id="rId51" o:title=""/>
                    <v:path arrowok="t"/>
                    <o:lock v:ext="edit" aspectratio="f"/>
                  </v:shape>
                  <v:shape id="Picture 65" o:spid="_x0000_s1074" type="#_x0000_t75" style="position:absolute;left:35371;width:22198;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" stroked="t">
                    <v:imagedata r:id="rId52" o:title=""/>
                    <v:path arrowok="t"/>
                    <o:lock v:ext="edit" aspectratio="f"/>
                  </v:shape>
                  <v:shape id="Picture 66" o:spid="_x0000_s1075" type="#_x0000_t75" style="position:absolute;left:35371;top:22860;width:22198;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" stroked="t">
                    <v:imagedata r:id="rId53" o:title=""/>
                    <v:path arrowok="t"/>
                    <o:lock v:ext="edit" aspectratio="f"/>
                  </v:shape>
                  <v:shape id="Picture 67" o:spid="_x0000_s1076" type="#_x0000_t75" style="position:absolute;left:3984;top:22860;width:22199;height:1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" stroked="t">
                    <v:imagedata r:id="rId54" o:title=""/>
                    <v:path arrowok="t"/>
                    <o:lock v:ext="edit" aspectratio="f"/>
                  </v:shape>
                  <v:shape id="Text Box 68" o:spid="_x0000_s1077" type="#_x0000_t202" style="position:absolute;top:45222;width:62865;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" filled="f" stroked="f">
                    <v:textbox>
                      <w:txbxContent>
                        <w:p w14:paraId="26AE3A52" w14:textId="570C9A58" w:rsidR="00BE57DB" w:rsidRPr="003C68AF" w:rsidRDefault="00BE57DB" w:rsidP="00BE57DB">
                          <w:pPr>
                            <w:jc w:val="both"/>
                            <w:rPr>
                              <w:rFonts w:ascii="Times New Roman" w:hAnsi="Times New Roman" w:cs="Times New Roman"/>
                              <w:rPrChange w:id="7682" w:author="Tri Le" w:date="2021-07-14T16:22:00Z">
                                <w:rPr>
                                  <w:sz w:val="22"/>
                                </w:rPr>
                              </w:rPrChange>
                            </w:rPr>
                          </w:pPr>
                          <w:r w:rsidRPr="003C68AF">
                            <w:rPr>
                              <w:rFonts w:ascii="Times New Roman" w:hAnsi="Times New Roman" w:cs="Times New Roman"/>
                              <w:b/>
                              <w:rPrChange w:id="7683" w:author="Tri Le" w:date="2021-07-14T16:22:00Z">
                                <w:rPr>
                                  <w:b/>
                                  <w:sz w:val="22"/>
                                </w:rPr>
                              </w:rPrChange>
                            </w:rPr>
                            <w:t xml:space="preserve">Figure </w:t>
                          </w:r>
                          <w:ins w:id="7684" w:author="Tri Le" w:date="2021-07-14T16:15:00Z">
                            <w:r w:rsidRPr="003C68AF">
                              <w:rPr>
                                <w:rFonts w:ascii="Times New Roman" w:hAnsi="Times New Roman" w:cs="Times New Roman"/>
                                <w:b/>
                                <w:rPrChange w:id="7685" w:author="Tri Le" w:date="2021-07-14T16:22:00Z">
                                  <w:rPr>
                                    <w:b/>
                                    <w:sz w:val="22"/>
                                  </w:rPr>
                                </w:rPrChange>
                              </w:rPr>
                              <w:t>S</w:t>
                            </w:r>
                          </w:ins>
                          <w:ins w:id="7686" w:author="Tri Le" w:date="2021-07-14T16:19:00Z">
                            <w:r w:rsidRPr="003C68AF">
                              <w:rPr>
                                <w:rFonts w:ascii="Times New Roman" w:hAnsi="Times New Roman" w:cs="Times New Roman"/>
                                <w:b/>
                                <w:rPrChange w:id="7687" w:author="Tri Le" w:date="2021-07-14T16:22:00Z">
                                  <w:rPr>
                                    <w:b/>
                                    <w:sz w:val="22"/>
                                  </w:rPr>
                                </w:rPrChange>
                              </w:rPr>
                              <w:t>1</w:t>
                            </w:r>
                          </w:ins>
                          <w:ins w:id="7688" w:author="Tri Le" w:date="2021-07-14T16:33:00Z">
                            <w:r>
                              <w:rPr>
                                <w:rFonts w:ascii="Times New Roman" w:hAnsi="Times New Roman" w:cs="Times New Roman"/>
                                <w:b/>
                              </w:rPr>
                              <w:t xml:space="preserve"> - OLD</w:t>
                            </w:r>
                          </w:ins>
                          <w:del w:id="7689" w:author="Tri Le" w:date="2021-07-14T16:15:00Z">
                            <w:r w:rsidRPr="003C68AF" w:rsidDel="002378AA">
                              <w:rPr>
                                <w:rFonts w:ascii="Times New Roman" w:hAnsi="Times New Roman" w:cs="Times New Roman"/>
                                <w:b/>
                                <w:rPrChange w:id="7690" w:author="Tri Le" w:date="2021-07-14T16:22:00Z">
                                  <w:rPr>
                                    <w:b/>
                                    <w:sz w:val="22"/>
                                  </w:rPr>
                                </w:rPrChange>
                              </w:rPr>
                              <w:delText>5</w:delText>
                            </w:r>
                          </w:del>
                          <w:r w:rsidRPr="003C68AF">
                            <w:rPr>
                              <w:rFonts w:ascii="Times New Roman" w:hAnsi="Times New Roman" w:cs="Times New Roman"/>
                              <w:b/>
                              <w:rPrChange w:id="7691" w:author="Tri Le" w:date="2021-07-14T16:22:00Z">
                                <w:rPr>
                                  <w:b/>
                                  <w:sz w:val="22"/>
                                </w:rPr>
                              </w:rPrChange>
                            </w:rPr>
                            <w:t>.</w:t>
                          </w:r>
                          <w:r w:rsidRPr="003C68AF">
                            <w:rPr>
                              <w:rFonts w:ascii="Times New Roman" w:hAnsi="Times New Roman" w:cs="Times New Roman"/>
                              <w:rPrChange w:id="7692" w:author="Tri Le" w:date="2021-07-14T16:22:00Z">
                                <w:rPr>
                                  <w:sz w:val="22"/>
                                </w:rPr>
                              </w:rPrChange>
                            </w:rPr>
                            <w:t xml:space="preserve"> Box plot</w:t>
                          </w:r>
                          <w:ins w:id="7693" w:author="Tri Le" w:date="2021-07-08T14:29:00Z">
                            <w:r w:rsidRPr="003C68AF">
                              <w:rPr>
                                <w:rFonts w:ascii="Times New Roman" w:hAnsi="Times New Roman" w:cs="Times New Roman"/>
                                <w:rPrChange w:id="7694" w:author="Tri Le" w:date="2021-07-14T16:22:00Z">
                                  <w:rPr>
                                    <w:sz w:val="22"/>
                                  </w:rPr>
                                </w:rPrChange>
                              </w:rPr>
                              <w:t xml:space="preserve">s </w:t>
                            </w:r>
                          </w:ins>
                          <w:del w:id="7695" w:author="Tri Le" w:date="2021-07-08T14:29:00Z">
                            <w:r w:rsidRPr="003C68AF" w:rsidDel="00FD4108">
                              <w:rPr>
                                <w:rFonts w:ascii="Times New Roman" w:hAnsi="Times New Roman" w:cs="Times New Roman"/>
                                <w:rPrChange w:id="7696" w:author="Tri Le" w:date="2021-07-14T16:22:00Z">
                                  <w:rPr>
                                    <w:sz w:val="22"/>
                                  </w:rPr>
                                </w:rPrChange>
                              </w:rPr>
                              <w:delText xml:space="preserve"> graphs </w:delText>
                            </w:r>
                          </w:del>
                          <w:r w:rsidRPr="003C68AF">
                            <w:rPr>
                              <w:rFonts w:ascii="Times New Roman" w:hAnsi="Times New Roman" w:cs="Times New Roman"/>
                              <w:rPrChange w:id="7697" w:author="Tri Le" w:date="2021-07-14T16:22:00Z">
                                <w:rPr>
                                  <w:sz w:val="22"/>
                                </w:rPr>
                              </w:rPrChange>
                            </w:rPr>
                            <w:t>of the number of gene</w:t>
                          </w:r>
                          <w:ins w:id="7698" w:author="Tri Le" w:date="2021-07-08T14:29:00Z">
                            <w:r w:rsidRPr="003C68AF">
                              <w:rPr>
                                <w:rFonts w:ascii="Times New Roman" w:hAnsi="Times New Roman" w:cs="Times New Roman"/>
                                <w:rPrChange w:id="7699" w:author="Tri Le" w:date="2021-07-14T16:22:00Z">
                                  <w:rPr>
                                    <w:sz w:val="22"/>
                                  </w:rPr>
                                </w:rPrChange>
                              </w:rPr>
                              <w:t xml:space="preserve"> </w:t>
                            </w:r>
                          </w:ins>
                          <w:del w:id="7700" w:author="Tri Le" w:date="2021-07-08T14:29:00Z">
                            <w:r w:rsidRPr="003C68AF" w:rsidDel="0051202A">
                              <w:rPr>
                                <w:rFonts w:ascii="Times New Roman" w:hAnsi="Times New Roman" w:cs="Times New Roman"/>
                                <w:rPrChange w:id="7701" w:author="Tri Le" w:date="2021-07-14T16:22:00Z">
                                  <w:rPr>
                                    <w:sz w:val="22"/>
                                  </w:rPr>
                                </w:rPrChange>
                              </w:rPr>
                              <w:delText xml:space="preserve">s </w:delText>
                            </w:r>
                          </w:del>
                          <w:r w:rsidRPr="003C68AF">
                            <w:rPr>
                              <w:rFonts w:ascii="Times New Roman" w:hAnsi="Times New Roman" w:cs="Times New Roman"/>
                              <w:rPrChange w:id="7702" w:author="Tri Le" w:date="2021-07-14T16:22:00Z">
                                <w:rPr>
                                  <w:sz w:val="22"/>
                                </w:rPr>
                              </w:rPrChange>
                            </w:rPr>
                            <w:t>copies of</w:t>
                          </w:r>
                          <w:ins w:id="7703" w:author="Tri Le" w:date="2021-07-08T14:29:00Z">
                            <w:r w:rsidRPr="003C68AF">
                              <w:rPr>
                                <w:rFonts w:ascii="Times New Roman" w:hAnsi="Times New Roman" w:cs="Times New Roman"/>
                                <w:rPrChange w:id="7704" w:author="Tri Le" w:date="2021-07-14T16:22:00Z">
                                  <w:rPr>
                                    <w:sz w:val="22"/>
                                  </w:rPr>
                                </w:rPrChange>
                              </w:rPr>
                              <w:t xml:space="preserve"> </w:t>
                            </w:r>
                          </w:ins>
                          <w:del w:id="7705" w:author="Tri Le" w:date="2021-07-08T14:29:00Z">
                            <w:r w:rsidRPr="003C68AF" w:rsidDel="006B24D3">
                              <w:rPr>
                                <w:rFonts w:ascii="Times New Roman" w:hAnsi="Times New Roman" w:cs="Times New Roman"/>
                                <w:rPrChange w:id="7706" w:author="Tri Le" w:date="2021-07-14T16:22:00Z">
                                  <w:rPr>
                                    <w:sz w:val="22"/>
                                  </w:rPr>
                                </w:rPrChange>
                              </w:rPr>
                              <w:delText xml:space="preserve"> GI </w:delText>
                            </w:r>
                          </w:del>
                          <w:r w:rsidRPr="003C68AF">
                            <w:rPr>
                              <w:rFonts w:ascii="Times New Roman" w:hAnsi="Times New Roman" w:cs="Times New Roman"/>
                              <w:rPrChange w:id="7707" w:author="Tri Le" w:date="2021-07-14T16:22:00Z">
                                <w:rPr>
                                  <w:sz w:val="22"/>
                                </w:rPr>
                              </w:rPrChange>
                            </w:rPr>
                            <w:t>Norovirus</w:t>
                          </w:r>
                          <w:ins w:id="7708" w:author="Tri Le" w:date="2021-07-08T14:29:00Z">
                            <w:r w:rsidRPr="003C68AF">
                              <w:rPr>
                                <w:rFonts w:ascii="Times New Roman" w:hAnsi="Times New Roman" w:cs="Times New Roman"/>
                                <w:rPrChange w:id="7709" w:author="Tri Le" w:date="2021-07-14T16:22:00Z">
                                  <w:rPr>
                                    <w:sz w:val="22"/>
                                  </w:rPr>
                                </w:rPrChange>
                              </w:rPr>
                              <w:t>es GI</w:t>
                            </w:r>
                          </w:ins>
                          <w:r w:rsidRPr="003C68AF">
                            <w:rPr>
                              <w:rFonts w:ascii="Times New Roman" w:hAnsi="Times New Roman" w:cs="Times New Roman"/>
                              <w:rPrChange w:id="7710" w:author="Tri Le" w:date="2021-07-14T16:22:00Z">
                                <w:rPr>
                                  <w:sz w:val="22"/>
                                </w:rPr>
                              </w:rPrChange>
                            </w:rPr>
                            <w:t xml:space="preserve"> and GII </w:t>
                          </w:r>
                          <w:del w:id="7711" w:author="Tri Le" w:date="2021-07-08T14:29:00Z">
                            <w:r w:rsidRPr="003C68AF" w:rsidDel="00AB4564">
                              <w:rPr>
                                <w:rFonts w:ascii="Times New Roman" w:hAnsi="Times New Roman" w:cs="Times New Roman"/>
                                <w:rPrChange w:id="7712" w:author="Tri Le" w:date="2021-07-14T16:22:00Z">
                                  <w:rPr>
                                    <w:sz w:val="22"/>
                                  </w:rPr>
                                </w:rPrChange>
                              </w:rPr>
                              <w:delText xml:space="preserve">Norovirus </w:delText>
                            </w:r>
                          </w:del>
                          <w:r w:rsidRPr="003C68AF">
                            <w:rPr>
                              <w:rFonts w:ascii="Times New Roman" w:hAnsi="Times New Roman" w:cs="Times New Roman"/>
                              <w:rPrChange w:id="7713" w:author="Tri Le" w:date="2021-07-14T16:22:00Z">
                                <w:rPr>
                                  <w:sz w:val="22"/>
                                </w:rPr>
                              </w:rPrChange>
                            </w:rPr>
                            <w:t>across each wastewater stage</w:t>
                          </w:r>
                          <w:ins w:id="7714" w:author="Tri Le" w:date="2021-07-08T14:30:00Z">
                            <w:r w:rsidRPr="003C68AF">
                              <w:rPr>
                                <w:rFonts w:ascii="Times New Roman" w:hAnsi="Times New Roman" w:cs="Times New Roman"/>
                                <w:rPrChange w:id="7715" w:author="Tri Le" w:date="2021-07-14T16:22:00Z">
                                  <w:rPr>
                                    <w:sz w:val="22"/>
                                  </w:rPr>
                                </w:rPrChange>
                              </w:rPr>
                              <w:t xml:space="preserve"> throughout Events 1-4</w:t>
                            </w:r>
                          </w:ins>
                          <w:r w:rsidRPr="003C68AF">
                            <w:rPr>
                              <w:rFonts w:ascii="Times New Roman" w:hAnsi="Times New Roman" w:cs="Times New Roman"/>
                              <w:rPrChange w:id="7716" w:author="Tri Le" w:date="2021-07-14T16:22:00Z">
                                <w:rPr>
                                  <w:sz w:val="22"/>
                                </w:rPr>
                              </w:rPrChange>
                            </w:rPr>
                            <w:t>. The unit</w:t>
                          </w:r>
                          <w:del w:id="7717" w:author="Tri Le" w:date="2021-07-08T15:27:00Z">
                            <w:r w:rsidRPr="003C68AF" w:rsidDel="0033133D">
                              <w:rPr>
                                <w:rFonts w:ascii="Times New Roman" w:hAnsi="Times New Roman" w:cs="Times New Roman"/>
                                <w:rPrChange w:id="7718" w:author="Tri Le" w:date="2021-07-14T16:22:00Z">
                                  <w:rPr>
                                    <w:sz w:val="22"/>
                                  </w:rPr>
                                </w:rPrChange>
                              </w:rPr>
                              <w:delText>s</w:delText>
                            </w:r>
                          </w:del>
                          <w:r w:rsidRPr="003C68AF">
                            <w:rPr>
                              <w:rFonts w:ascii="Times New Roman" w:hAnsi="Times New Roman" w:cs="Times New Roman"/>
                              <w:rPrChange w:id="7719" w:author="Tri Le" w:date="2021-07-14T16:22:00Z">
                                <w:rPr>
                                  <w:sz w:val="22"/>
                                </w:rPr>
                              </w:rPrChange>
                            </w:rPr>
                            <w:t xml:space="preserve"> for the </w:t>
                          </w:r>
                          <w:ins w:id="7720" w:author="Tri Le" w:date="2021-07-12T18:58:00Z">
                            <w:r w:rsidRPr="003C68AF">
                              <w:rPr>
                                <w:rFonts w:ascii="Times New Roman" w:hAnsi="Times New Roman" w:cs="Times New Roman"/>
                                <w:rPrChange w:id="7721" w:author="Tri Le" w:date="2021-07-14T16:22:00Z">
                                  <w:rPr>
                                    <w:sz w:val="22"/>
                                  </w:rPr>
                                </w:rPrChange>
                              </w:rPr>
                              <w:t>SC</w:t>
                            </w:r>
                          </w:ins>
                          <w:del w:id="7722" w:author="Tri Le" w:date="2021-07-12T18:58:00Z">
                            <w:r w:rsidRPr="003C68AF" w:rsidDel="002A7D04">
                              <w:rPr>
                                <w:rFonts w:ascii="Times New Roman" w:hAnsi="Times New Roman" w:cs="Times New Roman"/>
                                <w:rPrChange w:id="7723" w:author="Tri Le" w:date="2021-07-14T16:22:00Z">
                                  <w:rPr>
                                    <w:sz w:val="22"/>
                                  </w:rPr>
                                </w:rPrChange>
                              </w:rPr>
                              <w:delText>sludge cake</w:delText>
                            </w:r>
                          </w:del>
                          <w:r w:rsidRPr="003C68AF">
                            <w:rPr>
                              <w:rFonts w:ascii="Times New Roman" w:hAnsi="Times New Roman" w:cs="Times New Roman"/>
                              <w:rPrChange w:id="7724" w:author="Tri Le" w:date="2021-07-14T16:22:00Z">
                                <w:rPr>
                                  <w:sz w:val="22"/>
                                </w:rPr>
                              </w:rPrChange>
                            </w:rPr>
                            <w:t xml:space="preserve"> in Figures </w:t>
                          </w:r>
                          <w:ins w:id="7725" w:author="Tri Le" w:date="2021-07-14T16:20:00Z">
                            <w:r w:rsidRPr="003C68AF">
                              <w:rPr>
                                <w:rFonts w:ascii="Times New Roman" w:hAnsi="Times New Roman" w:cs="Times New Roman"/>
                                <w:rPrChange w:id="7726" w:author="Tri Le" w:date="2021-07-14T16:22:00Z">
                                  <w:rPr>
                                    <w:sz w:val="22"/>
                                  </w:rPr>
                                </w:rPrChange>
                              </w:rPr>
                              <w:t>S1</w:t>
                            </w:r>
                          </w:ins>
                          <w:del w:id="7727" w:author="Tri Le" w:date="2021-07-14T16:20:00Z">
                            <w:r w:rsidRPr="003C68AF" w:rsidDel="002F2E37">
                              <w:rPr>
                                <w:rFonts w:ascii="Times New Roman" w:hAnsi="Times New Roman" w:cs="Times New Roman"/>
                                <w:rPrChange w:id="7728" w:author="Tri Le" w:date="2021-07-14T16:22:00Z">
                                  <w:rPr>
                                    <w:sz w:val="22"/>
                                  </w:rPr>
                                </w:rPrChange>
                              </w:rPr>
                              <w:delText>5</w:delText>
                            </w:r>
                          </w:del>
                          <w:r w:rsidRPr="003C68AF">
                            <w:rPr>
                              <w:rFonts w:ascii="Times New Roman" w:hAnsi="Times New Roman" w:cs="Times New Roman"/>
                              <w:rPrChange w:id="7729" w:author="Tri Le" w:date="2021-07-14T16:22:00Z">
                                <w:rPr>
                                  <w:sz w:val="22"/>
                                </w:rPr>
                              </w:rPrChange>
                            </w:rPr>
                            <w:t xml:space="preserve">A and </w:t>
                          </w:r>
                          <w:ins w:id="7730" w:author="Tri Le" w:date="2021-07-14T16:20:00Z">
                            <w:r w:rsidRPr="003C68AF">
                              <w:rPr>
                                <w:rFonts w:ascii="Times New Roman" w:hAnsi="Times New Roman" w:cs="Times New Roman"/>
                                <w:rPrChange w:id="7731" w:author="Tri Le" w:date="2021-07-14T16:22:00Z">
                                  <w:rPr>
                                    <w:sz w:val="22"/>
                                  </w:rPr>
                                </w:rPrChange>
                              </w:rPr>
                              <w:t>S1</w:t>
                            </w:r>
                          </w:ins>
                          <w:del w:id="7732" w:author="Tri Le" w:date="2021-07-14T16:20:00Z">
                            <w:r w:rsidRPr="003C68AF" w:rsidDel="00C46985">
                              <w:rPr>
                                <w:rFonts w:ascii="Times New Roman" w:hAnsi="Times New Roman" w:cs="Times New Roman"/>
                                <w:rPrChange w:id="7733" w:author="Tri Le" w:date="2021-07-14T16:22:00Z">
                                  <w:rPr>
                                    <w:sz w:val="22"/>
                                  </w:rPr>
                                </w:rPrChange>
                              </w:rPr>
                              <w:delText>5</w:delText>
                            </w:r>
                          </w:del>
                          <w:r w:rsidRPr="003C68AF">
                            <w:rPr>
                              <w:rFonts w:ascii="Times New Roman" w:hAnsi="Times New Roman" w:cs="Times New Roman"/>
                              <w:rPrChange w:id="7734" w:author="Tri Le" w:date="2021-07-14T16:22:00Z">
                                <w:rPr>
                                  <w:sz w:val="22"/>
                                </w:rPr>
                              </w:rPrChange>
                            </w:rPr>
                            <w:t xml:space="preserve">C </w:t>
                          </w:r>
                          <w:del w:id="7735" w:author="Tri Le" w:date="2021-07-08T15:27:00Z">
                            <w:r w:rsidRPr="003C68AF" w:rsidDel="00104759">
                              <w:rPr>
                                <w:rFonts w:ascii="Times New Roman" w:hAnsi="Times New Roman" w:cs="Times New Roman"/>
                                <w:rPrChange w:id="7736" w:author="Tri Le" w:date="2021-07-14T16:22:00Z">
                                  <w:rPr>
                                    <w:sz w:val="22"/>
                                  </w:rPr>
                                </w:rPrChange>
                              </w:rPr>
                              <w:delText xml:space="preserve">are </w:delText>
                            </w:r>
                          </w:del>
                          <w:ins w:id="7737" w:author="Tri Le" w:date="2021-07-08T15:27:00Z">
                            <w:r w:rsidRPr="003C68AF">
                              <w:rPr>
                                <w:rFonts w:ascii="Times New Roman" w:hAnsi="Times New Roman" w:cs="Times New Roman"/>
                                <w:rPrChange w:id="7738" w:author="Tri Le" w:date="2021-07-14T16:22:00Z">
                                  <w:rPr>
                                    <w:sz w:val="22"/>
                                  </w:rPr>
                                </w:rPrChange>
                              </w:rPr>
                              <w:t xml:space="preserve">is </w:t>
                            </w:r>
                          </w:ins>
                          <w:r w:rsidRPr="003C68AF">
                            <w:rPr>
                              <w:rFonts w:ascii="Times New Roman" w:hAnsi="Times New Roman" w:cs="Times New Roman"/>
                              <w:rPrChange w:id="7739" w:author="Tri Le" w:date="2021-07-14T16:22:00Z">
                                <w:rPr>
                                  <w:sz w:val="22"/>
                                </w:rPr>
                              </w:rPrChange>
                            </w:rPr>
                            <w:t xml:space="preserve">gene copies per </w:t>
                          </w:r>
                          <w:del w:id="7740" w:author="Tri Le" w:date="2021-07-12T20:08:00Z">
                            <w:r w:rsidRPr="003C68AF" w:rsidDel="005615E8">
                              <w:rPr>
                                <w:rFonts w:ascii="Times New Roman" w:hAnsi="Times New Roman" w:cs="Times New Roman"/>
                                <w:rPrChange w:id="7741" w:author="Tri Le" w:date="2021-07-14T16:22:00Z">
                                  <w:rPr>
                                    <w:sz w:val="22"/>
                                  </w:rPr>
                                </w:rPrChange>
                              </w:rPr>
                              <w:delText xml:space="preserve">gram </w:delText>
                            </w:r>
                          </w:del>
                          <w:ins w:id="7742" w:author="Tri Le" w:date="2021-07-12T20:08:00Z">
                            <w:r w:rsidRPr="003C68AF">
                              <w:rPr>
                                <w:rFonts w:ascii="Times New Roman" w:hAnsi="Times New Roman" w:cs="Times New Roman"/>
                                <w:rPrChange w:id="7743" w:author="Tri Le" w:date="2021-07-14T16:22:00Z">
                                  <w:rPr>
                                    <w:sz w:val="22"/>
                                  </w:rPr>
                                </w:rPrChange>
                              </w:rPr>
                              <w:t xml:space="preserve">g </w:t>
                            </w:r>
                          </w:ins>
                          <w:r w:rsidRPr="003C68AF">
                            <w:rPr>
                              <w:rFonts w:ascii="Times New Roman" w:hAnsi="Times New Roman" w:cs="Times New Roman"/>
                              <w:rPrChange w:id="7744" w:author="Tri Le" w:date="2021-07-14T16:22:00Z">
                                <w:rPr>
                                  <w:sz w:val="22"/>
                                </w:rPr>
                              </w:rPrChange>
                            </w:rPr>
                            <w:t xml:space="preserve">of </w:t>
                          </w:r>
                          <w:ins w:id="7745" w:author="Tri Le" w:date="2021-07-08T15:27:00Z">
                            <w:r w:rsidRPr="003C68AF">
                              <w:rPr>
                                <w:rFonts w:ascii="Times New Roman" w:hAnsi="Times New Roman" w:cs="Times New Roman"/>
                                <w:rPrChange w:id="7746" w:author="Tri Le" w:date="2021-07-14T16:22:00Z">
                                  <w:rPr>
                                    <w:sz w:val="22"/>
                                  </w:rPr>
                                </w:rPrChange>
                              </w:rPr>
                              <w:t>sample</w:t>
                            </w:r>
                          </w:ins>
                          <w:del w:id="7747" w:author="Tri Le" w:date="2021-07-08T15:27:00Z">
                            <w:r w:rsidRPr="003C68AF" w:rsidDel="009968AD">
                              <w:rPr>
                                <w:rFonts w:ascii="Times New Roman" w:hAnsi="Times New Roman" w:cs="Times New Roman"/>
                                <w:rPrChange w:id="7748" w:author="Tri Le" w:date="2021-07-14T16:22:00Z">
                                  <w:rPr>
                                    <w:sz w:val="22"/>
                                  </w:rPr>
                                </w:rPrChange>
                              </w:rPr>
                              <w:delText>RNA</w:delText>
                            </w:r>
                          </w:del>
                          <w:r w:rsidRPr="003C68AF">
                            <w:rPr>
                              <w:rFonts w:ascii="Times New Roman" w:hAnsi="Times New Roman" w:cs="Times New Roman"/>
                              <w:rPrChange w:id="7749" w:author="Tri Le" w:date="2021-07-14T16:22:00Z">
                                <w:rPr>
                                  <w:sz w:val="22"/>
                                </w:rPr>
                              </w:rPrChange>
                            </w:rPr>
                            <w:t>.</w:t>
                          </w:r>
                        </w:p>
                        <w:p w14:paraId="05002ED0" w14:textId="77777777" w:rsidR="00BE57DB" w:rsidRDefault="00BE57DB" w:rsidP="00BE57DB"/>
                      </w:txbxContent>
                    </v:textbox>
                  </v:shape>
                </v:group>
              </w:pict>
            </mc:Fallback>
          </mc:AlternateContent>
        </w:r>
      </w:ins>
    </w:p>
    <w:p w14:paraId="1ECD8A3C" w14:textId="78E39604" w:rsidR="005E569B" w:rsidRPr="00E53B18" w:rsidRDefault="005E569B" w:rsidP="00CA6469">
      <w:pPr>
        <w:spacing w:line="480" w:lineRule="auto"/>
        <w:rPr>
          <w:rFonts w:ascii="Times New Roman" w:hAnsi="Times New Roman" w:cs="Times New Roman"/>
          <w:bCs/>
          <w:rPrChange w:id="7750" w:author="Tri Le" w:date="2021-07-13T20:26:00Z">
            <w:rPr>
              <w:rFonts w:ascii="Cambria" w:hAnsi="Cambria"/>
              <w:b/>
            </w:rPr>
          </w:rPrChange>
        </w:rPr>
      </w:pPr>
    </w:p>
    <w:p w14:paraId="6EB51EBF" w14:textId="37ED416F" w:rsidR="0055663D" w:rsidRPr="00E53B18" w:rsidDel="00D52A88" w:rsidRDefault="00E7332F" w:rsidP="00CA6469">
      <w:pPr>
        <w:spacing w:line="480" w:lineRule="auto"/>
        <w:rPr>
          <w:del w:id="7751" w:author="Tri Le" w:date="2021-07-12T18:50:00Z"/>
          <w:rFonts w:ascii="Times New Roman" w:hAnsi="Times New Roman" w:cs="Times New Roman"/>
          <w:b/>
          <w:rPrChange w:id="7752" w:author="Tri Le" w:date="2021-07-13T20:26:00Z">
            <w:rPr>
              <w:del w:id="7753" w:author="Tri Le" w:date="2021-07-12T18:50:00Z"/>
              <w:rFonts w:ascii="Cambria" w:hAnsi="Cambria"/>
              <w:b/>
            </w:rPr>
          </w:rPrChange>
        </w:rPr>
      </w:pPr>
      <w:ins w:id="7754" w:author="Tri Le" w:date="2021-07-14T16:34:00Z">
        <w:r w:rsidRPr="00E53B18">
          <w:rPr>
            <w:rFonts w:ascii="Times New Roman" w:hAnsi="Times New Roman" w:cs="Times New Roman"/>
            <w:noProof/>
            <w:rPrChange w:id="7755" w:author="Tri Le" w:date="2021-07-13T20:26:00Z">
              <w:rPr>
                <w:noProof/>
              </w:rPr>
            </w:rPrChange>
          </w:rPr>
          <mc:AlternateContent>
            <mc:Choice Requires="wpg">
              <w:drawing>
                <wp:anchor distT="0" distB="0" distL="114300" distR="114300" simplePos="0" relativeHeight="251693056" behindDoc="0" locked="0" layoutInCell="1" allowOverlap="1" wp14:anchorId="19E12974" wp14:editId="2D999067">
                  <wp:simplePos x="0" y="0"/>
                  <wp:positionH relativeFrom="column">
                    <wp:posOffset>-66675</wp:posOffset>
                  </wp:positionH>
                  <wp:positionV relativeFrom="paragraph">
                    <wp:posOffset>4590415</wp:posOffset>
                  </wp:positionV>
                  <wp:extent cx="5903806" cy="2675890"/>
                  <wp:effectExtent l="0" t="19050" r="0" b="0"/>
                  <wp:wrapNone/>
                  <wp:docPr id="74" name="Group 74"/>
                  <wp:cNvGraphicFramePr/>
                  <a:graphic xmlns:a="http://schemas.openxmlformats.org/drawingml/2006/main">
                    <a:graphicData uri="http://schemas.microsoft.com/office/word/2010/wordprocessingGroup">
                      <wpg:wgp>
                        <wpg:cNvGrpSpPr/>
                        <wpg:grpSpPr>
                          <a:xfrm>
                            <a:off x="0" y="0"/>
                            <a:ext cx="5903806" cy="2675890"/>
                            <a:chOff x="-188806" y="0"/>
                            <a:chExt cx="5903806" cy="2676524"/>
                          </a:xfrm>
                        </wpg:grpSpPr>
                        <pic:pic xmlns:pic="http://schemas.openxmlformats.org/drawingml/2006/picture">
                          <pic:nvPicPr>
                            <pic:cNvPr id="75" name="Picture 75"/>
                            <pic:cNvPicPr preferRelativeResize="0">
                              <a:picLocks/>
                            </pic:cNvPicPr>
                          </pic:nvPicPr>
                          <pic:blipFill>
                            <a:blip r:embed="rId55"/>
                            <a:srcRect/>
                            <a:stretch/>
                          </pic:blipFill>
                          <pic:spPr bwMode="auto">
                            <a:xfrm>
                              <a:off x="270641" y="0"/>
                              <a:ext cx="2098800" cy="1864800"/>
                            </a:xfrm>
                            <a:prstGeom prst="rect">
                              <a:avLst/>
                            </a:prstGeom>
                            <a:noFill/>
                            <a:ln>
                              <a:solidFill>
                                <a:srgbClr val="000000"/>
                              </a:solidFill>
                            </a:ln>
                          </pic:spPr>
                        </pic:pic>
                        <pic:pic xmlns:pic="http://schemas.openxmlformats.org/drawingml/2006/picture">
                          <pic:nvPicPr>
                            <pic:cNvPr id="76" name="Picture 76"/>
                            <pic:cNvPicPr preferRelativeResize="0">
                              <a:picLocks/>
                            </pic:cNvPicPr>
                          </pic:nvPicPr>
                          <pic:blipFill>
                            <a:blip r:embed="rId56"/>
                            <a:srcRect/>
                            <a:stretch/>
                          </pic:blipFill>
                          <pic:spPr bwMode="auto">
                            <a:xfrm>
                              <a:off x="3223272" y="0"/>
                              <a:ext cx="2098800" cy="1864800"/>
                            </a:xfrm>
                            <a:prstGeom prst="rect">
                              <a:avLst/>
                            </a:prstGeom>
                            <a:noFill/>
                            <a:ln>
                              <a:solidFill>
                                <a:srgbClr val="000000"/>
                              </a:solidFill>
                            </a:ln>
                          </pic:spPr>
                        </pic:pic>
                        <wps:wsp>
                          <wps:cNvPr id="77" name="Text Box 77"/>
                          <wps:cNvSpPr txBox="1"/>
                          <wps:spPr>
                            <a:xfrm>
                              <a:off x="0" y="2076449"/>
                              <a:ext cx="5715000" cy="60007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79977F1" w14:textId="6885748A" w:rsidR="00E7332F" w:rsidRPr="006C2906" w:rsidRDefault="00E7332F" w:rsidP="00E7332F">
                                <w:pPr>
                                  <w:jc w:val="both"/>
                                  <w:rPr>
                                    <w:rFonts w:ascii="Times New Roman" w:hAnsi="Times New Roman" w:cs="Times New Roman"/>
                                    <w:rPrChange w:id="7756" w:author="Tri Le" w:date="2021-07-14T16:24:00Z">
                                      <w:rPr>
                                        <w:sz w:val="22"/>
                                      </w:rPr>
                                    </w:rPrChange>
                                  </w:rPr>
                                </w:pPr>
                                <w:r w:rsidRPr="006C2906">
                                  <w:rPr>
                                    <w:rFonts w:ascii="Times New Roman" w:hAnsi="Times New Roman" w:cs="Times New Roman"/>
                                    <w:b/>
                                    <w:rPrChange w:id="7757" w:author="Tri Le" w:date="2021-07-14T16:24:00Z">
                                      <w:rPr>
                                        <w:b/>
                                        <w:sz w:val="22"/>
                                      </w:rPr>
                                    </w:rPrChange>
                                  </w:rPr>
                                  <w:t xml:space="preserve">Figure </w:t>
                                </w:r>
                                <w:ins w:id="7758" w:author="Tri Le" w:date="2021-07-14T16:19:00Z">
                                  <w:r w:rsidRPr="006C2906">
                                    <w:rPr>
                                      <w:rFonts w:ascii="Times New Roman" w:hAnsi="Times New Roman" w:cs="Times New Roman"/>
                                      <w:b/>
                                      <w:rPrChange w:id="7759" w:author="Tri Le" w:date="2021-07-14T16:24:00Z">
                                        <w:rPr>
                                          <w:b/>
                                          <w:sz w:val="22"/>
                                        </w:rPr>
                                      </w:rPrChange>
                                    </w:rPr>
                                    <w:t>S2</w:t>
                                  </w:r>
                                </w:ins>
                                <w:ins w:id="7760" w:author="Tri Le" w:date="2021-07-14T16:34:00Z">
                                  <w:r>
                                    <w:rPr>
                                      <w:rFonts w:ascii="Times New Roman" w:hAnsi="Times New Roman" w:cs="Times New Roman"/>
                                      <w:b/>
                                    </w:rPr>
                                    <w:t xml:space="preserve"> - OLD</w:t>
                                  </w:r>
                                </w:ins>
                                <w:del w:id="7761" w:author="Tri Le" w:date="2021-07-14T16:19:00Z">
                                  <w:r w:rsidRPr="006C2906" w:rsidDel="005157AE">
                                    <w:rPr>
                                      <w:rFonts w:ascii="Times New Roman" w:hAnsi="Times New Roman" w:cs="Times New Roman"/>
                                      <w:b/>
                                      <w:rPrChange w:id="7762" w:author="Tri Le" w:date="2021-07-14T16:24:00Z">
                                        <w:rPr>
                                          <w:b/>
                                          <w:sz w:val="22"/>
                                        </w:rPr>
                                      </w:rPrChange>
                                    </w:rPr>
                                    <w:delText>6</w:delText>
                                  </w:r>
                                </w:del>
                                <w:r w:rsidRPr="006C2906">
                                  <w:rPr>
                                    <w:rFonts w:ascii="Times New Roman" w:hAnsi="Times New Roman" w:cs="Times New Roman"/>
                                    <w:b/>
                                    <w:rPrChange w:id="7763" w:author="Tri Le" w:date="2021-07-14T16:24:00Z">
                                      <w:rPr>
                                        <w:b/>
                                        <w:sz w:val="22"/>
                                      </w:rPr>
                                    </w:rPrChange>
                                  </w:rPr>
                                  <w:t>.</w:t>
                                </w:r>
                                <w:r w:rsidRPr="006C2906">
                                  <w:rPr>
                                    <w:rFonts w:ascii="Times New Roman" w:hAnsi="Times New Roman" w:cs="Times New Roman"/>
                                    <w:rPrChange w:id="7764" w:author="Tri Le" w:date="2021-07-14T16:24:00Z">
                                      <w:rPr>
                                        <w:sz w:val="22"/>
                                      </w:rPr>
                                    </w:rPrChange>
                                  </w:rPr>
                                  <w:t xml:space="preserve"> Box plot</w:t>
                                </w:r>
                                <w:ins w:id="7765" w:author="Tri Le" w:date="2021-07-08T15:26:00Z">
                                  <w:r w:rsidRPr="006C2906">
                                    <w:rPr>
                                      <w:rFonts w:ascii="Times New Roman" w:hAnsi="Times New Roman" w:cs="Times New Roman"/>
                                      <w:rPrChange w:id="7766" w:author="Tri Le" w:date="2021-07-14T16:24:00Z">
                                        <w:rPr>
                                          <w:sz w:val="22"/>
                                        </w:rPr>
                                      </w:rPrChange>
                                    </w:rPr>
                                    <w:t xml:space="preserve">s </w:t>
                                  </w:r>
                                </w:ins>
                                <w:del w:id="7767" w:author="Tri Le" w:date="2021-07-08T15:26:00Z">
                                  <w:r w:rsidRPr="006C2906" w:rsidDel="00EA4367">
                                    <w:rPr>
                                      <w:rFonts w:ascii="Times New Roman" w:hAnsi="Times New Roman" w:cs="Times New Roman"/>
                                      <w:rPrChange w:id="7768" w:author="Tri Le" w:date="2021-07-14T16:24:00Z">
                                        <w:rPr>
                                          <w:sz w:val="22"/>
                                        </w:rPr>
                                      </w:rPrChange>
                                    </w:rPr>
                                    <w:delText xml:space="preserve"> </w:delText>
                                  </w:r>
                                  <w:r w:rsidRPr="006C2906" w:rsidDel="00D72881">
                                    <w:rPr>
                                      <w:rFonts w:ascii="Times New Roman" w:hAnsi="Times New Roman" w:cs="Times New Roman"/>
                                      <w:rPrChange w:id="7769" w:author="Tri Le" w:date="2021-07-14T16:24:00Z">
                                        <w:rPr>
                                          <w:sz w:val="22"/>
                                        </w:rPr>
                                      </w:rPrChange>
                                    </w:rPr>
                                    <w:delText xml:space="preserve">graphs </w:delText>
                                  </w:r>
                                </w:del>
                                <w:r w:rsidRPr="006C2906">
                                  <w:rPr>
                                    <w:rFonts w:ascii="Times New Roman" w:hAnsi="Times New Roman" w:cs="Times New Roman"/>
                                    <w:rPrChange w:id="7770" w:author="Tri Le" w:date="2021-07-14T16:24:00Z">
                                      <w:rPr>
                                        <w:sz w:val="22"/>
                                      </w:rPr>
                                    </w:rPrChange>
                                  </w:rPr>
                                  <w:t>of the number of gene</w:t>
                                </w:r>
                                <w:del w:id="7771" w:author="Tri Le" w:date="2021-07-08T15:26:00Z">
                                  <w:r w:rsidRPr="006C2906" w:rsidDel="000404A5">
                                    <w:rPr>
                                      <w:rFonts w:ascii="Times New Roman" w:hAnsi="Times New Roman" w:cs="Times New Roman"/>
                                      <w:rPrChange w:id="7772" w:author="Tri Le" w:date="2021-07-14T16:24:00Z">
                                        <w:rPr>
                                          <w:sz w:val="22"/>
                                        </w:rPr>
                                      </w:rPrChange>
                                    </w:rPr>
                                    <w:delText>s</w:delText>
                                  </w:r>
                                </w:del>
                                <w:r w:rsidRPr="006C2906">
                                  <w:rPr>
                                    <w:rFonts w:ascii="Times New Roman" w:hAnsi="Times New Roman" w:cs="Times New Roman"/>
                                    <w:rPrChange w:id="7773" w:author="Tri Le" w:date="2021-07-14T16:24:00Z">
                                      <w:rPr>
                                        <w:sz w:val="22"/>
                                      </w:rPr>
                                    </w:rPrChange>
                                  </w:rPr>
                                  <w:t xml:space="preserve"> copies of Rotavirus </w:t>
                                </w:r>
                                <w:ins w:id="7774" w:author="Tri Le" w:date="2021-07-08T15:27:00Z">
                                  <w:r w:rsidRPr="006C2906">
                                    <w:rPr>
                                      <w:rFonts w:ascii="Times New Roman" w:hAnsi="Times New Roman" w:cs="Times New Roman"/>
                                      <w:rPrChange w:id="7775" w:author="Tri Le" w:date="2021-07-14T16:24:00Z">
                                        <w:rPr>
                                          <w:sz w:val="22"/>
                                        </w:rPr>
                                      </w:rPrChange>
                                    </w:rPr>
                                    <w:t xml:space="preserve">across each wastewater stage throughout Events 1-4. </w:t>
                                  </w:r>
                                </w:ins>
                                <w:del w:id="7776" w:author="Tri Le" w:date="2021-07-08T15:27:00Z">
                                  <w:r w:rsidRPr="006C2906" w:rsidDel="003B6A34">
                                    <w:rPr>
                                      <w:rFonts w:ascii="Times New Roman" w:hAnsi="Times New Roman" w:cs="Times New Roman"/>
                                      <w:rPrChange w:id="7777" w:author="Tri Le" w:date="2021-07-14T16:24:00Z">
                                        <w:rPr>
                                          <w:sz w:val="22"/>
                                        </w:rPr>
                                      </w:rPrChange>
                                    </w:rPr>
                                    <w:delText xml:space="preserve">across Events 3 and 4. </w:delText>
                                  </w:r>
                                </w:del>
                                <w:r w:rsidRPr="006C2906">
                                  <w:rPr>
                                    <w:rFonts w:ascii="Times New Roman" w:hAnsi="Times New Roman" w:cs="Times New Roman"/>
                                    <w:rPrChange w:id="7778" w:author="Tri Le" w:date="2021-07-14T16:24:00Z">
                                      <w:rPr>
                                        <w:sz w:val="22"/>
                                      </w:rPr>
                                    </w:rPrChange>
                                  </w:rPr>
                                  <w:t>The unit</w:t>
                                </w:r>
                                <w:del w:id="7779" w:author="Tri Le" w:date="2021-07-08T15:27:00Z">
                                  <w:r w:rsidRPr="006C2906" w:rsidDel="00AD373B">
                                    <w:rPr>
                                      <w:rFonts w:ascii="Times New Roman" w:hAnsi="Times New Roman" w:cs="Times New Roman"/>
                                      <w:rPrChange w:id="7780" w:author="Tri Le" w:date="2021-07-14T16:24:00Z">
                                        <w:rPr>
                                          <w:sz w:val="22"/>
                                        </w:rPr>
                                      </w:rPrChange>
                                    </w:rPr>
                                    <w:delText>s</w:delText>
                                  </w:r>
                                </w:del>
                                <w:r w:rsidRPr="006C2906">
                                  <w:rPr>
                                    <w:rFonts w:ascii="Times New Roman" w:hAnsi="Times New Roman" w:cs="Times New Roman"/>
                                    <w:rPrChange w:id="7781" w:author="Tri Le" w:date="2021-07-14T16:24:00Z">
                                      <w:rPr>
                                        <w:sz w:val="22"/>
                                      </w:rPr>
                                    </w:rPrChange>
                                  </w:rPr>
                                  <w:t xml:space="preserve"> for the </w:t>
                                </w:r>
                                <w:ins w:id="7782" w:author="Tri Le" w:date="2021-07-12T18:58:00Z">
                                  <w:r w:rsidRPr="006C2906">
                                    <w:rPr>
                                      <w:rFonts w:ascii="Times New Roman" w:hAnsi="Times New Roman" w:cs="Times New Roman"/>
                                      <w:rPrChange w:id="7783" w:author="Tri Le" w:date="2021-07-14T16:24:00Z">
                                        <w:rPr>
                                          <w:sz w:val="22"/>
                                        </w:rPr>
                                      </w:rPrChange>
                                    </w:rPr>
                                    <w:t>SC</w:t>
                                  </w:r>
                                </w:ins>
                                <w:del w:id="7784" w:author="Tri Le" w:date="2021-07-12T18:58:00Z">
                                  <w:r w:rsidRPr="006C2906" w:rsidDel="00171F97">
                                    <w:rPr>
                                      <w:rFonts w:ascii="Times New Roman" w:hAnsi="Times New Roman" w:cs="Times New Roman"/>
                                      <w:rPrChange w:id="7785" w:author="Tri Le" w:date="2021-07-14T16:24:00Z">
                                        <w:rPr>
                                          <w:sz w:val="22"/>
                                        </w:rPr>
                                      </w:rPrChange>
                                    </w:rPr>
                                    <w:delText>sludge cake</w:delText>
                                  </w:r>
                                </w:del>
                                <w:r w:rsidRPr="006C2906">
                                  <w:rPr>
                                    <w:rFonts w:ascii="Times New Roman" w:hAnsi="Times New Roman" w:cs="Times New Roman"/>
                                    <w:rPrChange w:id="7786" w:author="Tri Le" w:date="2021-07-14T16:24:00Z">
                                      <w:rPr>
                                        <w:sz w:val="22"/>
                                      </w:rPr>
                                    </w:rPrChange>
                                  </w:rPr>
                                  <w:t xml:space="preserve"> in Figure </w:t>
                                </w:r>
                                <w:ins w:id="7787" w:author="Tri Le" w:date="2021-07-14T16:19:00Z">
                                  <w:r w:rsidRPr="006C2906">
                                    <w:rPr>
                                      <w:rFonts w:ascii="Times New Roman" w:hAnsi="Times New Roman" w:cs="Times New Roman"/>
                                      <w:rPrChange w:id="7788" w:author="Tri Le" w:date="2021-07-14T16:24:00Z">
                                        <w:rPr>
                                          <w:sz w:val="22"/>
                                        </w:rPr>
                                      </w:rPrChange>
                                    </w:rPr>
                                    <w:t>S2</w:t>
                                  </w:r>
                                </w:ins>
                                <w:del w:id="7789" w:author="Tri Le" w:date="2021-07-14T16:19:00Z">
                                  <w:r w:rsidRPr="006C2906" w:rsidDel="005476A4">
                                    <w:rPr>
                                      <w:rFonts w:ascii="Times New Roman" w:hAnsi="Times New Roman" w:cs="Times New Roman"/>
                                      <w:rPrChange w:id="7790" w:author="Tri Le" w:date="2021-07-14T16:24:00Z">
                                        <w:rPr>
                                          <w:sz w:val="22"/>
                                        </w:rPr>
                                      </w:rPrChange>
                                    </w:rPr>
                                    <w:delText>6</w:delText>
                                  </w:r>
                                </w:del>
                                <w:r w:rsidRPr="006C2906">
                                  <w:rPr>
                                    <w:rFonts w:ascii="Times New Roman" w:hAnsi="Times New Roman" w:cs="Times New Roman"/>
                                    <w:rPrChange w:id="7791" w:author="Tri Le" w:date="2021-07-14T16:24:00Z">
                                      <w:rPr>
                                        <w:sz w:val="22"/>
                                      </w:rPr>
                                    </w:rPrChange>
                                  </w:rPr>
                                  <w:t xml:space="preserve">A </w:t>
                                </w:r>
                                <w:del w:id="7792" w:author="Tri Le" w:date="2021-07-08T15:28:00Z">
                                  <w:r w:rsidRPr="006C2906" w:rsidDel="00CA0F11">
                                    <w:rPr>
                                      <w:rFonts w:ascii="Times New Roman" w:hAnsi="Times New Roman" w:cs="Times New Roman"/>
                                      <w:rPrChange w:id="7793" w:author="Tri Le" w:date="2021-07-14T16:24:00Z">
                                        <w:rPr>
                                          <w:sz w:val="22"/>
                                        </w:rPr>
                                      </w:rPrChange>
                                    </w:rPr>
                                    <w:delText xml:space="preserve">are </w:delText>
                                  </w:r>
                                </w:del>
                                <w:ins w:id="7794" w:author="Tri Le" w:date="2021-07-08T15:28:00Z">
                                  <w:r w:rsidRPr="006C2906">
                                    <w:rPr>
                                      <w:rFonts w:ascii="Times New Roman" w:hAnsi="Times New Roman" w:cs="Times New Roman"/>
                                      <w:rPrChange w:id="7795" w:author="Tri Le" w:date="2021-07-14T16:24:00Z">
                                        <w:rPr>
                                          <w:sz w:val="22"/>
                                        </w:rPr>
                                      </w:rPrChange>
                                    </w:rPr>
                                    <w:t xml:space="preserve">is </w:t>
                                  </w:r>
                                </w:ins>
                                <w:r w:rsidRPr="006C2906">
                                  <w:rPr>
                                    <w:rFonts w:ascii="Times New Roman" w:hAnsi="Times New Roman" w:cs="Times New Roman"/>
                                    <w:rPrChange w:id="7796" w:author="Tri Le" w:date="2021-07-14T16:24:00Z">
                                      <w:rPr>
                                        <w:sz w:val="22"/>
                                      </w:rPr>
                                    </w:rPrChange>
                                  </w:rPr>
                                  <w:t xml:space="preserve">gene copies per </w:t>
                                </w:r>
                                <w:del w:id="7797" w:author="Tri Le" w:date="2021-07-12T20:08:00Z">
                                  <w:r w:rsidRPr="006C2906" w:rsidDel="0006553E">
                                    <w:rPr>
                                      <w:rFonts w:ascii="Times New Roman" w:hAnsi="Times New Roman" w:cs="Times New Roman"/>
                                      <w:rPrChange w:id="7798" w:author="Tri Le" w:date="2021-07-14T16:24:00Z">
                                        <w:rPr>
                                          <w:sz w:val="22"/>
                                        </w:rPr>
                                      </w:rPrChange>
                                    </w:rPr>
                                    <w:delText xml:space="preserve">gram </w:delText>
                                  </w:r>
                                </w:del>
                                <w:ins w:id="7799" w:author="Tri Le" w:date="2021-07-12T20:08:00Z">
                                  <w:r w:rsidRPr="006C2906">
                                    <w:rPr>
                                      <w:rFonts w:ascii="Times New Roman" w:hAnsi="Times New Roman" w:cs="Times New Roman"/>
                                      <w:rPrChange w:id="7800" w:author="Tri Le" w:date="2021-07-14T16:24:00Z">
                                        <w:rPr>
                                          <w:sz w:val="22"/>
                                        </w:rPr>
                                      </w:rPrChange>
                                    </w:rPr>
                                    <w:t xml:space="preserve">g </w:t>
                                  </w:r>
                                </w:ins>
                                <w:r w:rsidRPr="006C2906">
                                  <w:rPr>
                                    <w:rFonts w:ascii="Times New Roman" w:hAnsi="Times New Roman" w:cs="Times New Roman"/>
                                    <w:rPrChange w:id="7801" w:author="Tri Le" w:date="2021-07-14T16:24:00Z">
                                      <w:rPr>
                                        <w:sz w:val="22"/>
                                      </w:rPr>
                                    </w:rPrChange>
                                  </w:rPr>
                                  <w:t>of</w:t>
                                </w:r>
                                <w:ins w:id="7802" w:author="Tri Le" w:date="2021-07-08T15:28:00Z">
                                  <w:r w:rsidRPr="006C2906">
                                    <w:rPr>
                                      <w:rFonts w:ascii="Times New Roman" w:hAnsi="Times New Roman" w:cs="Times New Roman"/>
                                      <w:rPrChange w:id="7803" w:author="Tri Le" w:date="2021-07-14T16:24:00Z">
                                        <w:rPr>
                                          <w:sz w:val="22"/>
                                        </w:rPr>
                                      </w:rPrChange>
                                    </w:rPr>
                                    <w:t xml:space="preserve"> sample</w:t>
                                  </w:r>
                                </w:ins>
                                <w:del w:id="7804" w:author="Tri Le" w:date="2021-07-08T15:28:00Z">
                                  <w:r w:rsidRPr="006C2906" w:rsidDel="00FB56D2">
                                    <w:rPr>
                                      <w:rFonts w:ascii="Times New Roman" w:hAnsi="Times New Roman" w:cs="Times New Roman"/>
                                      <w:rPrChange w:id="7805" w:author="Tri Le" w:date="2021-07-14T16:24:00Z">
                                        <w:rPr>
                                          <w:sz w:val="22"/>
                                        </w:rPr>
                                      </w:rPrChange>
                                    </w:rPr>
                                    <w:delText xml:space="preserve"> RNA</w:delText>
                                  </w:r>
                                </w:del>
                                <w:r w:rsidRPr="006C2906">
                                  <w:rPr>
                                    <w:rFonts w:ascii="Times New Roman" w:hAnsi="Times New Roman" w:cs="Times New Roman"/>
                                    <w:rPrChange w:id="7806" w:author="Tri Le" w:date="2021-07-14T16:24:00Z">
                                      <w:rPr>
                                        <w:sz w:val="22"/>
                                      </w:rPr>
                                    </w:rPrChange>
                                  </w:rPr>
                                  <w:t>.</w:t>
                                </w:r>
                              </w:p>
                              <w:p w14:paraId="059B4ABF" w14:textId="77777777" w:rsidR="00E7332F" w:rsidRPr="006C2906" w:rsidRDefault="00E7332F" w:rsidP="00E7332F">
                                <w:pPr>
                                  <w:rPr>
                                    <w:rFonts w:ascii="Times New Roman" w:hAnsi="Times New Roman" w:cs="Times New Roman"/>
                                    <w:rPrChange w:id="7807" w:author="Tri Le" w:date="2021-07-14T16:24:00Z">
                                      <w:rPr/>
                                    </w:rPrChang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188806" y="0"/>
                              <a:ext cx="516466"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18F2DF8" w14:textId="77777777" w:rsidR="00E7332F" w:rsidRPr="006C2906" w:rsidRDefault="00E7332F" w:rsidP="00E7332F">
                                <w:pPr>
                                  <w:rPr>
                                    <w:rFonts w:ascii="Times New Roman" w:hAnsi="Times New Roman" w:cs="Times New Roman"/>
                                    <w:b/>
                                    <w:rPrChange w:id="7808" w:author="Tri Le" w:date="2021-07-14T16:24:00Z">
                                      <w:rPr>
                                        <w:b/>
                                      </w:rPr>
                                    </w:rPrChange>
                                  </w:rPr>
                                </w:pPr>
                                <w:ins w:id="7809" w:author="Tri Le" w:date="2021-07-14T16:19:00Z">
                                  <w:r w:rsidRPr="006C2906">
                                    <w:rPr>
                                      <w:rFonts w:ascii="Times New Roman" w:hAnsi="Times New Roman" w:cs="Times New Roman"/>
                                      <w:b/>
                                      <w:rPrChange w:id="7810" w:author="Tri Le" w:date="2021-07-14T16:24:00Z">
                                        <w:rPr>
                                          <w:b/>
                                        </w:rPr>
                                      </w:rPrChange>
                                    </w:rPr>
                                    <w:t>S2</w:t>
                                  </w:r>
                                </w:ins>
                                <w:del w:id="7811" w:author="Tri Le" w:date="2021-07-14T16:19:00Z">
                                  <w:r w:rsidRPr="006C2906" w:rsidDel="00B121CD">
                                    <w:rPr>
                                      <w:rFonts w:ascii="Times New Roman" w:hAnsi="Times New Roman" w:cs="Times New Roman"/>
                                      <w:b/>
                                      <w:rPrChange w:id="7812" w:author="Tri Le" w:date="2021-07-14T16:24:00Z">
                                        <w:rPr>
                                          <w:b/>
                                        </w:rPr>
                                      </w:rPrChange>
                                    </w:rPr>
                                    <w:delText>6</w:delText>
                                  </w:r>
                                </w:del>
                                <w:r w:rsidRPr="006C2906">
                                  <w:rPr>
                                    <w:rFonts w:ascii="Times New Roman" w:hAnsi="Times New Roman" w:cs="Times New Roman"/>
                                    <w:b/>
                                    <w:rPrChange w:id="7813" w:author="Tri Le" w:date="2021-07-14T16:24:00Z">
                                      <w:rPr>
                                        <w:b/>
                                      </w:rPr>
                                    </w:rPrChang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E12974" id="Group 74" o:spid="_x0000_s1078" style="position:absolute;margin-left:-5.25pt;margin-top:361.45pt;width:464.85pt;height:210.7pt;z-index:251693056;mso-width-relative:margin;mso-height-relative:margin" coordorigin="-1888" coordsize="59038,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">
                  <v:shape id="Picture 75" o:spid="_x0000_s1079" type="#_x0000_t75" style="position:absolute;left:2706;width:20988;height:186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" stroked="t">
                    <v:imagedata r:id="rId57" o:title=""/>
                    <v:path arrowok="t"/>
                    <o:lock v:ext="edit" aspectratio="f"/>
                  </v:shape>
                  <v:shape id="Picture 76" o:spid="_x0000_s1080" type="#_x0000_t75" style="position:absolute;left:32232;width:20988;height:186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" stroked="t">
                    <v:imagedata r:id="rId58" o:title=""/>
                    <v:path arrowok="t"/>
                    <o:lock v:ext="edit" aspectratio="f"/>
                  </v:shape>
                  <v:shape id="Text Box 77" o:spid="_x0000_s1081" type="#_x0000_t202" style="position:absolute;top:20764;width:57150;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679977F1" w14:textId="6885748A" w:rsidR="00E7332F" w:rsidRPr="006C2906" w:rsidRDefault="00E7332F" w:rsidP="00E7332F">
                          <w:pPr>
                            <w:jc w:val="both"/>
                            <w:rPr>
                              <w:rFonts w:ascii="Times New Roman" w:hAnsi="Times New Roman" w:cs="Times New Roman"/>
                              <w:rPrChange w:id="7814" w:author="Tri Le" w:date="2021-07-14T16:24:00Z">
                                <w:rPr>
                                  <w:sz w:val="22"/>
                                </w:rPr>
                              </w:rPrChange>
                            </w:rPr>
                          </w:pPr>
                          <w:r w:rsidRPr="006C2906">
                            <w:rPr>
                              <w:rFonts w:ascii="Times New Roman" w:hAnsi="Times New Roman" w:cs="Times New Roman"/>
                              <w:b/>
                              <w:rPrChange w:id="7815" w:author="Tri Le" w:date="2021-07-14T16:24:00Z">
                                <w:rPr>
                                  <w:b/>
                                  <w:sz w:val="22"/>
                                </w:rPr>
                              </w:rPrChange>
                            </w:rPr>
                            <w:t xml:space="preserve">Figure </w:t>
                          </w:r>
                          <w:ins w:id="7816" w:author="Tri Le" w:date="2021-07-14T16:19:00Z">
                            <w:r w:rsidRPr="006C2906">
                              <w:rPr>
                                <w:rFonts w:ascii="Times New Roman" w:hAnsi="Times New Roman" w:cs="Times New Roman"/>
                                <w:b/>
                                <w:rPrChange w:id="7817" w:author="Tri Le" w:date="2021-07-14T16:24:00Z">
                                  <w:rPr>
                                    <w:b/>
                                    <w:sz w:val="22"/>
                                  </w:rPr>
                                </w:rPrChange>
                              </w:rPr>
                              <w:t>S2</w:t>
                            </w:r>
                          </w:ins>
                          <w:ins w:id="7818" w:author="Tri Le" w:date="2021-07-14T16:34:00Z">
                            <w:r>
                              <w:rPr>
                                <w:rFonts w:ascii="Times New Roman" w:hAnsi="Times New Roman" w:cs="Times New Roman"/>
                                <w:b/>
                              </w:rPr>
                              <w:t xml:space="preserve"> - OLD</w:t>
                            </w:r>
                          </w:ins>
                          <w:del w:id="7819" w:author="Tri Le" w:date="2021-07-14T16:19:00Z">
                            <w:r w:rsidRPr="006C2906" w:rsidDel="005157AE">
                              <w:rPr>
                                <w:rFonts w:ascii="Times New Roman" w:hAnsi="Times New Roman" w:cs="Times New Roman"/>
                                <w:b/>
                                <w:rPrChange w:id="7820" w:author="Tri Le" w:date="2021-07-14T16:24:00Z">
                                  <w:rPr>
                                    <w:b/>
                                    <w:sz w:val="22"/>
                                  </w:rPr>
                                </w:rPrChange>
                              </w:rPr>
                              <w:delText>6</w:delText>
                            </w:r>
                          </w:del>
                          <w:r w:rsidRPr="006C2906">
                            <w:rPr>
                              <w:rFonts w:ascii="Times New Roman" w:hAnsi="Times New Roman" w:cs="Times New Roman"/>
                              <w:b/>
                              <w:rPrChange w:id="7821" w:author="Tri Le" w:date="2021-07-14T16:24:00Z">
                                <w:rPr>
                                  <w:b/>
                                  <w:sz w:val="22"/>
                                </w:rPr>
                              </w:rPrChange>
                            </w:rPr>
                            <w:t>.</w:t>
                          </w:r>
                          <w:r w:rsidRPr="006C2906">
                            <w:rPr>
                              <w:rFonts w:ascii="Times New Roman" w:hAnsi="Times New Roman" w:cs="Times New Roman"/>
                              <w:rPrChange w:id="7822" w:author="Tri Le" w:date="2021-07-14T16:24:00Z">
                                <w:rPr>
                                  <w:sz w:val="22"/>
                                </w:rPr>
                              </w:rPrChange>
                            </w:rPr>
                            <w:t xml:space="preserve"> Box plot</w:t>
                          </w:r>
                          <w:ins w:id="7823" w:author="Tri Le" w:date="2021-07-08T15:26:00Z">
                            <w:r w:rsidRPr="006C2906">
                              <w:rPr>
                                <w:rFonts w:ascii="Times New Roman" w:hAnsi="Times New Roman" w:cs="Times New Roman"/>
                                <w:rPrChange w:id="7824" w:author="Tri Le" w:date="2021-07-14T16:24:00Z">
                                  <w:rPr>
                                    <w:sz w:val="22"/>
                                  </w:rPr>
                                </w:rPrChange>
                              </w:rPr>
                              <w:t xml:space="preserve">s </w:t>
                            </w:r>
                          </w:ins>
                          <w:del w:id="7825" w:author="Tri Le" w:date="2021-07-08T15:26:00Z">
                            <w:r w:rsidRPr="006C2906" w:rsidDel="00EA4367">
                              <w:rPr>
                                <w:rFonts w:ascii="Times New Roman" w:hAnsi="Times New Roman" w:cs="Times New Roman"/>
                                <w:rPrChange w:id="7826" w:author="Tri Le" w:date="2021-07-14T16:24:00Z">
                                  <w:rPr>
                                    <w:sz w:val="22"/>
                                  </w:rPr>
                                </w:rPrChange>
                              </w:rPr>
                              <w:delText xml:space="preserve"> </w:delText>
                            </w:r>
                            <w:r w:rsidRPr="006C2906" w:rsidDel="00D72881">
                              <w:rPr>
                                <w:rFonts w:ascii="Times New Roman" w:hAnsi="Times New Roman" w:cs="Times New Roman"/>
                                <w:rPrChange w:id="7827" w:author="Tri Le" w:date="2021-07-14T16:24:00Z">
                                  <w:rPr>
                                    <w:sz w:val="22"/>
                                  </w:rPr>
                                </w:rPrChange>
                              </w:rPr>
                              <w:delText xml:space="preserve">graphs </w:delText>
                            </w:r>
                          </w:del>
                          <w:r w:rsidRPr="006C2906">
                            <w:rPr>
                              <w:rFonts w:ascii="Times New Roman" w:hAnsi="Times New Roman" w:cs="Times New Roman"/>
                              <w:rPrChange w:id="7828" w:author="Tri Le" w:date="2021-07-14T16:24:00Z">
                                <w:rPr>
                                  <w:sz w:val="22"/>
                                </w:rPr>
                              </w:rPrChange>
                            </w:rPr>
                            <w:t>of the number of gene</w:t>
                          </w:r>
                          <w:del w:id="7829" w:author="Tri Le" w:date="2021-07-08T15:26:00Z">
                            <w:r w:rsidRPr="006C2906" w:rsidDel="000404A5">
                              <w:rPr>
                                <w:rFonts w:ascii="Times New Roman" w:hAnsi="Times New Roman" w:cs="Times New Roman"/>
                                <w:rPrChange w:id="7830" w:author="Tri Le" w:date="2021-07-14T16:24:00Z">
                                  <w:rPr>
                                    <w:sz w:val="22"/>
                                  </w:rPr>
                                </w:rPrChange>
                              </w:rPr>
                              <w:delText>s</w:delText>
                            </w:r>
                          </w:del>
                          <w:r w:rsidRPr="006C2906">
                            <w:rPr>
                              <w:rFonts w:ascii="Times New Roman" w:hAnsi="Times New Roman" w:cs="Times New Roman"/>
                              <w:rPrChange w:id="7831" w:author="Tri Le" w:date="2021-07-14T16:24:00Z">
                                <w:rPr>
                                  <w:sz w:val="22"/>
                                </w:rPr>
                              </w:rPrChange>
                            </w:rPr>
                            <w:t xml:space="preserve"> copies of Rotavirus </w:t>
                          </w:r>
                          <w:ins w:id="7832" w:author="Tri Le" w:date="2021-07-08T15:27:00Z">
                            <w:r w:rsidRPr="006C2906">
                              <w:rPr>
                                <w:rFonts w:ascii="Times New Roman" w:hAnsi="Times New Roman" w:cs="Times New Roman"/>
                                <w:rPrChange w:id="7833" w:author="Tri Le" w:date="2021-07-14T16:24:00Z">
                                  <w:rPr>
                                    <w:sz w:val="22"/>
                                  </w:rPr>
                                </w:rPrChange>
                              </w:rPr>
                              <w:t xml:space="preserve">across each wastewater stage throughout Events 1-4. </w:t>
                            </w:r>
                          </w:ins>
                          <w:del w:id="7834" w:author="Tri Le" w:date="2021-07-08T15:27:00Z">
                            <w:r w:rsidRPr="006C2906" w:rsidDel="003B6A34">
                              <w:rPr>
                                <w:rFonts w:ascii="Times New Roman" w:hAnsi="Times New Roman" w:cs="Times New Roman"/>
                                <w:rPrChange w:id="7835" w:author="Tri Le" w:date="2021-07-14T16:24:00Z">
                                  <w:rPr>
                                    <w:sz w:val="22"/>
                                  </w:rPr>
                                </w:rPrChange>
                              </w:rPr>
                              <w:delText xml:space="preserve">across Events 3 and 4. </w:delText>
                            </w:r>
                          </w:del>
                          <w:r w:rsidRPr="006C2906">
                            <w:rPr>
                              <w:rFonts w:ascii="Times New Roman" w:hAnsi="Times New Roman" w:cs="Times New Roman"/>
                              <w:rPrChange w:id="7836" w:author="Tri Le" w:date="2021-07-14T16:24:00Z">
                                <w:rPr>
                                  <w:sz w:val="22"/>
                                </w:rPr>
                              </w:rPrChange>
                            </w:rPr>
                            <w:t>The unit</w:t>
                          </w:r>
                          <w:del w:id="7837" w:author="Tri Le" w:date="2021-07-08T15:27:00Z">
                            <w:r w:rsidRPr="006C2906" w:rsidDel="00AD373B">
                              <w:rPr>
                                <w:rFonts w:ascii="Times New Roman" w:hAnsi="Times New Roman" w:cs="Times New Roman"/>
                                <w:rPrChange w:id="7838" w:author="Tri Le" w:date="2021-07-14T16:24:00Z">
                                  <w:rPr>
                                    <w:sz w:val="22"/>
                                  </w:rPr>
                                </w:rPrChange>
                              </w:rPr>
                              <w:delText>s</w:delText>
                            </w:r>
                          </w:del>
                          <w:r w:rsidRPr="006C2906">
                            <w:rPr>
                              <w:rFonts w:ascii="Times New Roman" w:hAnsi="Times New Roman" w:cs="Times New Roman"/>
                              <w:rPrChange w:id="7839" w:author="Tri Le" w:date="2021-07-14T16:24:00Z">
                                <w:rPr>
                                  <w:sz w:val="22"/>
                                </w:rPr>
                              </w:rPrChange>
                            </w:rPr>
                            <w:t xml:space="preserve"> for the </w:t>
                          </w:r>
                          <w:ins w:id="7840" w:author="Tri Le" w:date="2021-07-12T18:58:00Z">
                            <w:r w:rsidRPr="006C2906">
                              <w:rPr>
                                <w:rFonts w:ascii="Times New Roman" w:hAnsi="Times New Roman" w:cs="Times New Roman"/>
                                <w:rPrChange w:id="7841" w:author="Tri Le" w:date="2021-07-14T16:24:00Z">
                                  <w:rPr>
                                    <w:sz w:val="22"/>
                                  </w:rPr>
                                </w:rPrChange>
                              </w:rPr>
                              <w:t>SC</w:t>
                            </w:r>
                          </w:ins>
                          <w:del w:id="7842" w:author="Tri Le" w:date="2021-07-12T18:58:00Z">
                            <w:r w:rsidRPr="006C2906" w:rsidDel="00171F97">
                              <w:rPr>
                                <w:rFonts w:ascii="Times New Roman" w:hAnsi="Times New Roman" w:cs="Times New Roman"/>
                                <w:rPrChange w:id="7843" w:author="Tri Le" w:date="2021-07-14T16:24:00Z">
                                  <w:rPr>
                                    <w:sz w:val="22"/>
                                  </w:rPr>
                                </w:rPrChange>
                              </w:rPr>
                              <w:delText>sludge cake</w:delText>
                            </w:r>
                          </w:del>
                          <w:r w:rsidRPr="006C2906">
                            <w:rPr>
                              <w:rFonts w:ascii="Times New Roman" w:hAnsi="Times New Roman" w:cs="Times New Roman"/>
                              <w:rPrChange w:id="7844" w:author="Tri Le" w:date="2021-07-14T16:24:00Z">
                                <w:rPr>
                                  <w:sz w:val="22"/>
                                </w:rPr>
                              </w:rPrChange>
                            </w:rPr>
                            <w:t xml:space="preserve"> in Figure </w:t>
                          </w:r>
                          <w:ins w:id="7845" w:author="Tri Le" w:date="2021-07-14T16:19:00Z">
                            <w:r w:rsidRPr="006C2906">
                              <w:rPr>
                                <w:rFonts w:ascii="Times New Roman" w:hAnsi="Times New Roman" w:cs="Times New Roman"/>
                                <w:rPrChange w:id="7846" w:author="Tri Le" w:date="2021-07-14T16:24:00Z">
                                  <w:rPr>
                                    <w:sz w:val="22"/>
                                  </w:rPr>
                                </w:rPrChange>
                              </w:rPr>
                              <w:t>S2</w:t>
                            </w:r>
                          </w:ins>
                          <w:del w:id="7847" w:author="Tri Le" w:date="2021-07-14T16:19:00Z">
                            <w:r w:rsidRPr="006C2906" w:rsidDel="005476A4">
                              <w:rPr>
                                <w:rFonts w:ascii="Times New Roman" w:hAnsi="Times New Roman" w:cs="Times New Roman"/>
                                <w:rPrChange w:id="7848" w:author="Tri Le" w:date="2021-07-14T16:24:00Z">
                                  <w:rPr>
                                    <w:sz w:val="22"/>
                                  </w:rPr>
                                </w:rPrChange>
                              </w:rPr>
                              <w:delText>6</w:delText>
                            </w:r>
                          </w:del>
                          <w:r w:rsidRPr="006C2906">
                            <w:rPr>
                              <w:rFonts w:ascii="Times New Roman" w:hAnsi="Times New Roman" w:cs="Times New Roman"/>
                              <w:rPrChange w:id="7849" w:author="Tri Le" w:date="2021-07-14T16:24:00Z">
                                <w:rPr>
                                  <w:sz w:val="22"/>
                                </w:rPr>
                              </w:rPrChange>
                            </w:rPr>
                            <w:t xml:space="preserve">A </w:t>
                          </w:r>
                          <w:del w:id="7850" w:author="Tri Le" w:date="2021-07-08T15:28:00Z">
                            <w:r w:rsidRPr="006C2906" w:rsidDel="00CA0F11">
                              <w:rPr>
                                <w:rFonts w:ascii="Times New Roman" w:hAnsi="Times New Roman" w:cs="Times New Roman"/>
                                <w:rPrChange w:id="7851" w:author="Tri Le" w:date="2021-07-14T16:24:00Z">
                                  <w:rPr>
                                    <w:sz w:val="22"/>
                                  </w:rPr>
                                </w:rPrChange>
                              </w:rPr>
                              <w:delText xml:space="preserve">are </w:delText>
                            </w:r>
                          </w:del>
                          <w:ins w:id="7852" w:author="Tri Le" w:date="2021-07-08T15:28:00Z">
                            <w:r w:rsidRPr="006C2906">
                              <w:rPr>
                                <w:rFonts w:ascii="Times New Roman" w:hAnsi="Times New Roman" w:cs="Times New Roman"/>
                                <w:rPrChange w:id="7853" w:author="Tri Le" w:date="2021-07-14T16:24:00Z">
                                  <w:rPr>
                                    <w:sz w:val="22"/>
                                  </w:rPr>
                                </w:rPrChange>
                              </w:rPr>
                              <w:t xml:space="preserve">is </w:t>
                            </w:r>
                          </w:ins>
                          <w:r w:rsidRPr="006C2906">
                            <w:rPr>
                              <w:rFonts w:ascii="Times New Roman" w:hAnsi="Times New Roman" w:cs="Times New Roman"/>
                              <w:rPrChange w:id="7854" w:author="Tri Le" w:date="2021-07-14T16:24:00Z">
                                <w:rPr>
                                  <w:sz w:val="22"/>
                                </w:rPr>
                              </w:rPrChange>
                            </w:rPr>
                            <w:t xml:space="preserve">gene copies per </w:t>
                          </w:r>
                          <w:del w:id="7855" w:author="Tri Le" w:date="2021-07-12T20:08:00Z">
                            <w:r w:rsidRPr="006C2906" w:rsidDel="0006553E">
                              <w:rPr>
                                <w:rFonts w:ascii="Times New Roman" w:hAnsi="Times New Roman" w:cs="Times New Roman"/>
                                <w:rPrChange w:id="7856" w:author="Tri Le" w:date="2021-07-14T16:24:00Z">
                                  <w:rPr>
                                    <w:sz w:val="22"/>
                                  </w:rPr>
                                </w:rPrChange>
                              </w:rPr>
                              <w:delText xml:space="preserve">gram </w:delText>
                            </w:r>
                          </w:del>
                          <w:ins w:id="7857" w:author="Tri Le" w:date="2021-07-12T20:08:00Z">
                            <w:r w:rsidRPr="006C2906">
                              <w:rPr>
                                <w:rFonts w:ascii="Times New Roman" w:hAnsi="Times New Roman" w:cs="Times New Roman"/>
                                <w:rPrChange w:id="7858" w:author="Tri Le" w:date="2021-07-14T16:24:00Z">
                                  <w:rPr>
                                    <w:sz w:val="22"/>
                                  </w:rPr>
                                </w:rPrChange>
                              </w:rPr>
                              <w:t xml:space="preserve">g </w:t>
                            </w:r>
                          </w:ins>
                          <w:r w:rsidRPr="006C2906">
                            <w:rPr>
                              <w:rFonts w:ascii="Times New Roman" w:hAnsi="Times New Roman" w:cs="Times New Roman"/>
                              <w:rPrChange w:id="7859" w:author="Tri Le" w:date="2021-07-14T16:24:00Z">
                                <w:rPr>
                                  <w:sz w:val="22"/>
                                </w:rPr>
                              </w:rPrChange>
                            </w:rPr>
                            <w:t>of</w:t>
                          </w:r>
                          <w:ins w:id="7860" w:author="Tri Le" w:date="2021-07-08T15:28:00Z">
                            <w:r w:rsidRPr="006C2906">
                              <w:rPr>
                                <w:rFonts w:ascii="Times New Roman" w:hAnsi="Times New Roman" w:cs="Times New Roman"/>
                                <w:rPrChange w:id="7861" w:author="Tri Le" w:date="2021-07-14T16:24:00Z">
                                  <w:rPr>
                                    <w:sz w:val="22"/>
                                  </w:rPr>
                                </w:rPrChange>
                              </w:rPr>
                              <w:t xml:space="preserve"> sample</w:t>
                            </w:r>
                          </w:ins>
                          <w:del w:id="7862" w:author="Tri Le" w:date="2021-07-08T15:28:00Z">
                            <w:r w:rsidRPr="006C2906" w:rsidDel="00FB56D2">
                              <w:rPr>
                                <w:rFonts w:ascii="Times New Roman" w:hAnsi="Times New Roman" w:cs="Times New Roman"/>
                                <w:rPrChange w:id="7863" w:author="Tri Le" w:date="2021-07-14T16:24:00Z">
                                  <w:rPr>
                                    <w:sz w:val="22"/>
                                  </w:rPr>
                                </w:rPrChange>
                              </w:rPr>
                              <w:delText xml:space="preserve"> RNA</w:delText>
                            </w:r>
                          </w:del>
                          <w:r w:rsidRPr="006C2906">
                            <w:rPr>
                              <w:rFonts w:ascii="Times New Roman" w:hAnsi="Times New Roman" w:cs="Times New Roman"/>
                              <w:rPrChange w:id="7864" w:author="Tri Le" w:date="2021-07-14T16:24:00Z">
                                <w:rPr>
                                  <w:sz w:val="22"/>
                                </w:rPr>
                              </w:rPrChange>
                            </w:rPr>
                            <w:t>.</w:t>
                          </w:r>
                        </w:p>
                        <w:p w14:paraId="059B4ABF" w14:textId="77777777" w:rsidR="00E7332F" w:rsidRPr="006C2906" w:rsidRDefault="00E7332F" w:rsidP="00E7332F">
                          <w:pPr>
                            <w:rPr>
                              <w:rFonts w:ascii="Times New Roman" w:hAnsi="Times New Roman" w:cs="Times New Roman"/>
                              <w:rPrChange w:id="7865" w:author="Tri Le" w:date="2021-07-14T16:24:00Z">
                                <w:rPr/>
                              </w:rPrChange>
                            </w:rPr>
                          </w:pPr>
                        </w:p>
                      </w:txbxContent>
                    </v:textbox>
                  </v:shape>
                  <v:shape id="Text Box 78" o:spid="_x0000_s1082" type="#_x0000_t202" style="position:absolute;left:-1888;width:516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318F2DF8" w14:textId="77777777" w:rsidR="00E7332F" w:rsidRPr="006C2906" w:rsidRDefault="00E7332F" w:rsidP="00E7332F">
                          <w:pPr>
                            <w:rPr>
                              <w:rFonts w:ascii="Times New Roman" w:hAnsi="Times New Roman" w:cs="Times New Roman"/>
                              <w:b/>
                              <w:rPrChange w:id="7866" w:author="Tri Le" w:date="2021-07-14T16:24:00Z">
                                <w:rPr>
                                  <w:b/>
                                </w:rPr>
                              </w:rPrChange>
                            </w:rPr>
                          </w:pPr>
                          <w:ins w:id="7867" w:author="Tri Le" w:date="2021-07-14T16:19:00Z">
                            <w:r w:rsidRPr="006C2906">
                              <w:rPr>
                                <w:rFonts w:ascii="Times New Roman" w:hAnsi="Times New Roman" w:cs="Times New Roman"/>
                                <w:b/>
                                <w:rPrChange w:id="7868" w:author="Tri Le" w:date="2021-07-14T16:24:00Z">
                                  <w:rPr>
                                    <w:b/>
                                  </w:rPr>
                                </w:rPrChange>
                              </w:rPr>
                              <w:t>S2</w:t>
                            </w:r>
                          </w:ins>
                          <w:del w:id="7869" w:author="Tri Le" w:date="2021-07-14T16:19:00Z">
                            <w:r w:rsidRPr="006C2906" w:rsidDel="00B121CD">
                              <w:rPr>
                                <w:rFonts w:ascii="Times New Roman" w:hAnsi="Times New Roman" w:cs="Times New Roman"/>
                                <w:b/>
                                <w:rPrChange w:id="7870" w:author="Tri Le" w:date="2021-07-14T16:24:00Z">
                                  <w:rPr>
                                    <w:b/>
                                  </w:rPr>
                                </w:rPrChange>
                              </w:rPr>
                              <w:delText>6</w:delText>
                            </w:r>
                          </w:del>
                          <w:r w:rsidRPr="006C2906">
                            <w:rPr>
                              <w:rFonts w:ascii="Times New Roman" w:hAnsi="Times New Roman" w:cs="Times New Roman"/>
                              <w:b/>
                              <w:rPrChange w:id="7871" w:author="Tri Le" w:date="2021-07-14T16:24:00Z">
                                <w:rPr>
                                  <w:b/>
                                </w:rPr>
                              </w:rPrChange>
                            </w:rPr>
                            <w:t>A.</w:t>
                          </w:r>
                        </w:p>
                      </w:txbxContent>
                    </v:textbox>
                  </v:shape>
                </v:group>
              </w:pict>
            </mc:Fallback>
          </mc:AlternateContent>
        </w:r>
      </w:ins>
    </w:p>
    <w:p w14:paraId="3569830B" w14:textId="77777777" w:rsidR="0055663D" w:rsidRPr="00E53B18" w:rsidDel="00D52A88" w:rsidRDefault="0055663D" w:rsidP="00CA6469">
      <w:pPr>
        <w:spacing w:line="480" w:lineRule="auto"/>
        <w:rPr>
          <w:del w:id="7872" w:author="Tri Le" w:date="2021-07-12T18:50:00Z"/>
          <w:rFonts w:ascii="Times New Roman" w:hAnsi="Times New Roman" w:cs="Times New Roman"/>
          <w:b/>
          <w:rPrChange w:id="7873" w:author="Tri Le" w:date="2021-07-13T20:26:00Z">
            <w:rPr>
              <w:del w:id="7874" w:author="Tri Le" w:date="2021-07-12T18:50:00Z"/>
              <w:rFonts w:ascii="Cambria" w:hAnsi="Cambria"/>
              <w:b/>
            </w:rPr>
          </w:rPrChange>
        </w:rPr>
      </w:pPr>
    </w:p>
    <w:p w14:paraId="2BD50800" w14:textId="77777777" w:rsidR="0055663D" w:rsidRPr="00E53B18" w:rsidDel="00D52A88" w:rsidRDefault="0055663D" w:rsidP="00CA6469">
      <w:pPr>
        <w:spacing w:line="480" w:lineRule="auto"/>
        <w:rPr>
          <w:del w:id="7875" w:author="Tri Le" w:date="2021-07-12T18:50:00Z"/>
          <w:rFonts w:ascii="Times New Roman" w:hAnsi="Times New Roman" w:cs="Times New Roman"/>
          <w:b/>
          <w:rPrChange w:id="7876" w:author="Tri Le" w:date="2021-07-13T20:26:00Z">
            <w:rPr>
              <w:del w:id="7877" w:author="Tri Le" w:date="2021-07-12T18:50:00Z"/>
              <w:rFonts w:ascii="Cambria" w:hAnsi="Cambria"/>
              <w:b/>
            </w:rPr>
          </w:rPrChange>
        </w:rPr>
      </w:pPr>
    </w:p>
    <w:p w14:paraId="26A0BB06" w14:textId="49EA2DD6" w:rsidR="004D2875" w:rsidRPr="00E53B18" w:rsidRDefault="004D2875">
      <w:pPr>
        <w:rPr>
          <w:ins w:id="7878" w:author="Tri Le" w:date="2021-07-12T17:27:00Z"/>
          <w:rFonts w:ascii="Times New Roman" w:hAnsi="Times New Roman" w:cs="Times New Roman"/>
          <w:b/>
          <w:rPrChange w:id="7879" w:author="Tri Le" w:date="2021-07-13T20:26:00Z">
            <w:rPr>
              <w:ins w:id="7880" w:author="Tri Le" w:date="2021-07-12T17:27:00Z"/>
              <w:rFonts w:ascii="Cambria" w:hAnsi="Cambria"/>
              <w:b/>
            </w:rPr>
          </w:rPrChange>
        </w:rPr>
      </w:pPr>
      <w:ins w:id="7881" w:author="Tri Le" w:date="2021-07-12T17:27:00Z">
        <w:r w:rsidRPr="00E53B18">
          <w:rPr>
            <w:rFonts w:ascii="Times New Roman" w:hAnsi="Times New Roman" w:cs="Times New Roman"/>
            <w:b/>
            <w:rPrChange w:id="7882" w:author="Tri Le" w:date="2021-07-13T20:26:00Z">
              <w:rPr>
                <w:rFonts w:ascii="Cambria" w:hAnsi="Cambria"/>
                <w:b/>
              </w:rPr>
            </w:rPrChange>
          </w:rPr>
          <w:br w:type="page"/>
        </w:r>
      </w:ins>
    </w:p>
    <w:p w14:paraId="0126AE2C" w14:textId="77777777" w:rsidR="0055663D" w:rsidRPr="00E53B18" w:rsidDel="00A507C7" w:rsidRDefault="0055663D" w:rsidP="00CA6469">
      <w:pPr>
        <w:spacing w:line="480" w:lineRule="auto"/>
        <w:rPr>
          <w:del w:id="7883" w:author="Tri Le" w:date="2021-07-09T17:45:00Z"/>
          <w:rFonts w:ascii="Times New Roman" w:hAnsi="Times New Roman" w:cs="Times New Roman"/>
          <w:b/>
          <w:rPrChange w:id="7884" w:author="Tri Le" w:date="2021-07-13T20:26:00Z">
            <w:rPr>
              <w:del w:id="7885" w:author="Tri Le" w:date="2021-07-09T17:45:00Z"/>
              <w:rFonts w:ascii="Cambria" w:hAnsi="Cambria"/>
              <w:b/>
            </w:rPr>
          </w:rPrChange>
        </w:rPr>
      </w:pPr>
    </w:p>
    <w:p w14:paraId="7F33928B" w14:textId="77777777" w:rsidR="0055663D" w:rsidRPr="00E53B18" w:rsidDel="00A507C7" w:rsidRDefault="0055663D" w:rsidP="00CA6469">
      <w:pPr>
        <w:spacing w:line="480" w:lineRule="auto"/>
        <w:rPr>
          <w:del w:id="7886" w:author="Tri Le" w:date="2021-07-09T17:45:00Z"/>
          <w:rFonts w:ascii="Times New Roman" w:hAnsi="Times New Roman" w:cs="Times New Roman"/>
          <w:b/>
          <w:rPrChange w:id="7887" w:author="Tri Le" w:date="2021-07-13T20:26:00Z">
            <w:rPr>
              <w:del w:id="7888" w:author="Tri Le" w:date="2021-07-09T17:45:00Z"/>
              <w:rFonts w:ascii="Cambria" w:hAnsi="Cambria"/>
              <w:b/>
            </w:rPr>
          </w:rPrChange>
        </w:rPr>
      </w:pPr>
    </w:p>
    <w:p w14:paraId="7889D5A1" w14:textId="77777777" w:rsidR="0055663D" w:rsidRPr="00E53B18" w:rsidDel="00A507C7" w:rsidRDefault="0055663D" w:rsidP="00CA6469">
      <w:pPr>
        <w:spacing w:line="480" w:lineRule="auto"/>
        <w:rPr>
          <w:del w:id="7889" w:author="Tri Le" w:date="2021-07-09T17:45:00Z"/>
          <w:rFonts w:ascii="Times New Roman" w:hAnsi="Times New Roman" w:cs="Times New Roman"/>
          <w:b/>
          <w:rPrChange w:id="7890" w:author="Tri Le" w:date="2021-07-13T20:26:00Z">
            <w:rPr>
              <w:del w:id="7891" w:author="Tri Le" w:date="2021-07-09T17:45:00Z"/>
              <w:rFonts w:ascii="Cambria" w:hAnsi="Cambria"/>
              <w:b/>
            </w:rPr>
          </w:rPrChange>
        </w:rPr>
      </w:pPr>
    </w:p>
    <w:p w14:paraId="5AD57A7F" w14:textId="77777777" w:rsidR="0055663D" w:rsidRPr="00E53B18" w:rsidDel="00A507C7" w:rsidRDefault="0055663D" w:rsidP="00CA6469">
      <w:pPr>
        <w:spacing w:line="480" w:lineRule="auto"/>
        <w:rPr>
          <w:del w:id="7892" w:author="Tri Le" w:date="2021-07-09T17:45:00Z"/>
          <w:rFonts w:ascii="Times New Roman" w:hAnsi="Times New Roman" w:cs="Times New Roman"/>
          <w:b/>
          <w:rPrChange w:id="7893" w:author="Tri Le" w:date="2021-07-13T20:26:00Z">
            <w:rPr>
              <w:del w:id="7894" w:author="Tri Le" w:date="2021-07-09T17:45:00Z"/>
              <w:rFonts w:ascii="Cambria" w:hAnsi="Cambria"/>
              <w:b/>
            </w:rPr>
          </w:rPrChange>
        </w:rPr>
      </w:pPr>
    </w:p>
    <w:p w14:paraId="4AC94176" w14:textId="77777777" w:rsidR="0055663D" w:rsidRPr="00E53B18" w:rsidDel="00A507C7" w:rsidRDefault="0055663D" w:rsidP="00CA6469">
      <w:pPr>
        <w:spacing w:line="480" w:lineRule="auto"/>
        <w:rPr>
          <w:del w:id="7895" w:author="Tri Le" w:date="2021-07-09T17:45:00Z"/>
          <w:rFonts w:ascii="Times New Roman" w:hAnsi="Times New Roman" w:cs="Times New Roman"/>
          <w:b/>
          <w:rPrChange w:id="7896" w:author="Tri Le" w:date="2021-07-13T20:26:00Z">
            <w:rPr>
              <w:del w:id="7897" w:author="Tri Le" w:date="2021-07-09T17:45:00Z"/>
              <w:rFonts w:ascii="Cambria" w:hAnsi="Cambria"/>
              <w:b/>
            </w:rPr>
          </w:rPrChange>
        </w:rPr>
      </w:pPr>
    </w:p>
    <w:p w14:paraId="25E13837" w14:textId="77777777" w:rsidR="0055663D" w:rsidRPr="00E53B18" w:rsidDel="00A507C7" w:rsidRDefault="0055663D" w:rsidP="00CA6469">
      <w:pPr>
        <w:spacing w:line="480" w:lineRule="auto"/>
        <w:rPr>
          <w:del w:id="7898" w:author="Tri Le" w:date="2021-07-09T17:45:00Z"/>
          <w:rFonts w:ascii="Times New Roman" w:hAnsi="Times New Roman" w:cs="Times New Roman"/>
          <w:b/>
          <w:rPrChange w:id="7899" w:author="Tri Le" w:date="2021-07-13T20:26:00Z">
            <w:rPr>
              <w:del w:id="7900" w:author="Tri Le" w:date="2021-07-09T17:45:00Z"/>
              <w:rFonts w:ascii="Cambria" w:hAnsi="Cambria"/>
              <w:b/>
            </w:rPr>
          </w:rPrChange>
        </w:rPr>
      </w:pPr>
    </w:p>
    <w:p w14:paraId="4C36627B" w14:textId="77777777" w:rsidR="0055663D" w:rsidRPr="00E53B18" w:rsidDel="00A507C7" w:rsidRDefault="0055663D" w:rsidP="00CA6469">
      <w:pPr>
        <w:spacing w:line="480" w:lineRule="auto"/>
        <w:rPr>
          <w:del w:id="7901" w:author="Tri Le" w:date="2021-07-09T17:45:00Z"/>
          <w:rFonts w:ascii="Times New Roman" w:hAnsi="Times New Roman" w:cs="Times New Roman"/>
          <w:b/>
          <w:rPrChange w:id="7902" w:author="Tri Le" w:date="2021-07-13T20:26:00Z">
            <w:rPr>
              <w:del w:id="7903" w:author="Tri Le" w:date="2021-07-09T17:45:00Z"/>
              <w:rFonts w:ascii="Cambria" w:hAnsi="Cambria"/>
              <w:b/>
            </w:rPr>
          </w:rPrChange>
        </w:rPr>
      </w:pPr>
    </w:p>
    <w:p w14:paraId="5D6CF3FB" w14:textId="77777777" w:rsidR="0055663D" w:rsidRPr="00E53B18" w:rsidDel="00A507C7" w:rsidRDefault="0055663D" w:rsidP="00CA6469">
      <w:pPr>
        <w:spacing w:line="480" w:lineRule="auto"/>
        <w:rPr>
          <w:del w:id="7904" w:author="Tri Le" w:date="2021-07-09T17:45:00Z"/>
          <w:rFonts w:ascii="Times New Roman" w:hAnsi="Times New Roman" w:cs="Times New Roman"/>
          <w:b/>
          <w:rPrChange w:id="7905" w:author="Tri Le" w:date="2021-07-13T20:26:00Z">
            <w:rPr>
              <w:del w:id="7906" w:author="Tri Le" w:date="2021-07-09T17:45:00Z"/>
              <w:rFonts w:ascii="Cambria" w:hAnsi="Cambria"/>
              <w:b/>
            </w:rPr>
          </w:rPrChange>
        </w:rPr>
      </w:pPr>
    </w:p>
    <w:p w14:paraId="37D8C238" w14:textId="77777777" w:rsidR="0055663D" w:rsidRPr="00E53B18" w:rsidDel="00A507C7" w:rsidRDefault="0055663D" w:rsidP="00CA6469">
      <w:pPr>
        <w:spacing w:line="480" w:lineRule="auto"/>
        <w:rPr>
          <w:del w:id="7907" w:author="Tri Le" w:date="2021-07-09T17:45:00Z"/>
          <w:rFonts w:ascii="Times New Roman" w:hAnsi="Times New Roman" w:cs="Times New Roman"/>
          <w:b/>
          <w:rPrChange w:id="7908" w:author="Tri Le" w:date="2021-07-13T20:26:00Z">
            <w:rPr>
              <w:del w:id="7909" w:author="Tri Le" w:date="2021-07-09T17:45:00Z"/>
              <w:rFonts w:ascii="Cambria" w:hAnsi="Cambria"/>
              <w:b/>
            </w:rPr>
          </w:rPrChange>
        </w:rPr>
      </w:pPr>
    </w:p>
    <w:p w14:paraId="119FB69D" w14:textId="77777777" w:rsidR="0055663D" w:rsidRPr="00E53B18" w:rsidDel="00A507C7" w:rsidRDefault="0055663D" w:rsidP="00CA6469">
      <w:pPr>
        <w:spacing w:line="480" w:lineRule="auto"/>
        <w:rPr>
          <w:del w:id="7910" w:author="Tri Le" w:date="2021-07-09T17:45:00Z"/>
          <w:rFonts w:ascii="Times New Roman" w:hAnsi="Times New Roman" w:cs="Times New Roman"/>
          <w:b/>
          <w:rPrChange w:id="7911" w:author="Tri Le" w:date="2021-07-13T20:26:00Z">
            <w:rPr>
              <w:del w:id="7912" w:author="Tri Le" w:date="2021-07-09T17:45:00Z"/>
              <w:rFonts w:ascii="Cambria" w:hAnsi="Cambria"/>
              <w:b/>
            </w:rPr>
          </w:rPrChange>
        </w:rPr>
      </w:pPr>
    </w:p>
    <w:p w14:paraId="4102EB52" w14:textId="77777777" w:rsidR="0055663D" w:rsidRPr="00E53B18" w:rsidDel="00A507C7" w:rsidRDefault="0055663D" w:rsidP="00CA6469">
      <w:pPr>
        <w:spacing w:line="480" w:lineRule="auto"/>
        <w:rPr>
          <w:del w:id="7913" w:author="Tri Le" w:date="2021-07-09T17:45:00Z"/>
          <w:rFonts w:ascii="Times New Roman" w:hAnsi="Times New Roman" w:cs="Times New Roman"/>
          <w:b/>
          <w:rPrChange w:id="7914" w:author="Tri Le" w:date="2021-07-13T20:26:00Z">
            <w:rPr>
              <w:del w:id="7915" w:author="Tri Le" w:date="2021-07-09T17:45:00Z"/>
              <w:rFonts w:ascii="Cambria" w:hAnsi="Cambria"/>
              <w:b/>
            </w:rPr>
          </w:rPrChange>
        </w:rPr>
      </w:pPr>
    </w:p>
    <w:p w14:paraId="5D2C7C0D" w14:textId="0719A59E" w:rsidR="00CA6469" w:rsidRPr="00E53B18" w:rsidRDefault="00CA6469" w:rsidP="00CA6469">
      <w:pPr>
        <w:spacing w:line="360" w:lineRule="auto"/>
        <w:rPr>
          <w:rFonts w:ascii="Times New Roman" w:hAnsi="Times New Roman" w:cs="Times New Roman"/>
          <w:b/>
          <w:rPrChange w:id="7916" w:author="Tri Le" w:date="2021-07-13T20:26:00Z">
            <w:rPr>
              <w:rFonts w:ascii="Cambria" w:hAnsi="Cambria"/>
              <w:b/>
            </w:rPr>
          </w:rPrChange>
        </w:rPr>
      </w:pPr>
      <w:r w:rsidRPr="00E53B18">
        <w:rPr>
          <w:rFonts w:ascii="Times New Roman" w:hAnsi="Times New Roman" w:cs="Times New Roman"/>
          <w:b/>
          <w:rPrChange w:id="7917" w:author="Tri Le" w:date="2021-07-13T20:26:00Z">
            <w:rPr>
              <w:rFonts w:ascii="Cambria" w:hAnsi="Cambria"/>
              <w:b/>
            </w:rPr>
          </w:rPrChange>
        </w:rPr>
        <w:t xml:space="preserve">REFERENCES </w:t>
      </w:r>
    </w:p>
    <w:p w14:paraId="0E9FED2C" w14:textId="77777777" w:rsidR="00CA6469" w:rsidRPr="00E53B18" w:rsidRDefault="00CA6469" w:rsidP="00184437">
      <w:pPr>
        <w:pStyle w:val="ListParagraph"/>
        <w:numPr>
          <w:ilvl w:val="0"/>
          <w:numId w:val="1"/>
        </w:numPr>
        <w:spacing w:line="480" w:lineRule="auto"/>
        <w:rPr>
          <w:rFonts w:ascii="Times New Roman" w:hAnsi="Times New Roman" w:cs="Times New Roman"/>
          <w:rPrChange w:id="7918" w:author="Tri Le" w:date="2021-07-13T20:26:00Z">
            <w:rPr/>
          </w:rPrChange>
        </w:rPr>
      </w:pPr>
      <w:r w:rsidRPr="00E53B18">
        <w:rPr>
          <w:rFonts w:ascii="Times New Roman" w:hAnsi="Times New Roman" w:cs="Times New Roman"/>
          <w:rPrChange w:id="7919" w:author="Tri Le" w:date="2021-07-13T20:26:00Z">
            <w:rPr/>
          </w:rPrChange>
        </w:rPr>
        <w:t xml:space="preserve">Atabakhsh, P., Kargar, M., and Doosti, A. 2020. Molecular detection and genotyping of group A rotavirus in two wastewater treatment plants, Iran. </w:t>
      </w:r>
      <w:r w:rsidRPr="00E53B18">
        <w:rPr>
          <w:rFonts w:ascii="Times New Roman" w:hAnsi="Times New Roman" w:cs="Times New Roman"/>
          <w:i/>
          <w:rPrChange w:id="7920" w:author="Tri Le" w:date="2021-07-13T20:26:00Z">
            <w:rPr>
              <w:i/>
            </w:rPr>
          </w:rPrChange>
        </w:rPr>
        <w:t>Brazilian Journal of Microbiology</w:t>
      </w:r>
      <w:r w:rsidRPr="00E53B18">
        <w:rPr>
          <w:rFonts w:ascii="Times New Roman" w:hAnsi="Times New Roman" w:cs="Times New Roman"/>
          <w:rPrChange w:id="7921" w:author="Tri Le" w:date="2021-07-13T20:26:00Z">
            <w:rPr/>
          </w:rPrChange>
        </w:rPr>
        <w:t>. 51(1):197–203. doi: 10.1007/s42770-019-00131-0.</w:t>
      </w:r>
    </w:p>
    <w:p w14:paraId="285A5A6C" w14:textId="79CD41AD" w:rsidR="00CA6469" w:rsidRPr="00E53B18" w:rsidRDefault="00CA6469" w:rsidP="00184437">
      <w:pPr>
        <w:pStyle w:val="ListParagraph"/>
        <w:numPr>
          <w:ilvl w:val="0"/>
          <w:numId w:val="1"/>
        </w:numPr>
        <w:spacing w:line="480" w:lineRule="auto"/>
        <w:rPr>
          <w:rFonts w:ascii="Times New Roman" w:hAnsi="Times New Roman" w:cs="Times New Roman"/>
          <w:rPrChange w:id="7922" w:author="Tri Le" w:date="2021-07-13T20:26:00Z">
            <w:rPr/>
          </w:rPrChange>
        </w:rPr>
      </w:pPr>
      <w:r w:rsidRPr="00E53B18">
        <w:rPr>
          <w:rFonts w:ascii="Times New Roman" w:hAnsi="Times New Roman" w:cs="Times New Roman"/>
          <w:rPrChange w:id="7923" w:author="Tri Le" w:date="2021-07-13T20:26:00Z">
            <w:rPr/>
          </w:rPrChange>
        </w:rPr>
        <w:t>City of Winnipeg. 2019</w:t>
      </w:r>
      <w:r w:rsidR="00884F2D" w:rsidRPr="00E53B18">
        <w:rPr>
          <w:rFonts w:ascii="Times New Roman" w:hAnsi="Times New Roman" w:cs="Times New Roman"/>
          <w:rPrChange w:id="7924" w:author="Tri Le" w:date="2021-07-13T20:26:00Z">
            <w:rPr/>
          </w:rPrChange>
        </w:rPr>
        <w:t>a</w:t>
      </w:r>
      <w:r w:rsidRPr="00E53B18">
        <w:rPr>
          <w:rFonts w:ascii="Times New Roman" w:hAnsi="Times New Roman" w:cs="Times New Roman"/>
          <w:rPrChange w:id="7925" w:author="Tri Le" w:date="2021-07-13T20:26:00Z">
            <w:rPr/>
          </w:rPrChange>
        </w:rPr>
        <w:t>. Sewage treatment plants: Introduction [online]. Available from https://www.winnipeg.ca/waterandwaste/sewage/treatmentPlant/default.</w:t>
      </w:r>
      <w:r w:rsidR="00FF7DF6" w:rsidRPr="00E53B18">
        <w:rPr>
          <w:rFonts w:ascii="Times New Roman" w:hAnsi="Times New Roman" w:cs="Times New Roman"/>
          <w:rPrChange w:id="7926" w:author="Tri Le" w:date="2021-07-13T20:26:00Z">
            <w:rPr/>
          </w:rPrChange>
        </w:rPr>
        <w:t>stm#tab-introduction [accessed 6</w:t>
      </w:r>
      <w:r w:rsidR="00157A4E" w:rsidRPr="00E53B18">
        <w:rPr>
          <w:rFonts w:ascii="Times New Roman" w:hAnsi="Times New Roman" w:cs="Times New Roman"/>
          <w:rPrChange w:id="7927" w:author="Tri Le" w:date="2021-07-13T20:26:00Z">
            <w:rPr/>
          </w:rPrChange>
        </w:rPr>
        <w:t xml:space="preserve"> April</w:t>
      </w:r>
      <w:r w:rsidRPr="00E53B18">
        <w:rPr>
          <w:rFonts w:ascii="Times New Roman" w:hAnsi="Times New Roman" w:cs="Times New Roman"/>
          <w:rPrChange w:id="7928" w:author="Tri Le" w:date="2021-07-13T20:26:00Z">
            <w:rPr/>
          </w:rPrChange>
        </w:rPr>
        <w:t xml:space="preserve"> 2020].</w:t>
      </w:r>
    </w:p>
    <w:p w14:paraId="2D4BA5DF" w14:textId="6858141F" w:rsidR="00CA6469" w:rsidRPr="00E53B18" w:rsidRDefault="00CA6469" w:rsidP="00184437">
      <w:pPr>
        <w:pStyle w:val="ListParagraph"/>
        <w:numPr>
          <w:ilvl w:val="0"/>
          <w:numId w:val="1"/>
        </w:numPr>
        <w:spacing w:line="480" w:lineRule="auto"/>
        <w:rPr>
          <w:rFonts w:ascii="Times New Roman" w:hAnsi="Times New Roman" w:cs="Times New Roman"/>
          <w:rPrChange w:id="7929" w:author="Tri Le" w:date="2021-07-13T20:26:00Z">
            <w:rPr/>
          </w:rPrChange>
        </w:rPr>
      </w:pPr>
      <w:r w:rsidRPr="00E53B18">
        <w:rPr>
          <w:rFonts w:ascii="Times New Roman" w:hAnsi="Times New Roman" w:cs="Times New Roman"/>
          <w:rPrChange w:id="7930" w:author="Tri Le" w:date="2021-07-13T20:26:00Z">
            <w:rPr/>
          </w:rPrChange>
        </w:rPr>
        <w:t>City of Winnipeg. 2019</w:t>
      </w:r>
      <w:r w:rsidR="00884F2D" w:rsidRPr="00E53B18">
        <w:rPr>
          <w:rFonts w:ascii="Times New Roman" w:hAnsi="Times New Roman" w:cs="Times New Roman"/>
          <w:rPrChange w:id="7931" w:author="Tri Le" w:date="2021-07-13T20:26:00Z">
            <w:rPr/>
          </w:rPrChange>
        </w:rPr>
        <w:t>b</w:t>
      </w:r>
      <w:r w:rsidRPr="00E53B18">
        <w:rPr>
          <w:rFonts w:ascii="Times New Roman" w:hAnsi="Times New Roman" w:cs="Times New Roman"/>
          <w:rPrChange w:id="7932" w:author="Tri Le" w:date="2021-07-13T20:26:00Z">
            <w:rPr/>
          </w:rPrChange>
        </w:rPr>
        <w:t>. Sewage treatment plants: North End Sewage Treatment Plant (NEWPCC) [online]. Available from https://www.winnipeg.ca/waterandwaste/sewage/treatmentPlant/default.stm#tab-north-end-sewage-treatment-plant [</w:t>
      </w:r>
      <w:r w:rsidR="00FF7DF6" w:rsidRPr="00E53B18">
        <w:rPr>
          <w:rFonts w:ascii="Times New Roman" w:hAnsi="Times New Roman" w:cs="Times New Roman"/>
          <w:rPrChange w:id="7933" w:author="Tri Le" w:date="2021-07-13T20:26:00Z">
            <w:rPr/>
          </w:rPrChange>
        </w:rPr>
        <w:t>accessed 6</w:t>
      </w:r>
      <w:r w:rsidR="00157A4E" w:rsidRPr="00E53B18">
        <w:rPr>
          <w:rFonts w:ascii="Times New Roman" w:hAnsi="Times New Roman" w:cs="Times New Roman"/>
          <w:rPrChange w:id="7934" w:author="Tri Le" w:date="2021-07-13T20:26:00Z">
            <w:rPr/>
          </w:rPrChange>
        </w:rPr>
        <w:t xml:space="preserve"> April 2020</w:t>
      </w:r>
      <w:r w:rsidRPr="00E53B18">
        <w:rPr>
          <w:rFonts w:ascii="Times New Roman" w:hAnsi="Times New Roman" w:cs="Times New Roman"/>
          <w:rPrChange w:id="7935" w:author="Tri Le" w:date="2021-07-13T20:26:00Z">
            <w:rPr/>
          </w:rPrChange>
        </w:rPr>
        <w:t>].</w:t>
      </w:r>
    </w:p>
    <w:p w14:paraId="148A91CA" w14:textId="55F66533" w:rsidR="00D6788A" w:rsidRPr="00E53B18" w:rsidRDefault="00B12319" w:rsidP="00184437">
      <w:pPr>
        <w:pStyle w:val="ListParagraph"/>
        <w:numPr>
          <w:ilvl w:val="0"/>
          <w:numId w:val="1"/>
        </w:numPr>
        <w:spacing w:line="480" w:lineRule="auto"/>
        <w:rPr>
          <w:rFonts w:ascii="Times New Roman" w:hAnsi="Times New Roman" w:cs="Times New Roman"/>
          <w:rPrChange w:id="7936" w:author="Tri Le" w:date="2021-07-13T20:26:00Z">
            <w:rPr/>
          </w:rPrChange>
        </w:rPr>
      </w:pPr>
      <w:r w:rsidRPr="00E53B18">
        <w:rPr>
          <w:rFonts w:ascii="Times New Roman" w:hAnsi="Times New Roman" w:cs="Times New Roman"/>
          <w:rPrChange w:id="7937" w:author="Tri Le" w:date="2021-07-13T20:26:00Z">
            <w:rPr/>
          </w:rPrChange>
        </w:rPr>
        <w:t>Dutilh, B.</w:t>
      </w:r>
      <w:r w:rsidR="00F56E58" w:rsidRPr="00E53B18">
        <w:rPr>
          <w:rFonts w:ascii="Times New Roman" w:hAnsi="Times New Roman" w:cs="Times New Roman"/>
          <w:rPrChange w:id="7938" w:author="Tri Le" w:date="2021-07-13T20:26:00Z">
            <w:rPr/>
          </w:rPrChange>
        </w:rPr>
        <w:t>E., Cassman</w:t>
      </w:r>
      <w:r w:rsidRPr="00E53B18">
        <w:rPr>
          <w:rFonts w:ascii="Times New Roman" w:hAnsi="Times New Roman" w:cs="Times New Roman"/>
          <w:rPrChange w:id="7939" w:author="Tri Le" w:date="2021-07-13T20:26:00Z">
            <w:rPr/>
          </w:rPrChange>
        </w:rPr>
        <w:t>, N., McNair, K., Sanchez, S.E., Silva, G.G., Boling, L., Barr, J.</w:t>
      </w:r>
      <w:r w:rsidR="00F56E58" w:rsidRPr="00E53B18">
        <w:rPr>
          <w:rFonts w:ascii="Times New Roman" w:hAnsi="Times New Roman" w:cs="Times New Roman"/>
          <w:rPrChange w:id="7940" w:author="Tri Le" w:date="2021-07-13T20:26:00Z">
            <w:rPr/>
          </w:rPrChange>
        </w:rPr>
        <w:t>J., Speth, D.</w:t>
      </w:r>
      <w:r w:rsidR="00BA4688" w:rsidRPr="00E53B18">
        <w:rPr>
          <w:rFonts w:ascii="Times New Roman" w:hAnsi="Times New Roman" w:cs="Times New Roman"/>
          <w:rPrChange w:id="7941" w:author="Tri Le" w:date="2021-07-13T20:26:00Z">
            <w:rPr/>
          </w:rPrChange>
        </w:rPr>
        <w:t>R., Seguritan, V., Aziz, R.</w:t>
      </w:r>
      <w:r w:rsidRPr="00E53B18">
        <w:rPr>
          <w:rFonts w:ascii="Times New Roman" w:hAnsi="Times New Roman" w:cs="Times New Roman"/>
          <w:rPrChange w:id="7942" w:author="Tri Le" w:date="2021-07-13T20:26:00Z">
            <w:rPr/>
          </w:rPrChange>
        </w:rPr>
        <w:t>K.,</w:t>
      </w:r>
      <w:r w:rsidR="001F5D03" w:rsidRPr="00E53B18">
        <w:rPr>
          <w:rFonts w:ascii="Times New Roman" w:hAnsi="Times New Roman" w:cs="Times New Roman"/>
          <w:rPrChange w:id="7943" w:author="Tri Le" w:date="2021-07-13T20:26:00Z">
            <w:rPr/>
          </w:rPrChange>
        </w:rPr>
        <w:t xml:space="preserve"> </w:t>
      </w:r>
      <w:r w:rsidRPr="00E53B18">
        <w:rPr>
          <w:rFonts w:ascii="Times New Roman" w:hAnsi="Times New Roman" w:cs="Times New Roman"/>
          <w:rPrChange w:id="7944" w:author="Tri Le" w:date="2021-07-13T20:26:00Z">
            <w:rPr/>
          </w:rPrChange>
        </w:rPr>
        <w:t>et al.</w:t>
      </w:r>
      <w:r w:rsidR="00CA6469" w:rsidRPr="00E53B18">
        <w:rPr>
          <w:rFonts w:ascii="Times New Roman" w:hAnsi="Times New Roman" w:cs="Times New Roman"/>
          <w:rPrChange w:id="7945" w:author="Tri Le" w:date="2021-07-13T20:26:00Z">
            <w:rPr/>
          </w:rPrChange>
        </w:rPr>
        <w:t xml:space="preserve"> 2014. A highly abundant bacteriophage discovered in the unknown sequences of human faecal metagenomes. </w:t>
      </w:r>
      <w:r w:rsidR="00CA6469" w:rsidRPr="00E53B18">
        <w:rPr>
          <w:rFonts w:ascii="Times New Roman" w:hAnsi="Times New Roman" w:cs="Times New Roman"/>
          <w:i/>
          <w:rPrChange w:id="7946" w:author="Tri Le" w:date="2021-07-13T20:26:00Z">
            <w:rPr>
              <w:i/>
            </w:rPr>
          </w:rPrChange>
        </w:rPr>
        <w:t>Nat. Commun.</w:t>
      </w:r>
      <w:r w:rsidR="00CA6469" w:rsidRPr="00E53B18">
        <w:rPr>
          <w:rFonts w:ascii="Times New Roman" w:hAnsi="Times New Roman" w:cs="Times New Roman"/>
          <w:rPrChange w:id="7947" w:author="Tri Le" w:date="2021-07-13T20:26:00Z">
            <w:rPr/>
          </w:rPrChange>
        </w:rPr>
        <w:t xml:space="preserve"> 5(4498)</w:t>
      </w:r>
      <w:r w:rsidR="00AD1561" w:rsidRPr="00E53B18">
        <w:rPr>
          <w:rFonts w:ascii="Times New Roman" w:hAnsi="Times New Roman" w:cs="Times New Roman"/>
          <w:rPrChange w:id="7948" w:author="Tri Le" w:date="2021-07-13T20:26:00Z">
            <w:rPr/>
          </w:rPrChange>
        </w:rPr>
        <w:t>: 1−11. doi: 10.1038/ncomms5498.</w:t>
      </w:r>
    </w:p>
    <w:p w14:paraId="0F2061C9" w14:textId="493D5A41" w:rsidR="00D6788A" w:rsidRPr="00E53B18" w:rsidRDefault="00D6788A" w:rsidP="00184437">
      <w:pPr>
        <w:pStyle w:val="ListParagraph"/>
        <w:numPr>
          <w:ilvl w:val="0"/>
          <w:numId w:val="1"/>
        </w:numPr>
        <w:spacing w:line="480" w:lineRule="auto"/>
        <w:rPr>
          <w:rFonts w:ascii="Times New Roman" w:hAnsi="Times New Roman" w:cs="Times New Roman"/>
          <w:rPrChange w:id="7949" w:author="Tri Le" w:date="2021-07-13T20:26:00Z">
            <w:rPr/>
          </w:rPrChange>
        </w:rPr>
      </w:pPr>
      <w:r w:rsidRPr="00E53B18">
        <w:rPr>
          <w:rFonts w:ascii="Times New Roman" w:hAnsi="Times New Roman" w:cs="Times New Roman"/>
          <w:rPrChange w:id="7950" w:author="Tri Le" w:date="2021-07-13T20:26:00Z">
            <w:rPr/>
          </w:rPrChange>
        </w:rPr>
        <w:t>Flannery, J., Keaveney, S., Rajko-Nenow, P., O’Flaherty, V., and Dore, W. 2012. Concentration of norovirus during wastewater treatment and its impact on oyster contamination. doi: 10.1128/aem.07569-11.</w:t>
      </w:r>
    </w:p>
    <w:p w14:paraId="4A8EC32C" w14:textId="29C3FC41" w:rsidR="00D57E88" w:rsidRPr="00E53B18" w:rsidRDefault="00D57E88" w:rsidP="00184437">
      <w:pPr>
        <w:pStyle w:val="ListParagraph"/>
        <w:numPr>
          <w:ilvl w:val="0"/>
          <w:numId w:val="1"/>
        </w:numPr>
        <w:spacing w:line="480" w:lineRule="auto"/>
        <w:rPr>
          <w:rFonts w:ascii="Times New Roman" w:hAnsi="Times New Roman" w:cs="Times New Roman"/>
          <w:rPrChange w:id="7951" w:author="Tri Le" w:date="2021-07-13T20:26:00Z">
            <w:rPr/>
          </w:rPrChange>
        </w:rPr>
      </w:pPr>
      <w:r w:rsidRPr="00E53B18">
        <w:rPr>
          <w:rFonts w:ascii="Times New Roman" w:hAnsi="Times New Roman" w:cs="Times New Roman"/>
          <w:rPrChange w:id="7952" w:author="Tri Le" w:date="2021-07-13T20:26:00Z">
            <w:rPr/>
          </w:rPrChange>
        </w:rPr>
        <w:t xml:space="preserve">Government of Canada. 2019. Historical Data [online]. Available from </w:t>
      </w:r>
      <w:r w:rsidR="004178CC" w:rsidRPr="00E53B18">
        <w:rPr>
          <w:rFonts w:ascii="Times New Roman" w:hAnsi="Times New Roman" w:cs="Times New Roman"/>
          <w:rPrChange w:id="7953" w:author="Tri Le" w:date="2021-07-13T20:26:00Z">
            <w:rPr/>
          </w:rPrChange>
        </w:rPr>
        <w:fldChar w:fldCharType="begin"/>
      </w:r>
      <w:r w:rsidR="004178CC" w:rsidRPr="00E53B18">
        <w:rPr>
          <w:rFonts w:ascii="Times New Roman" w:hAnsi="Times New Roman" w:cs="Times New Roman"/>
          <w:rPrChange w:id="7954" w:author="Tri Le" w:date="2021-07-13T20:26:00Z">
            <w:rPr/>
          </w:rPrChange>
        </w:rPr>
        <w:instrText xml:space="preserve"> HYPERLINK "https://climate.weather.gc.ca/historical_data/search_historic_data_e.html" </w:instrText>
      </w:r>
      <w:r w:rsidR="004178CC" w:rsidRPr="00E53B18">
        <w:rPr>
          <w:rFonts w:ascii="Times New Roman" w:hAnsi="Times New Roman" w:cs="Times New Roman"/>
          <w:rPrChange w:id="7955" w:author="Tri Le" w:date="2021-07-13T20:26:00Z">
            <w:rPr/>
          </w:rPrChange>
        </w:rPr>
        <w:fldChar w:fldCharType="separate"/>
      </w:r>
      <w:r w:rsidRPr="00E53B18">
        <w:rPr>
          <w:rFonts w:ascii="Times New Roman" w:hAnsi="Times New Roman" w:cs="Times New Roman"/>
          <w:rPrChange w:id="7956" w:author="Tri Le" w:date="2021-07-13T20:26:00Z">
            <w:rPr/>
          </w:rPrChange>
        </w:rPr>
        <w:t>https://climate.weather.gc.ca/historical_data/search_historic_data_e.html</w:t>
      </w:r>
      <w:r w:rsidR="004178CC" w:rsidRPr="00E53B18">
        <w:rPr>
          <w:rFonts w:ascii="Times New Roman" w:hAnsi="Times New Roman" w:cs="Times New Roman"/>
          <w:rPrChange w:id="7957" w:author="Tri Le" w:date="2021-07-13T20:26:00Z">
            <w:rPr/>
          </w:rPrChange>
        </w:rPr>
        <w:fldChar w:fldCharType="end"/>
      </w:r>
      <w:r w:rsidR="00D15EA4" w:rsidRPr="00E53B18">
        <w:rPr>
          <w:rFonts w:ascii="Times New Roman" w:hAnsi="Times New Roman" w:cs="Times New Roman"/>
          <w:rPrChange w:id="7958" w:author="Tri Le" w:date="2021-07-13T20:26:00Z">
            <w:rPr/>
          </w:rPrChange>
        </w:rPr>
        <w:t xml:space="preserve"> [a</w:t>
      </w:r>
      <w:r w:rsidR="00FF7DF6" w:rsidRPr="00E53B18">
        <w:rPr>
          <w:rFonts w:ascii="Times New Roman" w:hAnsi="Times New Roman" w:cs="Times New Roman"/>
          <w:rPrChange w:id="7959" w:author="Tri Le" w:date="2021-07-13T20:26:00Z">
            <w:rPr/>
          </w:rPrChange>
        </w:rPr>
        <w:t>ccessed 6</w:t>
      </w:r>
      <w:r w:rsidRPr="00E53B18">
        <w:rPr>
          <w:rFonts w:ascii="Times New Roman" w:hAnsi="Times New Roman" w:cs="Times New Roman"/>
          <w:rPrChange w:id="7960" w:author="Tri Le" w:date="2021-07-13T20:26:00Z">
            <w:rPr/>
          </w:rPrChange>
        </w:rPr>
        <w:t xml:space="preserve"> April 2020]. </w:t>
      </w:r>
    </w:p>
    <w:p w14:paraId="061D0F46" w14:textId="342B7103" w:rsidR="00F56E58" w:rsidRPr="00E53B18" w:rsidRDefault="00F56E58" w:rsidP="00184437">
      <w:pPr>
        <w:pStyle w:val="ListParagraph"/>
        <w:numPr>
          <w:ilvl w:val="0"/>
          <w:numId w:val="1"/>
        </w:numPr>
        <w:spacing w:line="480" w:lineRule="auto"/>
        <w:rPr>
          <w:rFonts w:ascii="Times New Roman" w:hAnsi="Times New Roman" w:cs="Times New Roman"/>
          <w:rPrChange w:id="7961" w:author="Tri Le" w:date="2021-07-13T20:26:00Z">
            <w:rPr/>
          </w:rPrChange>
        </w:rPr>
      </w:pPr>
      <w:r w:rsidRPr="00E53B18">
        <w:rPr>
          <w:rFonts w:ascii="Times New Roman" w:hAnsi="Times New Roman" w:cs="Times New Roman"/>
          <w:rPrChange w:id="7962" w:author="Tri Le" w:date="2021-07-13T20:26:00Z">
            <w:rPr/>
          </w:rPrChange>
        </w:rPr>
        <w:t xml:space="preserve">Haramoto, E., Katayama, H., Phanuwan, C., and Ohgaki, S. 2008. Quantitative detection of sapoviruses in wastewater and river water in Japan. Letters in Applied Microbiology, 46(3): 408-413. doi: 10.1111/j.1472-765X.2008.02330.x. </w:t>
      </w:r>
    </w:p>
    <w:p w14:paraId="59BD66BC" w14:textId="77777777" w:rsidR="00CA6469" w:rsidRPr="00E53B18" w:rsidRDefault="00CA6469" w:rsidP="00184437">
      <w:pPr>
        <w:pStyle w:val="ListParagraph"/>
        <w:numPr>
          <w:ilvl w:val="0"/>
          <w:numId w:val="1"/>
        </w:numPr>
        <w:spacing w:line="480" w:lineRule="auto"/>
        <w:rPr>
          <w:rFonts w:ascii="Times New Roman" w:hAnsi="Times New Roman" w:cs="Times New Roman"/>
          <w:rPrChange w:id="7963" w:author="Tri Le" w:date="2021-07-13T20:26:00Z">
            <w:rPr/>
          </w:rPrChange>
        </w:rPr>
      </w:pPr>
      <w:r w:rsidRPr="00E53B18">
        <w:rPr>
          <w:rFonts w:ascii="Times New Roman" w:hAnsi="Times New Roman" w:cs="Times New Roman"/>
          <w:rPrChange w:id="7964" w:author="Tri Le" w:date="2021-07-13T20:26:00Z">
            <w:rPr/>
          </w:rPrChange>
        </w:rPr>
        <w:lastRenderedPageBreak/>
        <w:t xml:space="preserve">Jumat, M.R., Hasan, N.A., Subramanian, P., Heberling, C., Colwell, R.R., and Hong, P. 2017. Membrane Biorector-Based Wastewater Treatment Plant in Saudi Arabia: Reduction of Viral Diversity, Load, and Infectious Capacity. </w:t>
      </w:r>
      <w:r w:rsidRPr="00E53B18">
        <w:rPr>
          <w:rFonts w:ascii="Times New Roman" w:hAnsi="Times New Roman" w:cs="Times New Roman"/>
          <w:i/>
          <w:rPrChange w:id="7965" w:author="Tri Le" w:date="2021-07-13T20:26:00Z">
            <w:rPr>
              <w:i/>
            </w:rPr>
          </w:rPrChange>
        </w:rPr>
        <w:t>Water</w:t>
      </w:r>
      <w:r w:rsidRPr="00E53B18">
        <w:rPr>
          <w:rFonts w:ascii="Times New Roman" w:hAnsi="Times New Roman" w:cs="Times New Roman"/>
          <w:rPrChange w:id="7966" w:author="Tri Le" w:date="2021-07-13T20:26:00Z">
            <w:rPr/>
          </w:rPrChange>
        </w:rPr>
        <w:t xml:space="preserve"> 9(7): 534. doi:10.3390/w9070534. </w:t>
      </w:r>
    </w:p>
    <w:p w14:paraId="07940C7E" w14:textId="68954698" w:rsidR="008635B2" w:rsidRPr="00E53B18" w:rsidRDefault="00CA6469" w:rsidP="00184437">
      <w:pPr>
        <w:pStyle w:val="ListParagraph"/>
        <w:numPr>
          <w:ilvl w:val="0"/>
          <w:numId w:val="1"/>
        </w:numPr>
        <w:spacing w:line="480" w:lineRule="auto"/>
        <w:rPr>
          <w:rFonts w:ascii="Times New Roman" w:hAnsi="Times New Roman" w:cs="Times New Roman"/>
          <w:rPrChange w:id="7967" w:author="Tri Le" w:date="2021-07-13T20:26:00Z">
            <w:rPr/>
          </w:rPrChange>
        </w:rPr>
      </w:pPr>
      <w:r w:rsidRPr="00E53B18">
        <w:rPr>
          <w:rFonts w:ascii="Times New Roman" w:hAnsi="Times New Roman" w:cs="Times New Roman"/>
          <w:rPrChange w:id="7968" w:author="Tri Le" w:date="2021-07-13T20:26:00Z">
            <w:rPr/>
          </w:rPrChange>
        </w:rPr>
        <w:t xml:space="preserve">Li, D., Gu, A., Zeng, S.Y., Yang, W., He, M., </w:t>
      </w:r>
      <w:r w:rsidR="001F5D03" w:rsidRPr="00E53B18">
        <w:rPr>
          <w:rFonts w:ascii="Times New Roman" w:hAnsi="Times New Roman" w:cs="Times New Roman"/>
          <w:rPrChange w:id="7969" w:author="Tri Le" w:date="2021-07-13T20:26:00Z">
            <w:rPr/>
          </w:rPrChange>
        </w:rPr>
        <w:t xml:space="preserve">and </w:t>
      </w:r>
      <w:r w:rsidRPr="00E53B18">
        <w:rPr>
          <w:rFonts w:ascii="Times New Roman" w:hAnsi="Times New Roman" w:cs="Times New Roman"/>
          <w:rPrChange w:id="7970" w:author="Tri Le" w:date="2021-07-13T20:26:00Z">
            <w:rPr/>
          </w:rPrChange>
        </w:rPr>
        <w:t>Shi, H.C. (2011) Monitoring and evaluation of infectious rotaviruses in various wastewater effluents and receiving waters reveale</w:t>
      </w:r>
      <w:r w:rsidR="003912F7" w:rsidRPr="00E53B18">
        <w:rPr>
          <w:rFonts w:ascii="Times New Roman" w:hAnsi="Times New Roman" w:cs="Times New Roman"/>
          <w:rPrChange w:id="7971" w:author="Tri Le" w:date="2021-07-13T20:26:00Z">
            <w:rPr/>
          </w:rPrChange>
        </w:rPr>
        <w:t>d correlation and seasonal pat</w:t>
      </w:r>
      <w:r w:rsidRPr="00E53B18">
        <w:rPr>
          <w:rFonts w:ascii="Times New Roman" w:hAnsi="Times New Roman" w:cs="Times New Roman"/>
          <w:rPrChange w:id="7972" w:author="Tri Le" w:date="2021-07-13T20:26:00Z">
            <w:rPr/>
          </w:rPrChange>
        </w:rPr>
        <w:t xml:space="preserve">tern of occurrences. </w:t>
      </w:r>
      <w:r w:rsidR="003912F7" w:rsidRPr="00E53B18">
        <w:rPr>
          <w:rFonts w:ascii="Times New Roman" w:hAnsi="Times New Roman" w:cs="Times New Roman"/>
          <w:rPrChange w:id="7973" w:author="Tri Le" w:date="2021-07-13T20:26:00Z">
            <w:rPr/>
          </w:rPrChange>
        </w:rPr>
        <w:t xml:space="preserve">J </w:t>
      </w:r>
      <w:r w:rsidRPr="00E53B18">
        <w:rPr>
          <w:rFonts w:ascii="Times New Roman" w:hAnsi="Times New Roman" w:cs="Times New Roman"/>
          <w:rPrChange w:id="7974" w:author="Tri Le" w:date="2021-07-13T20:26:00Z">
            <w:rPr/>
          </w:rPrChange>
        </w:rPr>
        <w:t>Appl Microbiol 110(5): 1129–1137.</w:t>
      </w:r>
      <w:r w:rsidR="003912F7" w:rsidRPr="00E53B18">
        <w:rPr>
          <w:rFonts w:ascii="Times New Roman" w:hAnsi="Times New Roman" w:cs="Times New Roman"/>
          <w:rPrChange w:id="7975" w:author="Tri Le" w:date="2021-07-13T20:26:00Z">
            <w:rPr/>
          </w:rPrChange>
        </w:rPr>
        <w:t xml:space="preserve"> doi: </w:t>
      </w:r>
      <w:r w:rsidR="004178CC" w:rsidRPr="00E53B18">
        <w:rPr>
          <w:rFonts w:ascii="Times New Roman" w:hAnsi="Times New Roman" w:cs="Times New Roman"/>
          <w:rPrChange w:id="7976" w:author="Tri Le" w:date="2021-07-13T20:26:00Z">
            <w:rPr/>
          </w:rPrChange>
        </w:rPr>
        <w:fldChar w:fldCharType="begin"/>
      </w:r>
      <w:r w:rsidR="004178CC" w:rsidRPr="00E53B18">
        <w:rPr>
          <w:rFonts w:ascii="Times New Roman" w:hAnsi="Times New Roman" w:cs="Times New Roman"/>
          <w:rPrChange w:id="7977" w:author="Tri Le" w:date="2021-07-13T20:26:00Z">
            <w:rPr/>
          </w:rPrChange>
        </w:rPr>
        <w:instrText xml:space="preserve"> HYPERLINK "https://doi.org/10.1111/j.1365-2672.2011.04954.x" </w:instrText>
      </w:r>
      <w:r w:rsidR="004178CC" w:rsidRPr="00E53B18">
        <w:rPr>
          <w:rFonts w:ascii="Times New Roman" w:hAnsi="Times New Roman" w:cs="Times New Roman"/>
          <w:rPrChange w:id="7978" w:author="Tri Le" w:date="2021-07-13T20:26:00Z">
            <w:rPr/>
          </w:rPrChange>
        </w:rPr>
        <w:fldChar w:fldCharType="separate"/>
      </w:r>
      <w:r w:rsidR="003912F7" w:rsidRPr="00E53B18">
        <w:rPr>
          <w:rFonts w:ascii="Times New Roman" w:hAnsi="Times New Roman" w:cs="Times New Roman"/>
          <w:rPrChange w:id="7979" w:author="Tri Le" w:date="2021-07-13T20:26:00Z">
            <w:rPr/>
          </w:rPrChange>
        </w:rPr>
        <w:t>10.1111/j.1365-2672.2011.04954.x</w:t>
      </w:r>
      <w:r w:rsidR="004178CC" w:rsidRPr="00E53B18">
        <w:rPr>
          <w:rFonts w:ascii="Times New Roman" w:hAnsi="Times New Roman" w:cs="Times New Roman"/>
          <w:rPrChange w:id="7980" w:author="Tri Le" w:date="2021-07-13T20:26:00Z">
            <w:rPr/>
          </w:rPrChange>
        </w:rPr>
        <w:fldChar w:fldCharType="end"/>
      </w:r>
      <w:r w:rsidR="003912F7" w:rsidRPr="00E53B18">
        <w:rPr>
          <w:rFonts w:ascii="Times New Roman" w:hAnsi="Times New Roman" w:cs="Times New Roman"/>
          <w:rPrChange w:id="7981" w:author="Tri Le" w:date="2021-07-13T20:26:00Z">
            <w:rPr/>
          </w:rPrChange>
        </w:rPr>
        <w:t xml:space="preserve">. </w:t>
      </w:r>
    </w:p>
    <w:p w14:paraId="18EB5D64" w14:textId="4D555DC9" w:rsidR="008635B2" w:rsidRPr="00E53B18" w:rsidRDefault="00157067" w:rsidP="00184437">
      <w:pPr>
        <w:pStyle w:val="ListParagraph"/>
        <w:numPr>
          <w:ilvl w:val="0"/>
          <w:numId w:val="1"/>
        </w:numPr>
        <w:spacing w:line="480" w:lineRule="auto"/>
        <w:rPr>
          <w:rFonts w:ascii="Times New Roman" w:hAnsi="Times New Roman" w:cs="Times New Roman"/>
          <w:rPrChange w:id="7982" w:author="Tri Le" w:date="2021-07-13T20:26:00Z">
            <w:rPr/>
          </w:rPrChange>
        </w:rPr>
      </w:pPr>
      <w:r w:rsidRPr="00E53B18">
        <w:rPr>
          <w:rFonts w:ascii="Times New Roman" w:hAnsi="Times New Roman" w:cs="Times New Roman"/>
          <w:rPrChange w:id="7983" w:author="Tri Le" w:date="2021-07-13T20:26:00Z">
            <w:rPr/>
          </w:rPrChange>
        </w:rPr>
        <w:t xml:space="preserve"> </w:t>
      </w:r>
      <w:r w:rsidR="008635B2" w:rsidRPr="00E53B18">
        <w:rPr>
          <w:rFonts w:ascii="Times New Roman" w:hAnsi="Times New Roman" w:cs="Times New Roman"/>
          <w:rPrChange w:id="7984" w:author="Tri Le" w:date="2021-07-13T20:26:00Z">
            <w:rPr/>
          </w:rPrChange>
        </w:rPr>
        <w:t xml:space="preserve">Morsy El-Senousy, W., </w:t>
      </w:r>
      <w:r w:rsidR="001F5D03" w:rsidRPr="00E53B18">
        <w:rPr>
          <w:rFonts w:ascii="Times New Roman" w:hAnsi="Times New Roman" w:cs="Times New Roman"/>
          <w:rPrChange w:id="7985" w:author="Tri Le" w:date="2021-07-13T20:26:00Z">
            <w:rPr/>
          </w:rPrChange>
        </w:rPr>
        <w:t>Guix, S., Abid, I., Pinto, R., and</w:t>
      </w:r>
      <w:r w:rsidR="008635B2" w:rsidRPr="00E53B18">
        <w:rPr>
          <w:rFonts w:ascii="Times New Roman" w:hAnsi="Times New Roman" w:cs="Times New Roman"/>
          <w:rPrChange w:id="7986" w:author="Tri Le" w:date="2021-07-13T20:26:00Z">
            <w:rPr/>
          </w:rPrChange>
        </w:rPr>
        <w:t xml:space="preserve"> Bosch, A. 2007. Removal of Astrovirus from Water and Sewage Treatment Plants, Evaluated by a Competitive Reverse Transcription-PCR. </w:t>
      </w:r>
      <w:r w:rsidR="008635B2" w:rsidRPr="00E53B18">
        <w:rPr>
          <w:rFonts w:ascii="Times New Roman" w:hAnsi="Times New Roman" w:cs="Times New Roman"/>
          <w:i/>
          <w:rPrChange w:id="7987" w:author="Tri Le" w:date="2021-07-13T20:26:00Z">
            <w:rPr>
              <w:i/>
            </w:rPr>
          </w:rPrChange>
        </w:rPr>
        <w:t>Applied and Environmental Microbiology</w:t>
      </w:r>
      <w:r w:rsidR="008635B2" w:rsidRPr="00E53B18">
        <w:rPr>
          <w:rFonts w:ascii="Times New Roman" w:hAnsi="Times New Roman" w:cs="Times New Roman"/>
          <w:rPrChange w:id="7988" w:author="Tri Le" w:date="2021-07-13T20:26:00Z">
            <w:rPr/>
          </w:rPrChange>
        </w:rPr>
        <w:t>, 73(1): 164–167. doi: 10.1128/AEM.01748-06.</w:t>
      </w:r>
    </w:p>
    <w:p w14:paraId="737E98C8" w14:textId="77777777" w:rsidR="00CA6469" w:rsidRPr="00E53B18" w:rsidRDefault="00CA6469" w:rsidP="00184437">
      <w:pPr>
        <w:pStyle w:val="ListParagraph"/>
        <w:numPr>
          <w:ilvl w:val="0"/>
          <w:numId w:val="1"/>
        </w:numPr>
        <w:spacing w:line="480" w:lineRule="auto"/>
        <w:rPr>
          <w:rFonts w:ascii="Times New Roman" w:hAnsi="Times New Roman" w:cs="Times New Roman"/>
          <w:rPrChange w:id="7989" w:author="Tri Le" w:date="2021-07-13T20:26:00Z">
            <w:rPr/>
          </w:rPrChange>
        </w:rPr>
      </w:pPr>
      <w:r w:rsidRPr="00E53B18">
        <w:rPr>
          <w:rFonts w:ascii="Times New Roman" w:hAnsi="Times New Roman" w:cs="Times New Roman"/>
          <w:rPrChange w:id="7990" w:author="Tri Le" w:date="2021-07-13T20:26:00Z">
            <w:rPr/>
          </w:rPrChange>
        </w:rPr>
        <w:t xml:space="preserve">Pérez, M.V., Guerrero, L.D., Orellana, E., Figuerola, E.L., and Erijman, L. 2019. Time Series Genome-Centric Analysis Unveils Bacterial Response to Operational Disturbance in Activated Sludge. </w:t>
      </w:r>
      <w:r w:rsidRPr="00E53B18">
        <w:rPr>
          <w:rFonts w:ascii="Times New Roman" w:hAnsi="Times New Roman" w:cs="Times New Roman"/>
          <w:i/>
          <w:rPrChange w:id="7991" w:author="Tri Le" w:date="2021-07-13T20:26:00Z">
            <w:rPr>
              <w:i/>
            </w:rPr>
          </w:rPrChange>
        </w:rPr>
        <w:t>MSystems</w:t>
      </w:r>
      <w:r w:rsidRPr="00E53B18">
        <w:rPr>
          <w:rFonts w:ascii="Times New Roman" w:hAnsi="Times New Roman" w:cs="Times New Roman"/>
          <w:rPrChange w:id="7992" w:author="Tri Le" w:date="2021-07-13T20:26:00Z">
            <w:rPr/>
          </w:rPrChange>
        </w:rPr>
        <w:t>, 4(4): e00169-19. doi: 10.1128/mSystems.00169-19.</w:t>
      </w:r>
    </w:p>
    <w:p w14:paraId="5AB82312" w14:textId="3F83080F" w:rsidR="00CA6469" w:rsidRPr="00E53B18" w:rsidRDefault="00CA6469" w:rsidP="00184437">
      <w:pPr>
        <w:pStyle w:val="ListParagraph"/>
        <w:numPr>
          <w:ilvl w:val="0"/>
          <w:numId w:val="1"/>
        </w:numPr>
        <w:spacing w:line="480" w:lineRule="auto"/>
        <w:rPr>
          <w:rFonts w:ascii="Times New Roman" w:hAnsi="Times New Roman" w:cs="Times New Roman"/>
          <w:rPrChange w:id="7993" w:author="Tri Le" w:date="2021-07-13T20:26:00Z">
            <w:rPr/>
          </w:rPrChange>
        </w:rPr>
      </w:pPr>
      <w:r w:rsidRPr="00E53B18">
        <w:rPr>
          <w:rFonts w:ascii="Times New Roman" w:hAnsi="Times New Roman" w:cs="Times New Roman"/>
          <w:rPrChange w:id="7994" w:author="Tri Le" w:date="2021-07-13T20:26:00Z">
            <w:rPr/>
          </w:rPrChange>
        </w:rPr>
        <w:t xml:space="preserve">Ritalahti, K.M., Amos, B.K., Sung, Y., Wu, Q., Koenigsberg, S.S., and Löffler, F.E. 2006. Quantitative PCR Targeting 16S rRNA and Reductive Dehalogenase Genes Simultaneously Monitors Multiple </w:t>
      </w:r>
      <w:r w:rsidRPr="00E53B18">
        <w:rPr>
          <w:rFonts w:ascii="Times New Roman" w:hAnsi="Times New Roman" w:cs="Times New Roman"/>
          <w:i/>
          <w:rPrChange w:id="7995" w:author="Tri Le" w:date="2021-07-13T20:26:00Z">
            <w:rPr>
              <w:i/>
            </w:rPr>
          </w:rPrChange>
        </w:rPr>
        <w:t xml:space="preserve">Dehalococcoides </w:t>
      </w:r>
      <w:r w:rsidRPr="00E53B18">
        <w:rPr>
          <w:rFonts w:ascii="Times New Roman" w:hAnsi="Times New Roman" w:cs="Times New Roman"/>
          <w:rPrChange w:id="7996" w:author="Tri Le" w:date="2021-07-13T20:26:00Z">
            <w:rPr/>
          </w:rPrChange>
        </w:rPr>
        <w:t xml:space="preserve">Strains. </w:t>
      </w:r>
      <w:r w:rsidRPr="00E53B18">
        <w:rPr>
          <w:rFonts w:ascii="Times New Roman" w:hAnsi="Times New Roman" w:cs="Times New Roman"/>
          <w:i/>
          <w:rPrChange w:id="7997" w:author="Tri Le" w:date="2021-07-13T20:26:00Z">
            <w:rPr>
              <w:i/>
            </w:rPr>
          </w:rPrChange>
        </w:rPr>
        <w:t xml:space="preserve">Applied and Environmental Microbiology, </w:t>
      </w:r>
      <w:r w:rsidRPr="00E53B18">
        <w:rPr>
          <w:rFonts w:ascii="Times New Roman" w:hAnsi="Times New Roman" w:cs="Times New Roman"/>
          <w:rPrChange w:id="7998" w:author="Tri Le" w:date="2021-07-13T20:26:00Z">
            <w:rPr/>
          </w:rPrChange>
        </w:rPr>
        <w:t xml:space="preserve">72(4): 2768. doi: </w:t>
      </w:r>
      <w:r w:rsidRPr="00E53B18">
        <w:rPr>
          <w:rFonts w:ascii="Times New Roman" w:hAnsi="Times New Roman" w:cs="Times New Roman"/>
          <w:lang w:val="en-CA"/>
          <w:rPrChange w:id="7999" w:author="Tri Le" w:date="2021-07-13T20:26:00Z">
            <w:rPr>
              <w:lang w:val="en-CA"/>
            </w:rPr>
          </w:rPrChange>
        </w:rPr>
        <w:t>10.1128/AEM.72.4.2765-2774.2006</w:t>
      </w:r>
      <w:r w:rsidR="00AD1561" w:rsidRPr="00E53B18">
        <w:rPr>
          <w:rFonts w:ascii="Times New Roman" w:hAnsi="Times New Roman" w:cs="Times New Roman"/>
          <w:lang w:val="en-CA"/>
          <w:rPrChange w:id="8000" w:author="Tri Le" w:date="2021-07-13T20:26:00Z">
            <w:rPr>
              <w:lang w:val="en-CA"/>
            </w:rPr>
          </w:rPrChange>
        </w:rPr>
        <w:t>.</w:t>
      </w:r>
    </w:p>
    <w:p w14:paraId="65265176" w14:textId="77777777" w:rsidR="00CA6469" w:rsidRPr="00E53B18" w:rsidRDefault="00CA6469" w:rsidP="00184437">
      <w:pPr>
        <w:pStyle w:val="ListParagraph"/>
        <w:numPr>
          <w:ilvl w:val="0"/>
          <w:numId w:val="1"/>
        </w:numPr>
        <w:tabs>
          <w:tab w:val="left" w:pos="7655"/>
        </w:tabs>
        <w:spacing w:line="480" w:lineRule="auto"/>
        <w:rPr>
          <w:rFonts w:ascii="Times New Roman" w:hAnsi="Times New Roman" w:cs="Times New Roman"/>
          <w:rPrChange w:id="8001" w:author="Tri Le" w:date="2021-07-13T20:26:00Z">
            <w:rPr>
              <w:rFonts w:ascii="Cambria" w:hAnsi="Cambria"/>
            </w:rPr>
          </w:rPrChange>
        </w:rPr>
      </w:pPr>
      <w:r w:rsidRPr="00E53B18">
        <w:rPr>
          <w:rFonts w:ascii="Times New Roman" w:hAnsi="Times New Roman" w:cs="Times New Roman"/>
          <w:rPrChange w:id="8002" w:author="Tri Le" w:date="2021-07-13T20:26:00Z">
            <w:rPr>
              <w:rFonts w:ascii="Cambria" w:hAnsi="Cambria"/>
            </w:rPr>
          </w:rPrChange>
        </w:rPr>
        <w:t xml:space="preserve">Stachler, E., Kelty, C., Sivaganesan, M., Li, X., Bibby, K., and Shanks, O.C. 2017.  Quantitative CrAssphage PCR assays for human fecal pollution measurement. </w:t>
      </w:r>
      <w:r w:rsidRPr="00E53B18">
        <w:rPr>
          <w:rFonts w:ascii="Times New Roman" w:hAnsi="Times New Roman" w:cs="Times New Roman"/>
          <w:i/>
          <w:rPrChange w:id="8003" w:author="Tri Le" w:date="2021-07-13T20:26:00Z">
            <w:rPr>
              <w:rFonts w:ascii="Cambria" w:hAnsi="Cambria"/>
              <w:i/>
            </w:rPr>
          </w:rPrChange>
        </w:rPr>
        <w:t>Environ. Sci. Technol</w:t>
      </w:r>
      <w:r w:rsidRPr="00E53B18">
        <w:rPr>
          <w:rFonts w:ascii="Times New Roman" w:hAnsi="Times New Roman" w:cs="Times New Roman"/>
          <w:rPrChange w:id="8004" w:author="Tri Le" w:date="2021-07-13T20:26:00Z">
            <w:rPr>
              <w:rFonts w:ascii="Cambria" w:hAnsi="Cambria"/>
            </w:rPr>
          </w:rPrChange>
        </w:rPr>
        <w:t>. 51(16): 9146-9154. doi:</w:t>
      </w:r>
      <w:r w:rsidRPr="00E53B18">
        <w:rPr>
          <w:rFonts w:ascii="Times New Roman" w:eastAsia="Times New Roman" w:hAnsi="Times New Roman" w:cs="Times New Roman"/>
          <w:rPrChange w:id="8005" w:author="Tri Le" w:date="2021-07-13T20:26:00Z">
            <w:rPr>
              <w:rFonts w:ascii="Cambria" w:eastAsia="Times New Roman" w:hAnsi="Cambria" w:cs="Times New Roman"/>
            </w:rPr>
          </w:rPrChange>
        </w:rPr>
        <w:t xml:space="preserve"> 10.1021/acs.est.7b02703. </w:t>
      </w:r>
    </w:p>
    <w:p w14:paraId="0A10199A" w14:textId="77777777" w:rsidR="00CA6469" w:rsidRPr="00E53B18" w:rsidRDefault="00CA6469" w:rsidP="00184437">
      <w:pPr>
        <w:pStyle w:val="ListParagraph"/>
        <w:numPr>
          <w:ilvl w:val="0"/>
          <w:numId w:val="1"/>
        </w:numPr>
        <w:tabs>
          <w:tab w:val="left" w:pos="7655"/>
        </w:tabs>
        <w:spacing w:line="480" w:lineRule="auto"/>
        <w:rPr>
          <w:rFonts w:ascii="Times New Roman" w:hAnsi="Times New Roman" w:cs="Times New Roman"/>
          <w:rPrChange w:id="8006" w:author="Tri Le" w:date="2021-07-13T20:26:00Z">
            <w:rPr>
              <w:rFonts w:ascii="Cambria" w:hAnsi="Cambria"/>
            </w:rPr>
          </w:rPrChange>
        </w:rPr>
      </w:pPr>
      <w:r w:rsidRPr="00E53B18">
        <w:rPr>
          <w:rFonts w:ascii="Times New Roman" w:hAnsi="Times New Roman" w:cs="Times New Roman"/>
          <w:rPrChange w:id="8007" w:author="Tri Le" w:date="2021-07-13T20:26:00Z">
            <w:rPr>
              <w:rFonts w:ascii="Cambria" w:hAnsi="Cambria"/>
            </w:rPr>
          </w:rPrChange>
        </w:rPr>
        <w:lastRenderedPageBreak/>
        <w:t xml:space="preserve"> Varela, M., Ouardani, I., Kato, T., Kadoya, S., Aouni, M., Sano, D., and Romalde, J.L. 2018. Sapovirus in Wastewater Treatment Plants in Tunisia: Prevalence, Removal, and Genetic Characterization. </w:t>
      </w:r>
      <w:r w:rsidRPr="00E53B18">
        <w:rPr>
          <w:rFonts w:ascii="Times New Roman" w:hAnsi="Times New Roman" w:cs="Times New Roman"/>
          <w:i/>
          <w:rPrChange w:id="8008" w:author="Tri Le" w:date="2021-07-13T20:26:00Z">
            <w:rPr>
              <w:rFonts w:ascii="Cambria" w:hAnsi="Cambria"/>
              <w:i/>
            </w:rPr>
          </w:rPrChange>
        </w:rPr>
        <w:t>Applied and Environmental Microbiology</w:t>
      </w:r>
      <w:r w:rsidRPr="00E53B18">
        <w:rPr>
          <w:rFonts w:ascii="Times New Roman" w:hAnsi="Times New Roman" w:cs="Times New Roman"/>
          <w:rPrChange w:id="8009" w:author="Tri Le" w:date="2021-07-13T20:26:00Z">
            <w:rPr>
              <w:rFonts w:ascii="Cambria" w:hAnsi="Cambria"/>
            </w:rPr>
          </w:rPrChange>
        </w:rPr>
        <w:t>. 84(6): e02093–17–17.atom. doi: 10.1128/AEM.02093-17.</w:t>
      </w:r>
    </w:p>
    <w:p w14:paraId="26B2D47B" w14:textId="51AE766D" w:rsidR="00CA6469" w:rsidRPr="00E53B18" w:rsidRDefault="00CA6469" w:rsidP="00184437">
      <w:pPr>
        <w:pStyle w:val="ListParagraph"/>
        <w:numPr>
          <w:ilvl w:val="0"/>
          <w:numId w:val="1"/>
        </w:numPr>
        <w:tabs>
          <w:tab w:val="left" w:pos="7655"/>
        </w:tabs>
        <w:spacing w:line="480" w:lineRule="auto"/>
        <w:rPr>
          <w:rFonts w:ascii="Times New Roman" w:hAnsi="Times New Roman" w:cs="Times New Roman"/>
          <w:rPrChange w:id="8010" w:author="Tri Le" w:date="2021-07-13T20:26:00Z">
            <w:rPr>
              <w:rFonts w:ascii="Cambria" w:hAnsi="Cambria"/>
            </w:rPr>
          </w:rPrChange>
        </w:rPr>
      </w:pPr>
      <w:r w:rsidRPr="00E53B18">
        <w:rPr>
          <w:rFonts w:ascii="Times New Roman" w:hAnsi="Times New Roman" w:cs="Times New Roman"/>
          <w:rPrChange w:id="8011" w:author="Tri Le" w:date="2021-07-13T20:26:00Z">
            <w:rPr>
              <w:rFonts w:ascii="Cambria" w:hAnsi="Cambria"/>
            </w:rPr>
          </w:rPrChange>
        </w:rPr>
        <w:t xml:space="preserve">  Zhang, T., Breitbart, M., Lee, W., Run, J., Wei, C., Soh, S.,</w:t>
      </w:r>
      <w:r w:rsidR="00AD1561" w:rsidRPr="00E53B18">
        <w:rPr>
          <w:rFonts w:ascii="Times New Roman" w:hAnsi="Times New Roman" w:cs="Times New Roman"/>
          <w:rPrChange w:id="8012" w:author="Tri Le" w:date="2021-07-13T20:26:00Z">
            <w:rPr>
              <w:rFonts w:ascii="Cambria" w:hAnsi="Cambria"/>
            </w:rPr>
          </w:rPrChange>
        </w:rPr>
        <w:t xml:space="preserve"> et al</w:t>
      </w:r>
      <w:r w:rsidRPr="00E53B18">
        <w:rPr>
          <w:rFonts w:ascii="Times New Roman" w:hAnsi="Times New Roman" w:cs="Times New Roman"/>
          <w:rPrChange w:id="8013" w:author="Tri Le" w:date="2021-07-13T20:26:00Z">
            <w:rPr>
              <w:rFonts w:ascii="Cambria" w:hAnsi="Cambria"/>
            </w:rPr>
          </w:rPrChange>
        </w:rPr>
        <w:t>. (2006). RNA Viral Community in Human Feces: Prevalence of Plant Pathogenic Viruses</w:t>
      </w:r>
      <w:r w:rsidR="000F5AED" w:rsidRPr="00E53B18">
        <w:rPr>
          <w:rFonts w:ascii="Times New Roman" w:hAnsi="Times New Roman" w:cs="Times New Roman"/>
          <w:rPrChange w:id="8014" w:author="Tri Le" w:date="2021-07-13T20:26:00Z">
            <w:rPr>
              <w:rFonts w:ascii="Cambria" w:hAnsi="Cambria"/>
            </w:rPr>
          </w:rPrChange>
        </w:rPr>
        <w:t xml:space="preserve">. </w:t>
      </w:r>
      <w:r w:rsidRPr="00E53B18">
        <w:rPr>
          <w:rFonts w:ascii="Times New Roman" w:hAnsi="Times New Roman" w:cs="Times New Roman"/>
          <w:i/>
          <w:rPrChange w:id="8015" w:author="Tri Le" w:date="2021-07-13T20:26:00Z">
            <w:rPr>
              <w:rFonts w:ascii="Cambria" w:hAnsi="Cambria"/>
              <w:i/>
            </w:rPr>
          </w:rPrChange>
        </w:rPr>
        <w:t>PLoS Biology</w:t>
      </w:r>
      <w:r w:rsidRPr="00E53B18">
        <w:rPr>
          <w:rFonts w:ascii="Times New Roman" w:hAnsi="Times New Roman" w:cs="Times New Roman"/>
          <w:rPrChange w:id="8016" w:author="Tri Le" w:date="2021-07-13T20:26:00Z">
            <w:rPr>
              <w:rFonts w:ascii="Cambria" w:hAnsi="Cambria"/>
            </w:rPr>
          </w:rPrChange>
        </w:rPr>
        <w:t>. 4(1): e3. doi: 10.1371/journal.pbio.0040003.</w:t>
      </w:r>
    </w:p>
    <w:p w14:paraId="358E3A9E" w14:textId="77777777" w:rsidR="00CA6469" w:rsidRPr="00E53B18" w:rsidRDefault="00CA6469" w:rsidP="00CA6469">
      <w:pPr>
        <w:rPr>
          <w:rFonts w:ascii="Times New Roman" w:hAnsi="Times New Roman" w:cs="Times New Roman"/>
          <w:rPrChange w:id="8017" w:author="Tri Le" w:date="2021-07-13T20:26:00Z">
            <w:rPr>
              <w:rFonts w:ascii="Cambria" w:hAnsi="Cambria"/>
            </w:rPr>
          </w:rPrChange>
        </w:rPr>
      </w:pPr>
    </w:p>
    <w:p w14:paraId="2C6B8143" w14:textId="77777777" w:rsidR="00A95643" w:rsidRPr="00E53B18" w:rsidRDefault="00A95643">
      <w:pPr>
        <w:rPr>
          <w:rFonts w:ascii="Times New Roman" w:hAnsi="Times New Roman" w:cs="Times New Roman"/>
          <w:rPrChange w:id="8018" w:author="Tri Le" w:date="2021-07-13T20:26:00Z">
            <w:rPr/>
          </w:rPrChange>
        </w:rPr>
      </w:pPr>
    </w:p>
    <w:sectPr w:rsidR="00A95643" w:rsidRPr="00E53B18" w:rsidSect="007E1A98">
      <w:type w:val="nextColumn"/>
      <w:pgSz w:w="12240" w:h="15840"/>
      <w:pgMar w:top="1440" w:right="1440" w:bottom="1440" w:left="1440" w:header="708" w:footer="708" w:gutter="0"/>
      <w:cols w:space="708"/>
      <w:titlePg/>
      <w:docGrid w:linePitch="360"/>
      <w:sectPrChange w:id="8019" w:author="Tri Le" w:date="2021-07-14T14:25:00Z">
        <w:sectPr w:rsidR="00A95643" w:rsidRPr="00E53B18" w:rsidSect="007E1A98">
          <w:type w:val="nextPage"/>
          <w:pgMar w:top="1440" w:right="1800" w:bottom="1440" w:left="1800" w:header="708" w:footer="708"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8" w:author="Tri Le" w:date="2021-07-13T20:17:00Z" w:initials="TL">
    <w:p w14:paraId="450AA8AD" w14:textId="77777777" w:rsidR="00E53B18" w:rsidRDefault="00B304DD" w:rsidP="00BE69FC">
      <w:pPr>
        <w:pStyle w:val="CommentText"/>
      </w:pPr>
      <w:r>
        <w:rPr>
          <w:rStyle w:val="CommentReference"/>
        </w:rPr>
        <w:annotationRef/>
      </w:r>
      <w:r w:rsidR="00E53B18">
        <w:rPr>
          <w:lang w:val="en-CA"/>
        </w:rPr>
        <w:t xml:space="preserve">Reformatted to 12-pt Times New Roman as per peerJ author instructions: </w:t>
      </w:r>
      <w:hyperlink r:id="rId1" w:history="1">
        <w:r w:rsidR="00E53B18" w:rsidRPr="00BE69FC">
          <w:rPr>
            <w:rStyle w:val="Hyperlink"/>
            <w:lang w:val="en-CA"/>
          </w:rPr>
          <w:t>PeerJ - About - Author Instructions</w:t>
        </w:r>
      </w:hyperlink>
      <w:r w:rsidR="00E53B18">
        <w:rPr>
          <w:lang w:val="en-CA"/>
        </w:rPr>
        <w:t>.</w:t>
      </w:r>
    </w:p>
  </w:comment>
  <w:comment w:id="440" w:author="Miguel Uyaguari" w:date="2021-07-12T21:56:00Z" w:initials="MU">
    <w:p w14:paraId="3EC581F6" w14:textId="44F5C65F" w:rsidR="006B32BD" w:rsidRDefault="006B32BD" w:rsidP="00E53B18">
      <w:pPr>
        <w:pStyle w:val="CommentText"/>
      </w:pPr>
      <w:r>
        <w:rPr>
          <w:rStyle w:val="CommentReference"/>
        </w:rPr>
        <w:annotationRef/>
      </w:r>
      <w:r>
        <w:t>Just FYI, sludge retention time is 2.7 days. Hydraulic retention time is OK here.</w:t>
      </w:r>
    </w:p>
  </w:comment>
  <w:comment w:id="952" w:author="muyaguari@yahoo.com" w:date="2021-05-12T19:28:00Z" w:initials="m">
    <w:p w14:paraId="270EB74B" w14:textId="24C5EEE8" w:rsidR="006B32BD" w:rsidRDefault="006B32BD" w:rsidP="008B5509">
      <w:pPr>
        <w:pStyle w:val="CommentText"/>
      </w:pPr>
      <w:r>
        <w:rPr>
          <w:rStyle w:val="CommentReference"/>
        </w:rPr>
        <w:annotationRef/>
      </w:r>
      <w:r>
        <w:t xml:space="preserve">Can you do a graphical abstract (I think you have seen a graphical abstract of your project in my LTS) as Figure 1 and represent these sites. I do not know if we have the rights for this aerial picture.. </w:t>
      </w:r>
    </w:p>
  </w:comment>
  <w:comment w:id="1263" w:author="muyaguari@yahoo.com" w:date="2021-05-13T08:54:00Z" w:initials="m">
    <w:p w14:paraId="06F0BDFC" w14:textId="6336F592" w:rsidR="006B32BD" w:rsidRDefault="006B32BD">
      <w:pPr>
        <w:pStyle w:val="CommentText"/>
      </w:pPr>
      <w:r>
        <w:rPr>
          <w:rStyle w:val="CommentReference"/>
        </w:rPr>
        <w:annotationRef/>
      </w:r>
      <w:r>
        <w:t>Are you sure about this. I do not remember samples being frozen.</w:t>
      </w:r>
    </w:p>
  </w:comment>
  <w:comment w:id="1395" w:author="muyaguari@yahoo.com" w:date="2021-05-13T11:00:00Z" w:initials="m">
    <w:p w14:paraId="4BAACBF1" w14:textId="70B93259" w:rsidR="006B32BD" w:rsidRDefault="006B32BD">
      <w:pPr>
        <w:pStyle w:val="CommentText"/>
      </w:pPr>
      <w:r>
        <w:rPr>
          <w:rStyle w:val="CommentReference"/>
        </w:rPr>
        <w:annotationRef/>
      </w:r>
      <w:r>
        <w:t>This is a technical issue associated to the sample. I think it can be summarized as described before previously.</w:t>
      </w:r>
    </w:p>
  </w:comment>
  <w:comment w:id="1780" w:author="muyaguari@yahoo.com" w:date="2021-05-13T16:32:00Z" w:initials="m">
    <w:p w14:paraId="260C3CC4" w14:textId="715D3ED2" w:rsidR="006B32BD" w:rsidRDefault="006B32BD">
      <w:pPr>
        <w:pStyle w:val="CommentText"/>
      </w:pPr>
      <w:r>
        <w:rPr>
          <w:rStyle w:val="CommentReference"/>
        </w:rPr>
        <w:annotationRef/>
      </w:r>
      <w:r>
        <w:t>Please confirm this sentence. I mean how many of the samples you could quantify with RNA Qubit assay and then transform into ng of RNA. 0.025 ng/ul is the limit of detection of RNA Qubit kit.</w:t>
      </w:r>
    </w:p>
  </w:comment>
  <w:comment w:id="1949" w:author="muyaguari@yahoo.com" w:date="2021-05-13T16:45:00Z" w:initials="m">
    <w:p w14:paraId="7A002B54" w14:textId="77DFA37E" w:rsidR="006B32BD" w:rsidRDefault="006B32BD">
      <w:pPr>
        <w:pStyle w:val="CommentText"/>
      </w:pPr>
      <w:r>
        <w:rPr>
          <w:rStyle w:val="CommentReference"/>
        </w:rPr>
        <w:annotationRef/>
      </w:r>
      <w:r>
        <w:t xml:space="preserve">Reference: </w:t>
      </w:r>
      <w:hyperlink r:id="rId2" w:history="1">
        <w:r w:rsidRPr="0077350E">
          <w:rPr>
            <w:rStyle w:val="Hyperlink"/>
          </w:rPr>
          <w:t>https://www.ncbi.nlm.nih.gov/tools/primer-blast/</w:t>
        </w:r>
      </w:hyperlink>
    </w:p>
    <w:p w14:paraId="28B6D27E" w14:textId="619DB39B" w:rsidR="006B32BD" w:rsidRDefault="006B32BD">
      <w:pPr>
        <w:pStyle w:val="CommentText"/>
      </w:pPr>
    </w:p>
  </w:comment>
  <w:comment w:id="2761" w:author="muyaguari@yahoo.com" w:date="2021-05-13T16:57:00Z" w:initials="m">
    <w:p w14:paraId="613FA362" w14:textId="4EB54616" w:rsidR="009A035E" w:rsidRDefault="009A035E" w:rsidP="00825D6B">
      <w:pPr>
        <w:pStyle w:val="CommentText"/>
      </w:pPr>
      <w:r>
        <w:rPr>
          <w:rStyle w:val="CommentReference"/>
        </w:rPr>
        <w:annotationRef/>
      </w:r>
      <w:r>
        <w:t>Add another column and include the proper references for the primer and probes used in this study.</w:t>
      </w:r>
    </w:p>
  </w:comment>
  <w:comment w:id="4147" w:author="Tri Le" w:date="2021-07-12T20:20:00Z" w:initials="TL">
    <w:p w14:paraId="58E54690" w14:textId="77777777" w:rsidR="00BE5A9D" w:rsidRDefault="00BE5A9D" w:rsidP="00BE5A9D">
      <w:pPr>
        <w:pStyle w:val="CommentText"/>
      </w:pPr>
      <w:r>
        <w:rPr>
          <w:rStyle w:val="CommentReference"/>
        </w:rPr>
        <w:annotationRef/>
      </w:r>
      <w:r>
        <w:t>In RStudio, use function RStudio.Version() to get copy-and-paste reference entry.</w:t>
      </w:r>
    </w:p>
  </w:comment>
  <w:comment w:id="4148" w:author="Tri Le" w:date="2021-07-12T18:28:00Z" w:initials="TL">
    <w:p w14:paraId="6ED0DE19" w14:textId="77777777" w:rsidR="00BE5A9D" w:rsidRDefault="00BE5A9D" w:rsidP="00BE5A9D">
      <w:pPr>
        <w:pStyle w:val="CommentText"/>
      </w:pPr>
      <w:r>
        <w:rPr>
          <w:rStyle w:val="CommentReference"/>
        </w:rPr>
        <w:annotationRef/>
      </w:r>
      <w:r>
        <w:rPr>
          <w:lang w:val="en-CA"/>
        </w:rPr>
        <w:t>In RStudio, u</w:t>
      </w:r>
      <w:r>
        <w:t>se function citation(“[package name]”) for copy-and-paste reference entries to all packages – may need manual editing.</w:t>
      </w:r>
    </w:p>
  </w:comment>
  <w:comment w:id="5088" w:author="muyaguari@yahoo.com" w:date="2021-05-19T12:49:00Z" w:initials="m">
    <w:p w14:paraId="730F07BA" w14:textId="25AFB86D" w:rsidR="006B32BD" w:rsidRDefault="006B32BD" w:rsidP="00394893">
      <w:pPr>
        <w:pStyle w:val="CommentText"/>
      </w:pPr>
      <w:r>
        <w:rPr>
          <w:rStyle w:val="CommentReference"/>
        </w:rPr>
        <w:annotationRef/>
      </w:r>
      <w:r>
        <w:t>Please check also the metadata associated to the NESTP as well. That metadata combined with this metadata can be combined for the PCA or factor analysis.</w:t>
      </w:r>
    </w:p>
  </w:comment>
  <w:comment w:id="5209" w:author="Miguel Uyaguari" w:date="2021-07-12T23:11:00Z" w:initials="MU">
    <w:p w14:paraId="212C0C65" w14:textId="0DD57AF2" w:rsidR="00CB3148" w:rsidRDefault="00CB3148">
      <w:pPr>
        <w:pStyle w:val="CommentText"/>
      </w:pPr>
      <w:r>
        <w:rPr>
          <w:rStyle w:val="CommentReference"/>
        </w:rPr>
        <w:annotationRef/>
      </w:r>
      <w:r>
        <w:t>They looked orange to me?</w:t>
      </w:r>
    </w:p>
  </w:comment>
  <w:comment w:id="5210" w:author="Tri Le" w:date="2021-07-13T17:22:00Z" w:initials="TL">
    <w:p w14:paraId="330B528F" w14:textId="77777777" w:rsidR="007C2809" w:rsidRDefault="007C2809" w:rsidP="00457D70">
      <w:pPr>
        <w:pStyle w:val="CommentText"/>
      </w:pPr>
      <w:r>
        <w:rPr>
          <w:rStyle w:val="CommentReference"/>
        </w:rPr>
        <w:annotationRef/>
      </w:r>
      <w:r>
        <w:rPr>
          <w:lang w:val="en-CA"/>
        </w:rPr>
        <w:t>I forgot to edit this. In Audrey's figures they did look red.</w:t>
      </w:r>
    </w:p>
  </w:comment>
  <w:comment w:id="5309" w:author="muyaguari@yahoo.com" w:date="2021-05-19T13:36:00Z" w:initials="m">
    <w:p w14:paraId="7016D68B" w14:textId="77777777" w:rsidR="006B32BD" w:rsidRDefault="006B32BD">
      <w:pPr>
        <w:pStyle w:val="CommentText"/>
      </w:pPr>
      <w:r>
        <w:rPr>
          <w:rStyle w:val="CommentReference"/>
        </w:rPr>
        <w:annotationRef/>
      </w:r>
      <w:r>
        <w:t>You can have another figure. Where you will average uidA values into a single dot and compare with the mean value of E. coli (metadata from raw sewage and effluents). I will send you an example of what I am referring to.</w:t>
      </w:r>
    </w:p>
    <w:p w14:paraId="12499ACF" w14:textId="3673702A" w:rsidR="006B32BD" w:rsidRDefault="006B32BD">
      <w:pPr>
        <w:pStyle w:val="CommentText"/>
      </w:pPr>
      <w:r w:rsidRPr="001972C5">
        <w:rPr>
          <w:noProof/>
        </w:rPr>
        <w:drawing>
          <wp:inline distT="0" distB="0" distL="0" distR="0" wp14:anchorId="05A2C37F" wp14:editId="26FEEE9A">
            <wp:extent cx="3075729" cy="19223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3076071" cy="1922545"/>
                    </a:xfrm>
                    <a:prstGeom prst="rect">
                      <a:avLst/>
                    </a:prstGeom>
                  </pic:spPr>
                </pic:pic>
              </a:graphicData>
            </a:graphic>
          </wp:inline>
        </w:drawing>
      </w:r>
    </w:p>
  </w:comment>
  <w:comment w:id="5355" w:author="muyaguari@yahoo.com" w:date="2021-05-19T21:56:00Z" w:initials="m">
    <w:p w14:paraId="6580DF6A" w14:textId="77777777" w:rsidR="006B32BD" w:rsidRDefault="006B32BD" w:rsidP="006B0858">
      <w:pPr>
        <w:pStyle w:val="CommentText"/>
      </w:pPr>
      <w:r>
        <w:rPr>
          <w:rStyle w:val="CommentReference"/>
        </w:rPr>
        <w:annotationRef/>
      </w:r>
      <w:r>
        <w:t>Expand this section. You will have a new graph comparing uidA vs E. coli. You will also have a factor analysis or PCA that may point out main (environmental factor) drivers of these viruses.</w:t>
      </w:r>
    </w:p>
  </w:comment>
  <w:comment w:id="5549" w:author="Miguel Uyaguari" w:date="2021-07-13T14:40:00Z" w:initials="MU">
    <w:p w14:paraId="0EABD594" w14:textId="77777777" w:rsidR="00012C92" w:rsidRDefault="00012C92">
      <w:pPr>
        <w:pStyle w:val="CommentText"/>
      </w:pPr>
      <w:r>
        <w:rPr>
          <w:rStyle w:val="CommentReference"/>
        </w:rPr>
        <w:annotationRef/>
      </w:r>
      <w:r>
        <w:t>One important comment here for Noro and Rota, did you notice regardless of the virus, AS had the lower amount. Maybe the HRT (solution) has an impact on them. Also the fact you are detecting in the SC</w:t>
      </w:r>
      <w:r w:rsidR="00E05D92">
        <w:t>, it can be they are in the slurry part of the sludge</w:t>
      </w:r>
      <w:r w:rsidR="00124F8D">
        <w:t>:</w:t>
      </w:r>
    </w:p>
    <w:p w14:paraId="7252BF2C" w14:textId="77777777" w:rsidR="00124F8D" w:rsidRDefault="00124F8D">
      <w:pPr>
        <w:pStyle w:val="CommentText"/>
      </w:pPr>
    </w:p>
    <w:p w14:paraId="0FD41BCA" w14:textId="6B6F34BB" w:rsidR="00124F8D" w:rsidRDefault="009C078D">
      <w:pPr>
        <w:pStyle w:val="CommentText"/>
      </w:pPr>
      <w:hyperlink r:id="rId4" w:history="1">
        <w:r w:rsidR="00124F8D" w:rsidRPr="004E3E23">
          <w:rPr>
            <w:rStyle w:val="Hyperlink"/>
          </w:rPr>
          <w:t>https://www.sciencedirect.com/topics/biochemistry-genetics-and-molecular-biology/hydraulic-retention-time</w:t>
        </w:r>
      </w:hyperlink>
    </w:p>
    <w:p w14:paraId="233DF08B" w14:textId="6902145D" w:rsidR="00124F8D" w:rsidRDefault="00124F8D">
      <w:pPr>
        <w:pStyle w:val="CommentText"/>
      </w:pPr>
    </w:p>
  </w:comment>
  <w:comment w:id="5550" w:author="Tri Le" w:date="2021-07-14T17:37:00Z" w:initials="TL">
    <w:p w14:paraId="36AD98E8" w14:textId="77777777" w:rsidR="00492DB6" w:rsidRDefault="00B9130C">
      <w:pPr>
        <w:pStyle w:val="CommentText"/>
      </w:pPr>
      <w:r>
        <w:rPr>
          <w:rStyle w:val="CommentReference"/>
        </w:rPr>
        <w:annotationRef/>
      </w:r>
      <w:r w:rsidR="00492DB6">
        <w:rPr>
          <w:lang w:val="en-CA"/>
        </w:rPr>
        <w:t xml:space="preserve">Yes, Audrey and I had mentioned the lower numbers for Noro in Discussion. The trend isn't the same for Rota, so I didn't include it. </w:t>
      </w:r>
    </w:p>
    <w:p w14:paraId="3CCFC018" w14:textId="77777777" w:rsidR="00492DB6" w:rsidRDefault="00492DB6">
      <w:pPr>
        <w:pStyle w:val="CommentText"/>
      </w:pPr>
    </w:p>
    <w:p w14:paraId="09091AF6" w14:textId="77777777" w:rsidR="00492DB6" w:rsidRDefault="00492DB6">
      <w:pPr>
        <w:pStyle w:val="CommentText"/>
      </w:pPr>
      <w:r>
        <w:rPr>
          <w:lang w:val="en-CA"/>
        </w:rPr>
        <w:t>There is quite substantial evidence that HRT influences microbial growth, but it would help explain not the lower AS numbers but the higher EF numbers. This is also addressed in Discussion.</w:t>
      </w:r>
    </w:p>
    <w:p w14:paraId="3D5BF25C" w14:textId="77777777" w:rsidR="00492DB6" w:rsidRDefault="00492DB6">
      <w:pPr>
        <w:pStyle w:val="CommentText"/>
      </w:pPr>
    </w:p>
    <w:p w14:paraId="0B6D8699" w14:textId="77777777" w:rsidR="00492DB6" w:rsidRDefault="00492DB6" w:rsidP="00847396">
      <w:pPr>
        <w:pStyle w:val="CommentText"/>
      </w:pPr>
      <w:r>
        <w:rPr>
          <w:lang w:val="en-CA"/>
        </w:rPr>
        <w:t>Regarding the possibility of the viruses being in the slurry part of the sludge, thus far, I haven't found a study that compares microbial compositions between different parts of the sludge. The closest I've got is a comparison of bacterial community structures between 2 treatment plants with different SVIs (Sludge Volume Indexes) (</w:t>
      </w:r>
      <w:hyperlink r:id="rId5" w:history="1">
        <w:r w:rsidRPr="00847396">
          <w:rPr>
            <w:rStyle w:val="Hyperlink"/>
            <w:lang w:val="en-CA"/>
          </w:rPr>
          <w:t>doi:10.1016/S1001-0742(07)60010-2 (sciencedirectassets.com)</w:t>
        </w:r>
      </w:hyperlink>
      <w:r>
        <w:rPr>
          <w:lang w:val="en-CA"/>
        </w:rPr>
        <w:t>). The study found similar bacterial community structures of RS &amp; AS. No qPCR was done, so the communities weren't quantitated. They had different EF populations, but it was postulated to be due to a difference in plant design.</w:t>
      </w:r>
    </w:p>
  </w:comment>
  <w:comment w:id="5865" w:author="Miguel Uyaguari" w:date="2021-07-12T23:31:00Z" w:initials="MU">
    <w:p w14:paraId="1E052805" w14:textId="03D14087" w:rsidR="00AC3753" w:rsidRDefault="00AC3753" w:rsidP="00492DB6">
      <w:pPr>
        <w:pStyle w:val="CommentText"/>
      </w:pPr>
      <w:r>
        <w:rPr>
          <w:rStyle w:val="CommentReference"/>
        </w:rPr>
        <w:annotationRef/>
      </w:r>
      <w:r>
        <w:t>Based on the graph, it seems you detect something. I mean from the graph perspective. Can you make it look like there is nothing there instead of the dots and the lines for Events 1 and 2 of NoroGI, same comment for Event 2 and AS samples. Based on the mean, there were 0.7 copies per ml in AS?</w:t>
      </w:r>
    </w:p>
  </w:comment>
  <w:comment w:id="5866" w:author="Tri Le" w:date="2021-07-14T16:09:00Z" w:initials="TL">
    <w:p w14:paraId="0E54FD4F" w14:textId="77777777" w:rsidR="00926B3D" w:rsidRDefault="00A44A80" w:rsidP="00695CF3">
      <w:pPr>
        <w:pStyle w:val="CommentText"/>
      </w:pPr>
      <w:r>
        <w:rPr>
          <w:rStyle w:val="CommentReference"/>
        </w:rPr>
        <w:annotationRef/>
      </w:r>
      <w:r w:rsidR="00926B3D">
        <w:rPr>
          <w:lang w:val="en-CA"/>
        </w:rPr>
        <w:t>I am able to make this change. However, the average displayed on the dotted line doesn't take into account the zero values (which had to be excluded from the input dataset for the change to work), which might be inconsistent with our averages obtained via R. Do you still want to keep this number (and thus the average line)? I was looking for a way to just hide the datapoints and not exclude them from the calculations but it doesn't seem to be possible.</w:t>
      </w:r>
    </w:p>
  </w:comment>
  <w:comment w:id="5935" w:author="Miguel Uyaguari" w:date="2021-07-12T23:35:00Z" w:initials="MU">
    <w:p w14:paraId="5DC8584C" w14:textId="6D866D8E" w:rsidR="00004E6C" w:rsidRDefault="00004E6C" w:rsidP="00926B3D">
      <w:pPr>
        <w:pStyle w:val="CommentText"/>
      </w:pPr>
      <w:r>
        <w:rPr>
          <w:rStyle w:val="CommentReference"/>
        </w:rPr>
        <w:annotationRef/>
      </w:r>
      <w:r>
        <w:t>I should state no other significant differences were detected</w:t>
      </w:r>
    </w:p>
  </w:comment>
  <w:comment w:id="6402" w:author="Miguel Uyaguari" w:date="2021-07-12T23:22:00Z" w:initials="MU">
    <w:p w14:paraId="6A9A6E17" w14:textId="1708B557" w:rsidR="005F0617" w:rsidRDefault="005F0617">
      <w:pPr>
        <w:pStyle w:val="CommentText"/>
      </w:pPr>
      <w:r>
        <w:rPr>
          <w:rStyle w:val="CommentReference"/>
        </w:rPr>
        <w:annotationRef/>
      </w:r>
      <w:r>
        <w:t>Only AS, how about RS and EF?</w:t>
      </w:r>
      <w:r w:rsidR="006168E2">
        <w:t xml:space="preserve">. Just asking if not, that is OK. </w:t>
      </w:r>
    </w:p>
  </w:comment>
  <w:comment w:id="6324" w:author="Miguel Uyaguari" w:date="2021-07-13T14:58:00Z" w:initials="MU">
    <w:p w14:paraId="49E5A882" w14:textId="2F8737F9" w:rsidR="00364F0F" w:rsidRDefault="00364F0F">
      <w:pPr>
        <w:pStyle w:val="CommentText"/>
      </w:pPr>
      <w:r>
        <w:rPr>
          <w:rStyle w:val="CommentReference"/>
        </w:rPr>
        <w:annotationRef/>
      </w:r>
      <w:r>
        <w:t>Good point!!</w:t>
      </w:r>
    </w:p>
  </w:comment>
  <w:comment w:id="6454" w:author="Miguel Uyaguari" w:date="2021-07-13T14:57:00Z" w:initials="MU">
    <w:p w14:paraId="36311EE1" w14:textId="6D5DF398" w:rsidR="00364F0F" w:rsidRDefault="00364F0F">
      <w:pPr>
        <w:pStyle w:val="CommentText"/>
      </w:pPr>
      <w:r>
        <w:rPr>
          <w:rStyle w:val="CommentReference"/>
        </w:rPr>
        <w:annotationRef/>
      </w:r>
      <w:r>
        <w:t>After you send Noro and Rota to Supplemental the numbers for these figures will change ;)</w:t>
      </w:r>
    </w:p>
  </w:comment>
  <w:comment w:id="6455" w:author="Tri Le" w:date="2021-07-13T17:01:00Z" w:initials="TL">
    <w:p w14:paraId="03A77F12" w14:textId="77777777" w:rsidR="008B5509" w:rsidRDefault="008B5509" w:rsidP="0003637D">
      <w:pPr>
        <w:pStyle w:val="CommentText"/>
      </w:pPr>
      <w:r>
        <w:rPr>
          <w:rStyle w:val="CommentReference"/>
        </w:rPr>
        <w:annotationRef/>
      </w:r>
      <w:r>
        <w:rPr>
          <w:lang w:val="en-CA"/>
        </w:rPr>
        <w:t>Noted *thumbsup*</w:t>
      </w:r>
    </w:p>
  </w:comment>
  <w:comment w:id="6497" w:author="Tri Le" w:date="2021-07-12T17:45:00Z" w:initials="TL">
    <w:p w14:paraId="6978351C" w14:textId="4BC27B3A" w:rsidR="006B32BD" w:rsidRDefault="006B32BD" w:rsidP="008B5509">
      <w:pPr>
        <w:pStyle w:val="CommentText"/>
      </w:pPr>
      <w:r>
        <w:rPr>
          <w:rStyle w:val="CommentReference"/>
        </w:rPr>
        <w:annotationRef/>
      </w:r>
      <w:r>
        <w:rPr>
          <w:lang w:val="en-CA"/>
        </w:rPr>
        <w:t>I can't seem to find something on Tableau that lets me add asterisks to individual cells based on p-value inputs.</w:t>
      </w:r>
    </w:p>
  </w:comment>
  <w:comment w:id="6524" w:author="Miguel Uyaguari" w:date="2021-07-12T23:27:00Z" w:initials="MU">
    <w:p w14:paraId="57FF578F" w14:textId="77777777" w:rsidR="00AC3753" w:rsidRDefault="00AC3753">
      <w:pPr>
        <w:pStyle w:val="CommentText"/>
      </w:pPr>
      <w:r>
        <w:rPr>
          <w:rStyle w:val="CommentReference"/>
        </w:rPr>
        <w:annotationRef/>
      </w:r>
      <w:r>
        <w:t>Have you defined somewhere any of these acronyms for the variables?</w:t>
      </w:r>
      <w:r w:rsidR="00D4257E">
        <w:t xml:space="preserve"> You can use an acronym list for these parameters at the end of the manuscript.</w:t>
      </w:r>
      <w:r w:rsidR="0005242C">
        <w:t xml:space="preserve"> An example is here:</w:t>
      </w:r>
    </w:p>
    <w:p w14:paraId="147FA749" w14:textId="77777777" w:rsidR="0005242C" w:rsidRDefault="0005242C">
      <w:pPr>
        <w:pStyle w:val="CommentText"/>
      </w:pPr>
    </w:p>
    <w:p w14:paraId="4996E85B" w14:textId="6387FADE" w:rsidR="0005242C" w:rsidRDefault="0005242C">
      <w:pPr>
        <w:pStyle w:val="CommentText"/>
      </w:pPr>
      <w:r>
        <w:t>Abbreviations:</w:t>
      </w:r>
    </w:p>
    <w:p w14:paraId="2C0B90F1" w14:textId="77777777" w:rsidR="0005242C" w:rsidRDefault="0005242C">
      <w:pPr>
        <w:pStyle w:val="CommentText"/>
      </w:pPr>
    </w:p>
    <w:p w14:paraId="6E6033AA" w14:textId="1DAE40B4" w:rsidR="0005242C" w:rsidRDefault="009C078D">
      <w:pPr>
        <w:pStyle w:val="CommentText"/>
      </w:pPr>
      <w:hyperlink r:id="rId6" w:history="1">
        <w:r w:rsidR="000D0946" w:rsidRPr="004E3E23">
          <w:rPr>
            <w:rStyle w:val="Hyperlink"/>
          </w:rPr>
          <w:t>https://microbiomejournal.biomedcentral.com/articles/10.1186/s40168-016-0166-1</w:t>
        </w:r>
      </w:hyperlink>
    </w:p>
    <w:p w14:paraId="68231E6A" w14:textId="70BF1A48" w:rsidR="000D0946" w:rsidRDefault="000D0946">
      <w:pPr>
        <w:pStyle w:val="CommentText"/>
      </w:pPr>
    </w:p>
  </w:comment>
  <w:comment w:id="6549" w:author="Miguel Uyaguari" w:date="2021-07-13T14:59:00Z" w:initials="MU">
    <w:p w14:paraId="0E847DCD" w14:textId="155E422D" w:rsidR="00B91B0E" w:rsidRDefault="00B91B0E">
      <w:pPr>
        <w:pStyle w:val="CommentText"/>
      </w:pPr>
      <w:r>
        <w:rPr>
          <w:rStyle w:val="CommentReference"/>
        </w:rPr>
        <w:annotationRef/>
      </w:r>
      <w:r>
        <w:t>Good point!!</w:t>
      </w:r>
    </w:p>
  </w:comment>
  <w:comment w:id="6679" w:author="Tri Le" w:date="2021-07-09T16:43:00Z" w:initials="TL">
    <w:p w14:paraId="6DF38DE3" w14:textId="77777777" w:rsidR="00BA7B97" w:rsidRDefault="006B32BD" w:rsidP="003B3627">
      <w:pPr>
        <w:pStyle w:val="CommentText"/>
      </w:pPr>
      <w:r>
        <w:rPr>
          <w:rStyle w:val="CommentReference"/>
        </w:rPr>
        <w:annotationRef/>
      </w:r>
      <w:r w:rsidR="00BA7B97">
        <w:rPr>
          <w:lang w:val="en-CA"/>
        </w:rPr>
        <w:t>What's the reference for this information? I can't seem to find info on the North End Sewage Treatment Plant website.</w:t>
      </w:r>
      <w:r w:rsidR="00BA7B97">
        <w:t xml:space="preserve"> </w:t>
      </w:r>
      <w:r w:rsidR="00BA7B97">
        <w:rPr>
          <w:lang w:val="en-CA"/>
        </w:rPr>
        <w:t>The closest relevant number I could find is 2 hours, but this is from a 1988 brochure (</w:t>
      </w:r>
      <w:hyperlink r:id="rId7" w:history="1">
        <w:r w:rsidR="00BA7B97" w:rsidRPr="003B3627">
          <w:rPr>
            <w:rStyle w:val="Hyperlink"/>
            <w:lang w:val="en-CA"/>
          </w:rPr>
          <w:t>append6.pdf (gov.mb.ca)</w:t>
        </w:r>
      </w:hyperlink>
      <w:r w:rsidR="00BA7B97">
        <w:rPr>
          <w:lang w:val="en-CA"/>
        </w:rPr>
        <w:t>), and I'm pretty sure SOPs have changed since.</w:t>
      </w:r>
    </w:p>
  </w:comment>
  <w:comment w:id="6725" w:author="Miguel Uyaguari" w:date="2021-07-13T15:09:00Z" w:initials="MU">
    <w:p w14:paraId="32B18596" w14:textId="3397368D" w:rsidR="00260E10" w:rsidRDefault="00260E10" w:rsidP="00BA7B97">
      <w:pPr>
        <w:pStyle w:val="CommentText"/>
      </w:pPr>
      <w:r>
        <w:rPr>
          <w:rStyle w:val="CommentReference"/>
        </w:rPr>
        <w:annotationRef/>
      </w:r>
      <w:r>
        <w:t>This is fine, and I guess it is related to the software you are using to add references, Please make sure they are visible in paper style.</w:t>
      </w:r>
    </w:p>
  </w:comment>
  <w:comment w:id="6726" w:author="Tri Le" w:date="2021-07-13T18:03:00Z" w:initials="TL">
    <w:p w14:paraId="3A56EACA" w14:textId="77777777" w:rsidR="00AF205A" w:rsidRDefault="00AF205A" w:rsidP="00C16AEC">
      <w:pPr>
        <w:pStyle w:val="CommentText"/>
      </w:pPr>
      <w:r>
        <w:rPr>
          <w:rStyle w:val="CommentReference"/>
        </w:rPr>
        <w:annotationRef/>
      </w:r>
      <w:r>
        <w:rPr>
          <w:lang w:val="en-CA"/>
        </w:rPr>
        <w:t>This is not a proper reference yet, I pasted the link to the paper here. I will turn them into references eventually.</w:t>
      </w:r>
    </w:p>
  </w:comment>
  <w:comment w:id="6686" w:author="Miguel Uyaguari" w:date="2021-07-13T15:35:00Z" w:initials="MU">
    <w:p w14:paraId="6E1401A2" w14:textId="337A172F" w:rsidR="000C3455" w:rsidRDefault="000C3455" w:rsidP="00AF205A">
      <w:pPr>
        <w:pStyle w:val="CommentText"/>
      </w:pPr>
      <w:r>
        <w:rPr>
          <w:rStyle w:val="CommentReference"/>
        </w:rPr>
        <w:annotationRef/>
      </w:r>
      <w:r>
        <w:t>Check this paper out. Same type of result</w:t>
      </w:r>
      <w:r w:rsidR="00340B6C">
        <w:rPr>
          <w:noProof/>
        </w:rPr>
        <w:t xml:space="preserve">s </w:t>
      </w:r>
      <w:r>
        <w:t xml:space="preserve"> like us:</w:t>
      </w:r>
    </w:p>
    <w:p w14:paraId="7175E02D" w14:textId="77777777" w:rsidR="000C3455" w:rsidRDefault="000C3455">
      <w:pPr>
        <w:pStyle w:val="CommentText"/>
      </w:pPr>
    </w:p>
    <w:p w14:paraId="1F1FCC53" w14:textId="33BBA95A" w:rsidR="000C3455" w:rsidRDefault="009C078D">
      <w:pPr>
        <w:pStyle w:val="CommentText"/>
      </w:pPr>
      <w:hyperlink r:id="rId8" w:history="1">
        <w:r w:rsidR="000C3455" w:rsidRPr="004E3E23">
          <w:rPr>
            <w:rStyle w:val="Hyperlink"/>
          </w:rPr>
          <w:t>https://sfamjournals.onlinelibrary.wiley.com/doi/10.1111/lam.12839</w:t>
        </w:r>
      </w:hyperlink>
    </w:p>
    <w:p w14:paraId="43AD49EE" w14:textId="77777777" w:rsidR="000C3455" w:rsidRDefault="000C3455">
      <w:pPr>
        <w:pStyle w:val="CommentText"/>
        <w:rPr>
          <w:noProof/>
        </w:rPr>
      </w:pPr>
    </w:p>
    <w:p w14:paraId="00C7C677" w14:textId="036815DD" w:rsidR="000C3455" w:rsidRDefault="00340B6C">
      <w:pPr>
        <w:pStyle w:val="CommentText"/>
      </w:pPr>
      <w:r>
        <w:rPr>
          <w:noProof/>
        </w:rPr>
        <w:t xml:space="preserve">Also they are veru cautios aboiut the non significant differences between RS and EF it may due to non-infectious particles in EF, which will be picked by qPCR. </w:t>
      </w:r>
    </w:p>
  </w:comment>
  <w:comment w:id="6759" w:author="Tri Le" w:date="2021-07-09T18:24:00Z" w:initials="TL">
    <w:p w14:paraId="5DEA4157" w14:textId="77777777" w:rsidR="006B32BD" w:rsidRDefault="006B32BD" w:rsidP="006B32BD">
      <w:pPr>
        <w:pStyle w:val="CommentText"/>
      </w:pPr>
      <w:r>
        <w:rPr>
          <w:rStyle w:val="CommentReference"/>
        </w:rPr>
        <w:annotationRef/>
      </w:r>
      <w:r>
        <w:rPr>
          <w:lang w:val="en-CA"/>
        </w:rPr>
        <w:t>I don't know if NESTP uses aerobic granular sludge or conventional activated sludge. so this argument could be removed upon further info.</w:t>
      </w:r>
    </w:p>
  </w:comment>
  <w:comment w:id="6767" w:author="Miguel Uyaguari" w:date="2021-07-13T15:10:00Z" w:initials="MU">
    <w:p w14:paraId="348353CB" w14:textId="65AF00B2" w:rsidR="00717127" w:rsidRDefault="00717127">
      <w:pPr>
        <w:pStyle w:val="CommentText"/>
      </w:pPr>
      <w:r>
        <w:rPr>
          <w:rStyle w:val="CommentReference"/>
        </w:rPr>
        <w:annotationRef/>
      </w:r>
      <w:r>
        <w:t>Add a newer reference plus the one mentioned here.</w:t>
      </w:r>
    </w:p>
  </w:comment>
  <w:comment w:id="6785" w:author="Miguel Uyaguari" w:date="2021-07-13T16:08:00Z" w:initials="MU">
    <w:p w14:paraId="36E5AF26" w14:textId="2E761068" w:rsidR="0009586A" w:rsidRDefault="0009586A">
      <w:pPr>
        <w:pStyle w:val="CommentText"/>
      </w:pPr>
      <w:r>
        <w:rPr>
          <w:rStyle w:val="CommentReference"/>
        </w:rPr>
        <w:annotationRef/>
      </w:r>
      <w:r>
        <w:t>Backup this stat</w:t>
      </w:r>
      <w:r w:rsidR="00340B6C">
        <w:rPr>
          <w:noProof/>
        </w:rPr>
        <w:t>em</w:t>
      </w:r>
      <w:r>
        <w:t>ent or you can hypothe</w:t>
      </w:r>
      <w:r w:rsidR="00340B6C">
        <w:rPr>
          <w:noProof/>
        </w:rPr>
        <w:t>size viral particles in AS were sorbed to larger fractions or organic matter (aka solid waste).</w:t>
      </w:r>
    </w:p>
  </w:comment>
  <w:comment w:id="6842" w:author="Miguel Uyaguari" w:date="2021-07-13T15:12:00Z" w:initials="MU">
    <w:p w14:paraId="39A3FCB8" w14:textId="21450015" w:rsidR="00717127" w:rsidRDefault="0012071F">
      <w:pPr>
        <w:pStyle w:val="CommentText"/>
      </w:pPr>
      <w:r>
        <w:t>Please emphasize in which events there were values for precipitation.</w:t>
      </w:r>
      <w:r w:rsidR="00717127">
        <w:rPr>
          <w:rStyle w:val="CommentReference"/>
        </w:rPr>
        <w:annotationRef/>
      </w:r>
    </w:p>
  </w:comment>
  <w:comment w:id="6863" w:author="muyaguari@yahoo.com" w:date="2021-05-19T21:15:00Z" w:initials="m">
    <w:p w14:paraId="3A244BFB" w14:textId="7ED984A3" w:rsidR="006B32BD" w:rsidRDefault="006B32BD" w:rsidP="00A073C1">
      <w:pPr>
        <w:pStyle w:val="CommentText"/>
      </w:pPr>
      <w:r>
        <w:rPr>
          <w:rStyle w:val="CommentReference"/>
        </w:rPr>
        <w:annotationRef/>
      </w:r>
      <w:r>
        <w:t>Good point. Factor analysis or PCA may help to see if rain, temperature were a main driver or factor</w:t>
      </w:r>
    </w:p>
  </w:comment>
  <w:comment w:id="6873" w:author="Tri Le" w:date="2021-07-09T18:40:00Z" w:initials="TL">
    <w:p w14:paraId="1CEC0ECD" w14:textId="77777777" w:rsidR="006B32BD" w:rsidRDefault="006B32BD" w:rsidP="006B32BD">
      <w:pPr>
        <w:pStyle w:val="CommentText"/>
      </w:pPr>
      <w:r>
        <w:rPr>
          <w:rStyle w:val="CommentReference"/>
        </w:rPr>
        <w:annotationRef/>
      </w:r>
      <w:r>
        <w:rPr>
          <w:lang w:val="en-CA"/>
        </w:rPr>
        <w:t xml:space="preserve">15, not 25 days. Source: </w:t>
      </w:r>
      <w:hyperlink r:id="rId9" w:history="1">
        <w:r w:rsidRPr="00531894">
          <w:rPr>
            <w:rStyle w:val="Hyperlink"/>
            <w:lang w:val="en-CA"/>
          </w:rPr>
          <w:t>Sewage Treatment Plants - Sewage - Water and Waste - City of Winnipeg</w:t>
        </w:r>
      </w:hyperlink>
      <w:r>
        <w:rPr>
          <w:lang w:val="en-CA"/>
        </w:rPr>
        <w:t xml:space="preserve"> </w:t>
      </w:r>
    </w:p>
  </w:comment>
  <w:comment w:id="6952" w:author="muyaguari@yahoo.com" w:date="2021-05-19T21:28:00Z" w:initials="m">
    <w:p w14:paraId="4C9D417B" w14:textId="27008639" w:rsidR="006B32BD" w:rsidRDefault="006B32BD" w:rsidP="005A3055">
      <w:pPr>
        <w:pStyle w:val="CommentText"/>
      </w:pPr>
      <w:r>
        <w:rPr>
          <w:rStyle w:val="CommentReference"/>
        </w:rPr>
        <w:annotationRef/>
      </w:r>
      <w:r>
        <w:t>Check if these viruses are enveloped or naked. This will add to the story here.</w:t>
      </w:r>
    </w:p>
  </w:comment>
  <w:comment w:id="6982" w:author="muyaguari@yahoo.com" w:date="2021-05-19T21:37:00Z" w:initials="m">
    <w:p w14:paraId="6EA9938D" w14:textId="77777777" w:rsidR="006B32BD" w:rsidRDefault="006B32BD">
      <w:pPr>
        <w:pStyle w:val="CommentText"/>
      </w:pPr>
      <w:r>
        <w:rPr>
          <w:rStyle w:val="CommentReference"/>
        </w:rPr>
        <w:annotationRef/>
      </w:r>
      <w:r>
        <w:t xml:space="preserve">PMMV is non-enveloped. </w:t>
      </w:r>
    </w:p>
    <w:p w14:paraId="0CABBE4C" w14:textId="616CBE83" w:rsidR="006B32BD" w:rsidRDefault="009C078D">
      <w:pPr>
        <w:pStyle w:val="CommentText"/>
      </w:pPr>
      <w:hyperlink r:id="rId10" w:history="1">
        <w:r w:rsidR="006B32BD" w:rsidRPr="0077350E">
          <w:rPr>
            <w:rStyle w:val="Hyperlink"/>
          </w:rPr>
          <w:t>https://www.nature.com/articles/s41545-018-0019-5</w:t>
        </w:r>
      </w:hyperlink>
    </w:p>
    <w:p w14:paraId="44AFD494" w14:textId="77777777" w:rsidR="006B32BD" w:rsidRDefault="006B32BD">
      <w:pPr>
        <w:pStyle w:val="CommentText"/>
      </w:pPr>
    </w:p>
    <w:p w14:paraId="14B72B0C" w14:textId="63A2F679" w:rsidR="006B32BD" w:rsidRDefault="009C078D">
      <w:pPr>
        <w:pStyle w:val="CommentText"/>
      </w:pPr>
      <w:hyperlink r:id="rId11" w:history="1">
        <w:r w:rsidR="006B32BD" w:rsidRPr="0077350E">
          <w:rPr>
            <w:rStyle w:val="Hyperlink"/>
          </w:rPr>
          <w:t>https://www.sciencedirect.com/science/article/abs/pii/S0043135418305268</w:t>
        </w:r>
      </w:hyperlink>
    </w:p>
    <w:p w14:paraId="0DC0E19B" w14:textId="77777777" w:rsidR="006B32BD" w:rsidRDefault="006B32BD">
      <w:pPr>
        <w:pStyle w:val="CommentText"/>
      </w:pPr>
    </w:p>
    <w:p w14:paraId="397E0A47" w14:textId="1F9815A9" w:rsidR="006B32BD" w:rsidRDefault="006B32BD">
      <w:pPr>
        <w:pStyle w:val="CommentText"/>
      </w:pPr>
      <w:r>
        <w:t>Meaning is more resilient than enveloped viruses such as SARS-CoV-2</w:t>
      </w:r>
    </w:p>
  </w:comment>
  <w:comment w:id="7053" w:author="muyaguari@yahoo.com" w:date="2021-05-19T21:38:00Z" w:initials="m">
    <w:p w14:paraId="51A93CA4" w14:textId="6C012507" w:rsidR="006B32BD" w:rsidRDefault="006B32BD">
      <w:pPr>
        <w:pStyle w:val="CommentText"/>
      </w:pPr>
      <w:r>
        <w:rPr>
          <w:rStyle w:val="CommentReference"/>
        </w:rPr>
        <w:annotationRef/>
      </w:r>
      <w:r>
        <w:t>Naked virus</w:t>
      </w:r>
    </w:p>
  </w:comment>
  <w:comment w:id="7067" w:author="muyaguari@yahoo.com" w:date="2021-05-19T21:38:00Z" w:initials="m">
    <w:p w14:paraId="0BBA073A" w14:textId="06ED1E1F" w:rsidR="006B32BD" w:rsidRDefault="006B32BD">
      <w:pPr>
        <w:pStyle w:val="CommentText"/>
      </w:pPr>
      <w:r>
        <w:rPr>
          <w:rStyle w:val="CommentReference"/>
        </w:rPr>
        <w:annotationRef/>
      </w:r>
      <w:r>
        <w:t>Naked virus</w:t>
      </w:r>
    </w:p>
  </w:comment>
  <w:comment w:id="7095" w:author="muyaguari@yahoo.com" w:date="2021-05-19T21:48:00Z" w:initials="m">
    <w:p w14:paraId="5E7E120D" w14:textId="6C9C7EA0" w:rsidR="006B32BD" w:rsidRDefault="006B32BD">
      <w:pPr>
        <w:pStyle w:val="CommentText"/>
      </w:pPr>
      <w:r>
        <w:rPr>
          <w:rStyle w:val="CommentReference"/>
        </w:rPr>
        <w:annotationRef/>
      </w:r>
      <w:r>
        <w:t>Naked virus</w:t>
      </w:r>
    </w:p>
  </w:comment>
  <w:comment w:id="7121" w:author="muyaguari@yahoo.com" w:date="2021-05-19T21:43:00Z" w:initials="m">
    <w:p w14:paraId="10377543" w14:textId="3E730B1C" w:rsidR="006B32BD" w:rsidRDefault="006B32BD">
      <w:pPr>
        <w:pStyle w:val="CommentText"/>
      </w:pPr>
      <w:r>
        <w:rPr>
          <w:rStyle w:val="CommentReference"/>
        </w:rPr>
        <w:annotationRef/>
      </w:r>
      <w:r>
        <w:t>Naked virus, just a comment and see if any of the tested viruses were naked or not. Naked viruses are more resilient compared to enveloped viruses.</w:t>
      </w:r>
    </w:p>
  </w:comment>
  <w:comment w:id="7143" w:author="Miguel Uyaguari" w:date="2021-07-13T16:02:00Z" w:initials="MU">
    <w:p w14:paraId="10F8DD4C" w14:textId="3D17BC97" w:rsidR="00B84890" w:rsidRDefault="00B84890">
      <w:pPr>
        <w:pStyle w:val="CommentText"/>
      </w:pPr>
      <w:r>
        <w:rPr>
          <w:rStyle w:val="CommentReference"/>
        </w:rPr>
        <w:annotationRef/>
      </w:r>
      <w:r>
        <w:t xml:space="preserve">Such as??. Concentration method (ultrafiltration) versus skimmed milk or Cesium Chloride, </w:t>
      </w:r>
      <w:r w:rsidR="00717EFF">
        <w:t>or JumboSep</w:t>
      </w:r>
      <w:r>
        <w:t>.</w:t>
      </w:r>
      <w:r w:rsidR="00717EFF">
        <w:t xml:space="preserve"> I will provide an estimate of recovery rate based on some results from Kadir Yanac. I will need to confirm this info with him, but for Centricon-70 is around 13%.</w:t>
      </w:r>
    </w:p>
  </w:comment>
  <w:comment w:id="7150" w:author="muyaguari@yahoo.com" w:date="2021-05-19T21:49:00Z" w:initials="m">
    <w:p w14:paraId="28F4B461" w14:textId="3D1D8137" w:rsidR="006B32BD" w:rsidRDefault="006B32BD">
      <w:pPr>
        <w:pStyle w:val="CommentText"/>
      </w:pPr>
      <w:r>
        <w:rPr>
          <w:rStyle w:val="CommentReference"/>
        </w:rPr>
        <w:annotationRef/>
      </w:r>
      <w:r>
        <w:t>Good point, but a reviewer can say, but Canada is cold and probably colder than Japan. Why your results are not similar to Japan, but instead similar to the findings in Tunisia.</w:t>
      </w:r>
    </w:p>
  </w:comment>
  <w:comment w:id="7158" w:author="muyaguari@yahoo.com" w:date="2021-05-19T21:51:00Z" w:initials="m">
    <w:p w14:paraId="3452F4F4" w14:textId="6ADFB123" w:rsidR="006B32BD" w:rsidRDefault="006B32BD">
      <w:pPr>
        <w:pStyle w:val="CommentText"/>
      </w:pPr>
      <w:r>
        <w:rPr>
          <w:rStyle w:val="CommentReference"/>
        </w:rPr>
        <w:annotationRef/>
      </w:r>
      <w:r>
        <w:t>Naked viruses as well.</w:t>
      </w:r>
    </w:p>
  </w:comment>
  <w:comment w:id="7325" w:author="muyaguari@yahoo.com" w:date="2021-05-19T21:53:00Z" w:initials="m">
    <w:p w14:paraId="77FCFD06" w14:textId="77777777" w:rsidR="006B32BD" w:rsidRDefault="006B32BD">
      <w:pPr>
        <w:pStyle w:val="CommentText"/>
      </w:pPr>
      <w:r>
        <w:rPr>
          <w:rStyle w:val="CommentReference"/>
        </w:rPr>
        <w:annotationRef/>
      </w:r>
      <w:r>
        <w:t>Please see the discussion about Astroviruses here;</w:t>
      </w:r>
    </w:p>
    <w:p w14:paraId="170BBFCE" w14:textId="77777777" w:rsidR="006B32BD" w:rsidRDefault="006B32BD" w:rsidP="00C9712E">
      <w:r>
        <w:rPr>
          <w:rFonts w:ascii="Arial" w:hAnsi="Arial" w:cs="Arial"/>
          <w:color w:val="000000"/>
          <w:sz w:val="23"/>
          <w:szCs w:val="23"/>
          <w:shd w:val="clear" w:color="auto" w:fill="FFFFFF"/>
        </w:rPr>
        <w:t>The binding kinetics indicated that HAstV has an attachment half-time of about 10 min at 4°C under the conditions employed, which is close to that reported for other naked viruses, such as rotaviruses, under similar conditions (</w:t>
      </w:r>
      <w:hyperlink r:id="rId12" w:anchor="ref-26" w:history="1">
        <w:r>
          <w:rPr>
            <w:rStyle w:val="Hyperlink"/>
            <w:rFonts w:ascii="Arial" w:hAnsi="Arial" w:cs="Arial"/>
            <w:b/>
            <w:bCs/>
            <w:color w:val="1C33D7"/>
            <w:sz w:val="23"/>
            <w:szCs w:val="23"/>
            <w:bdr w:val="none" w:sz="0" w:space="0" w:color="auto" w:frame="1"/>
          </w:rPr>
          <w:t>26</w:t>
        </w:r>
      </w:hyperlink>
      <w:r>
        <w:rPr>
          <w:rFonts w:ascii="Arial" w:hAnsi="Arial" w:cs="Arial"/>
          <w:color w:val="000000"/>
          <w:sz w:val="23"/>
          <w:szCs w:val="23"/>
          <w:shd w:val="clear" w:color="auto" w:fill="FFFFFF"/>
        </w:rPr>
        <w:t>), suggesting either an abundance of cell attachment factors or high affinity for cell receptors.</w:t>
      </w:r>
    </w:p>
    <w:p w14:paraId="43AC5F4E" w14:textId="77777777" w:rsidR="006B32BD" w:rsidRDefault="006B32BD">
      <w:pPr>
        <w:pStyle w:val="CommentText"/>
      </w:pPr>
    </w:p>
    <w:p w14:paraId="28CCBF6F" w14:textId="001793BF" w:rsidR="006B32BD" w:rsidRDefault="009C078D">
      <w:pPr>
        <w:pStyle w:val="CommentText"/>
      </w:pPr>
      <w:hyperlink r:id="rId13" w:history="1">
        <w:r w:rsidR="006B32BD" w:rsidRPr="0077350E">
          <w:rPr>
            <w:rStyle w:val="Hyperlink"/>
          </w:rPr>
          <w:t>https://jvi.asm.org/content/88/5/2452</w:t>
        </w:r>
      </w:hyperlink>
    </w:p>
    <w:p w14:paraId="42496640" w14:textId="77777777" w:rsidR="006B32BD" w:rsidRDefault="006B32BD">
      <w:pPr>
        <w:pStyle w:val="CommentText"/>
      </w:pPr>
    </w:p>
    <w:p w14:paraId="1F538B5B" w14:textId="77777777" w:rsidR="006B32BD" w:rsidRDefault="006B32BD">
      <w:pPr>
        <w:pStyle w:val="CommentText"/>
      </w:pPr>
    </w:p>
    <w:p w14:paraId="29990B05" w14:textId="79E76197" w:rsidR="006B32BD" w:rsidRDefault="006B32BD">
      <w:pPr>
        <w:pStyle w:val="CommentText"/>
      </w:pPr>
      <w:r>
        <w:t>The half life of this virus is 10 minutes at 4C.</w:t>
      </w:r>
    </w:p>
  </w:comment>
  <w:comment w:id="7357" w:author="Miguel Uyaguari" w:date="2021-07-13T16:24:00Z" w:initials="MU">
    <w:p w14:paraId="53D050C8" w14:textId="15D53BBE" w:rsidR="00F668ED" w:rsidRDefault="00F668ED">
      <w:pPr>
        <w:pStyle w:val="CommentText"/>
      </w:pPr>
      <w:r>
        <w:rPr>
          <w:rStyle w:val="CommentReference"/>
        </w:rPr>
        <w:annotationRef/>
      </w:r>
      <w:r>
        <w:t>As a reviewer I would say why, your events aligned in different quadrants?</w:t>
      </w:r>
    </w:p>
  </w:comment>
  <w:comment w:id="7371" w:author="Miguel Uyaguari" w:date="2021-07-13T16:25:00Z" w:initials="MU">
    <w:p w14:paraId="69C51C85" w14:textId="7780EB84" w:rsidR="00F668ED" w:rsidRDefault="00F668ED">
      <w:pPr>
        <w:pStyle w:val="CommentText"/>
      </w:pPr>
      <w:r>
        <w:rPr>
          <w:rStyle w:val="CommentReference"/>
        </w:rPr>
        <w:annotationRef/>
      </w:r>
      <w:r>
        <w:t xml:space="preserve">Same comment as above. Justify or backup with other studies. </w:t>
      </w:r>
    </w:p>
  </w:comment>
  <w:comment w:id="7372" w:author="Miguel Uyaguari" w:date="2021-07-13T16:26:00Z" w:initials="MU">
    <w:p w14:paraId="30FAAD37" w14:textId="7267CDD3" w:rsidR="000561AB" w:rsidRDefault="000561AB">
      <w:pPr>
        <w:pStyle w:val="CommentText"/>
      </w:pPr>
      <w:r>
        <w:rPr>
          <w:rStyle w:val="CommentReference"/>
        </w:rPr>
        <w:annotationRef/>
      </w:r>
      <w:r>
        <w:t>I disagree with this. I think seasonality plays a role here.</w:t>
      </w:r>
    </w:p>
  </w:comment>
  <w:comment w:id="7453" w:author="Miguel Uyaguari" w:date="2021-07-13T16:27:00Z" w:initials="MU">
    <w:p w14:paraId="323A4A81" w14:textId="77777777" w:rsidR="00812678" w:rsidRDefault="00812678">
      <w:pPr>
        <w:pStyle w:val="CommentText"/>
      </w:pPr>
      <w:r>
        <w:rPr>
          <w:rStyle w:val="CommentReference"/>
        </w:rPr>
        <w:annotationRef/>
      </w:r>
      <w:r>
        <w:t>Some key points:</w:t>
      </w:r>
    </w:p>
    <w:p w14:paraId="32E10166" w14:textId="77777777" w:rsidR="00812678" w:rsidRDefault="00812678">
      <w:pPr>
        <w:pStyle w:val="CommentText"/>
      </w:pPr>
    </w:p>
    <w:p w14:paraId="0F176C33" w14:textId="35DCE483" w:rsidR="00812678" w:rsidRDefault="00812678">
      <w:pPr>
        <w:pStyle w:val="CommentText"/>
      </w:pPr>
      <w:r>
        <w:t>Which enteric viruses were better than uidA?.</w:t>
      </w:r>
    </w:p>
    <w:p w14:paraId="77ED9DF6" w14:textId="77777777" w:rsidR="00812678" w:rsidRDefault="00812678">
      <w:pPr>
        <w:pStyle w:val="CommentText"/>
      </w:pPr>
    </w:p>
    <w:p w14:paraId="797955B8" w14:textId="7C25AA64" w:rsidR="00812678" w:rsidRDefault="00812678">
      <w:pPr>
        <w:pStyle w:val="CommentText"/>
      </w:pPr>
      <w:r>
        <w:t>Free DNA or RNA  or inactivated particles could be the reason there was no differences between RS and EF. And these results should be taken carefully. Or if they are active, WWTP are not designed to treat viruses.</w:t>
      </w:r>
    </w:p>
    <w:p w14:paraId="62018A7A" w14:textId="77777777" w:rsidR="00812678" w:rsidRDefault="00812678">
      <w:pPr>
        <w:pStyle w:val="CommentText"/>
      </w:pPr>
    </w:p>
    <w:p w14:paraId="22311603" w14:textId="59B9C710" w:rsidR="00812678" w:rsidRDefault="00812678">
      <w:pPr>
        <w:pStyle w:val="CommentText"/>
      </w:pPr>
      <w:r>
        <w:t>What were the main parameters that have an impact on biological variables.</w:t>
      </w:r>
    </w:p>
  </w:comment>
  <w:comment w:id="7499" w:author="muyaguari@yahoo.com" w:date="2021-05-12T19:23:00Z" w:initials="m">
    <w:p w14:paraId="6F945F84" w14:textId="77777777" w:rsidR="006B32BD" w:rsidRDefault="006B32BD" w:rsidP="00632D6F">
      <w:pPr>
        <w:pStyle w:val="CommentText"/>
      </w:pPr>
      <w:r>
        <w:rPr>
          <w:rStyle w:val="CommentReference"/>
        </w:rPr>
        <w:annotationRef/>
      </w:r>
      <w:r>
        <w:t xml:space="preserve">It needs to be moved somewhere in the discussion and results section. </w:t>
      </w:r>
    </w:p>
  </w:comment>
  <w:comment w:id="7495" w:author="muyaguari@yahoo.com" w:date="2021-05-19T21:56:00Z" w:initials="m">
    <w:p w14:paraId="3C97E986" w14:textId="2A8D2E3A" w:rsidR="006B32BD" w:rsidRDefault="006B32BD">
      <w:pPr>
        <w:pStyle w:val="CommentText"/>
      </w:pPr>
      <w:r>
        <w:rPr>
          <w:rStyle w:val="CommentReference"/>
        </w:rPr>
        <w:annotationRef/>
      </w:r>
      <w:r>
        <w:t>Expand this section. You will have a new graph comparing uidA vs E. coli. You will also have a factor analysis or PCA that may point out main (environmental factor) drivers of these viruses.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50AA8AD" w15:done="0"/>
  <w15:commentEx w15:paraId="3EC581F6" w15:done="0"/>
  <w15:commentEx w15:paraId="270EB74B" w15:done="0"/>
  <w15:commentEx w15:paraId="06F0BDFC" w15:done="0"/>
  <w15:commentEx w15:paraId="4BAACBF1" w15:done="0"/>
  <w15:commentEx w15:paraId="260C3CC4" w15:done="0"/>
  <w15:commentEx w15:paraId="28B6D27E" w15:done="0"/>
  <w15:commentEx w15:paraId="613FA362" w15:done="0"/>
  <w15:commentEx w15:paraId="58E54690" w15:done="0"/>
  <w15:commentEx w15:paraId="6ED0DE19" w15:done="0"/>
  <w15:commentEx w15:paraId="730F07BA" w15:done="0"/>
  <w15:commentEx w15:paraId="212C0C65" w15:done="0"/>
  <w15:commentEx w15:paraId="330B528F" w15:paraIdParent="212C0C65" w15:done="0"/>
  <w15:commentEx w15:paraId="12499ACF" w15:done="0"/>
  <w15:commentEx w15:paraId="6580DF6A" w15:done="0"/>
  <w15:commentEx w15:paraId="233DF08B" w15:done="0"/>
  <w15:commentEx w15:paraId="0B6D8699" w15:paraIdParent="233DF08B" w15:done="0"/>
  <w15:commentEx w15:paraId="1E052805" w15:done="0"/>
  <w15:commentEx w15:paraId="0E54FD4F" w15:paraIdParent="1E052805" w15:done="0"/>
  <w15:commentEx w15:paraId="5DC8584C" w15:done="0"/>
  <w15:commentEx w15:paraId="6A9A6E17" w15:done="0"/>
  <w15:commentEx w15:paraId="49E5A882" w15:done="0"/>
  <w15:commentEx w15:paraId="36311EE1" w15:done="0"/>
  <w15:commentEx w15:paraId="03A77F12" w15:paraIdParent="36311EE1" w15:done="0"/>
  <w15:commentEx w15:paraId="6978351C" w15:done="0"/>
  <w15:commentEx w15:paraId="68231E6A" w15:done="0"/>
  <w15:commentEx w15:paraId="0E847DCD" w15:done="0"/>
  <w15:commentEx w15:paraId="6DF38DE3" w15:done="0"/>
  <w15:commentEx w15:paraId="32B18596" w15:done="0"/>
  <w15:commentEx w15:paraId="3A56EACA" w15:paraIdParent="32B18596" w15:done="0"/>
  <w15:commentEx w15:paraId="00C7C677" w15:done="0"/>
  <w15:commentEx w15:paraId="5DEA4157" w15:done="0"/>
  <w15:commentEx w15:paraId="348353CB" w15:done="0"/>
  <w15:commentEx w15:paraId="36E5AF26" w15:done="0"/>
  <w15:commentEx w15:paraId="39A3FCB8" w15:done="0"/>
  <w15:commentEx w15:paraId="3A244BFB" w15:done="0"/>
  <w15:commentEx w15:paraId="1CEC0ECD" w15:done="0"/>
  <w15:commentEx w15:paraId="4C9D417B" w15:done="0"/>
  <w15:commentEx w15:paraId="397E0A47" w15:done="0"/>
  <w15:commentEx w15:paraId="51A93CA4" w15:done="0"/>
  <w15:commentEx w15:paraId="0BBA073A" w15:done="0"/>
  <w15:commentEx w15:paraId="5E7E120D" w15:done="0"/>
  <w15:commentEx w15:paraId="10377543" w15:done="0"/>
  <w15:commentEx w15:paraId="10F8DD4C" w15:done="0"/>
  <w15:commentEx w15:paraId="28F4B461" w15:done="0"/>
  <w15:commentEx w15:paraId="3452F4F4" w15:done="0"/>
  <w15:commentEx w15:paraId="29990B05" w15:done="0"/>
  <w15:commentEx w15:paraId="53D050C8" w15:done="0"/>
  <w15:commentEx w15:paraId="69C51C85" w15:done="0"/>
  <w15:commentEx w15:paraId="30FAAD37" w15:done="0"/>
  <w15:commentEx w15:paraId="22311603" w15:done="0"/>
  <w15:commentEx w15:paraId="6F945F84" w15:done="0"/>
  <w15:commentEx w15:paraId="3C97E9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987367" w16cex:dateUtc="2021-07-14T01:17:00Z"/>
  <w16cex:commentExtensible w16cex:durableId="24973906" w16cex:dateUtc="2021-07-13T02:56:00Z"/>
  <w16cex:commentExtensible w16cex:durableId="2446AAE0" w16cex:dateUtc="2021-05-13T00:28:00Z"/>
  <w16cex:commentExtensible w16cex:durableId="244767B5" w16cex:dateUtc="2021-05-13T13:54:00Z"/>
  <w16cex:commentExtensible w16cex:durableId="24478554" w16cex:dateUtc="2021-05-13T16:00:00Z"/>
  <w16cex:commentExtensible w16cex:durableId="2447D32F" w16cex:dateUtc="2021-05-13T21:32:00Z"/>
  <w16cex:commentExtensible w16cex:durableId="2447D60F" w16cex:dateUtc="2021-05-13T21:45:00Z"/>
  <w16cex:commentExtensible w16cex:durableId="2447D8E9" w16cex:dateUtc="2021-05-13T21:57:00Z"/>
  <w16cex:commentExtensible w16cex:durableId="2497228F" w16cex:dateUtc="2021-07-13T01:20:00Z"/>
  <w16cex:commentExtensible w16cex:durableId="2497085D" w16cex:dateUtc="2021-07-12T23:28:00Z"/>
  <w16cex:commentExtensible w16cex:durableId="244F87DB" w16cex:dateUtc="2021-05-19T17:49:00Z"/>
  <w16cex:commentExtensible w16cex:durableId="24974AA3" w16cex:dateUtc="2021-07-13T04:11:00Z"/>
  <w16cex:commentExtensible w16cex:durableId="24984A4C" w16cex:dateUtc="2021-07-13T22:22:00Z"/>
  <w16cex:commentExtensible w16cex:durableId="244F92DE" w16cex:dateUtc="2021-05-19T18:36:00Z"/>
  <w16cex:commentExtensible w16cex:durableId="2492F3FB" w16cex:dateUtc="2021-05-20T02:56:00Z"/>
  <w16cex:commentExtensible w16cex:durableId="24982455" w16cex:dateUtc="2021-07-13T19:40:00Z"/>
  <w16cex:commentExtensible w16cex:durableId="24999F5F" w16cex:dateUtc="2021-07-14T22:37:00Z"/>
  <w16cex:commentExtensible w16cex:durableId="24974F6F" w16cex:dateUtc="2021-07-13T04:31:00Z"/>
  <w16cex:commentExtensible w16cex:durableId="24998AA8" w16cex:dateUtc="2021-07-14T21:09:00Z"/>
  <w16cex:commentExtensible w16cex:durableId="24975055" w16cex:dateUtc="2021-07-13T04:35:00Z"/>
  <w16cex:commentExtensible w16cex:durableId="24974D3E" w16cex:dateUtc="2021-07-13T04:22:00Z"/>
  <w16cex:commentExtensible w16cex:durableId="2498287D" w16cex:dateUtc="2021-07-13T19:58:00Z"/>
  <w16cex:commentExtensible w16cex:durableId="2498283C" w16cex:dateUtc="2021-07-13T19:57:00Z"/>
  <w16cex:commentExtensible w16cex:durableId="24984557" w16cex:dateUtc="2021-07-13T22:01:00Z"/>
  <w16cex:commentExtensible w16cex:durableId="2496FE26" w16cex:dateUtc="2021-07-12T22:45:00Z"/>
  <w16cex:commentExtensible w16cex:durableId="24974E47" w16cex:dateUtc="2021-07-13T04:27:00Z"/>
  <w16cex:commentExtensible w16cex:durableId="249828C1" w16cex:dateUtc="2021-07-13T19:59:00Z"/>
  <w16cex:commentExtensible w16cex:durableId="2492FB22" w16cex:dateUtc="2021-07-09T21:43:00Z"/>
  <w16cex:commentExtensible w16cex:durableId="24982B38" w16cex:dateUtc="2021-07-13T20:09:00Z"/>
  <w16cex:commentExtensible w16cex:durableId="249853D6" w16cex:dateUtc="2021-07-13T23:03:00Z"/>
  <w16cex:commentExtensible w16cex:durableId="24983140" w16cex:dateUtc="2021-07-13T20:35:00Z"/>
  <w16cex:commentExtensible w16cex:durableId="249312F0" w16cex:dateUtc="2021-07-09T23:24:00Z"/>
  <w16cex:commentExtensible w16cex:durableId="24982B82" w16cex:dateUtc="2021-07-13T20:10:00Z"/>
  <w16cex:commentExtensible w16cex:durableId="2498391A" w16cex:dateUtc="2021-07-13T21:08:00Z"/>
  <w16cex:commentExtensible w16cex:durableId="24982BE3" w16cex:dateUtc="2021-07-13T20:12:00Z"/>
  <w16cex:commentExtensible w16cex:durableId="244FFE80" w16cex:dateUtc="2021-05-20T02:15:00Z"/>
  <w16cex:commentExtensible w16cex:durableId="24931693" w16cex:dateUtc="2021-07-09T23:40:00Z"/>
  <w16cex:commentExtensible w16cex:durableId="24500189" w16cex:dateUtc="2021-05-20T02:28:00Z"/>
  <w16cex:commentExtensible w16cex:durableId="2450038E" w16cex:dateUtc="2021-05-20T02:37:00Z"/>
  <w16cex:commentExtensible w16cex:durableId="245003EF" w16cex:dateUtc="2021-05-20T02:38:00Z"/>
  <w16cex:commentExtensible w16cex:durableId="245003E7" w16cex:dateUtc="2021-05-20T02:38:00Z"/>
  <w16cex:commentExtensible w16cex:durableId="24500636" w16cex:dateUtc="2021-05-20T02:48:00Z"/>
  <w16cex:commentExtensible w16cex:durableId="24500505" w16cex:dateUtc="2021-05-20T02:43:00Z"/>
  <w16cex:commentExtensible w16cex:durableId="24983785" w16cex:dateUtc="2021-07-13T21:02:00Z"/>
  <w16cex:commentExtensible w16cex:durableId="2450066D" w16cex:dateUtc="2021-05-20T02:49:00Z"/>
  <w16cex:commentExtensible w16cex:durableId="245006CB" w16cex:dateUtc="2021-05-20T02:51:00Z"/>
  <w16cex:commentExtensible w16cex:durableId="2450076F" w16cex:dateUtc="2021-05-20T02:53:00Z"/>
  <w16cex:commentExtensible w16cex:durableId="24983CBD" w16cex:dateUtc="2021-07-13T21:24:00Z"/>
  <w16cex:commentExtensible w16cex:durableId="24983CEC" w16cex:dateUtc="2021-07-13T21:25:00Z"/>
  <w16cex:commentExtensible w16cex:durableId="24983D2A" w16cex:dateUtc="2021-07-13T21:26:00Z"/>
  <w16cex:commentExtensible w16cex:durableId="24983D8B" w16cex:dateUtc="2021-07-13T21:27:00Z"/>
  <w16cex:commentExtensible w16cex:durableId="2447AE2E" w16cex:dateUtc="2021-05-13T00:23:00Z"/>
  <w16cex:commentExtensible w16cex:durableId="24500809" w16cex:dateUtc="2021-05-20T02: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50AA8AD" w16cid:durableId="24987367"/>
  <w16cid:commentId w16cid:paraId="3EC581F6" w16cid:durableId="24973906"/>
  <w16cid:commentId w16cid:paraId="270EB74B" w16cid:durableId="2446AAE0"/>
  <w16cid:commentId w16cid:paraId="06F0BDFC" w16cid:durableId="244767B5"/>
  <w16cid:commentId w16cid:paraId="4BAACBF1" w16cid:durableId="24478554"/>
  <w16cid:commentId w16cid:paraId="260C3CC4" w16cid:durableId="2447D32F"/>
  <w16cid:commentId w16cid:paraId="28B6D27E" w16cid:durableId="2447D60F"/>
  <w16cid:commentId w16cid:paraId="613FA362" w16cid:durableId="2447D8E9"/>
  <w16cid:commentId w16cid:paraId="58E54690" w16cid:durableId="2497228F"/>
  <w16cid:commentId w16cid:paraId="6ED0DE19" w16cid:durableId="2497085D"/>
  <w16cid:commentId w16cid:paraId="730F07BA" w16cid:durableId="244F87DB"/>
  <w16cid:commentId w16cid:paraId="212C0C65" w16cid:durableId="24974AA3"/>
  <w16cid:commentId w16cid:paraId="330B528F" w16cid:durableId="24984A4C"/>
  <w16cid:commentId w16cid:paraId="12499ACF" w16cid:durableId="244F92DE"/>
  <w16cid:commentId w16cid:paraId="6580DF6A" w16cid:durableId="2492F3FB"/>
  <w16cid:commentId w16cid:paraId="233DF08B" w16cid:durableId="24982455"/>
  <w16cid:commentId w16cid:paraId="0B6D8699" w16cid:durableId="24999F5F"/>
  <w16cid:commentId w16cid:paraId="1E052805" w16cid:durableId="24974F6F"/>
  <w16cid:commentId w16cid:paraId="0E54FD4F" w16cid:durableId="24998AA8"/>
  <w16cid:commentId w16cid:paraId="5DC8584C" w16cid:durableId="24975055"/>
  <w16cid:commentId w16cid:paraId="6A9A6E17" w16cid:durableId="24974D3E"/>
  <w16cid:commentId w16cid:paraId="49E5A882" w16cid:durableId="2498287D"/>
  <w16cid:commentId w16cid:paraId="36311EE1" w16cid:durableId="2498283C"/>
  <w16cid:commentId w16cid:paraId="03A77F12" w16cid:durableId="24984557"/>
  <w16cid:commentId w16cid:paraId="6978351C" w16cid:durableId="2496FE26"/>
  <w16cid:commentId w16cid:paraId="68231E6A" w16cid:durableId="24974E47"/>
  <w16cid:commentId w16cid:paraId="0E847DCD" w16cid:durableId="249828C1"/>
  <w16cid:commentId w16cid:paraId="6DF38DE3" w16cid:durableId="2492FB22"/>
  <w16cid:commentId w16cid:paraId="32B18596" w16cid:durableId="24982B38"/>
  <w16cid:commentId w16cid:paraId="3A56EACA" w16cid:durableId="249853D6"/>
  <w16cid:commentId w16cid:paraId="00C7C677" w16cid:durableId="24983140"/>
  <w16cid:commentId w16cid:paraId="5DEA4157" w16cid:durableId="249312F0"/>
  <w16cid:commentId w16cid:paraId="348353CB" w16cid:durableId="24982B82"/>
  <w16cid:commentId w16cid:paraId="36E5AF26" w16cid:durableId="2498391A"/>
  <w16cid:commentId w16cid:paraId="39A3FCB8" w16cid:durableId="24982BE3"/>
  <w16cid:commentId w16cid:paraId="3A244BFB" w16cid:durableId="244FFE80"/>
  <w16cid:commentId w16cid:paraId="1CEC0ECD" w16cid:durableId="24931693"/>
  <w16cid:commentId w16cid:paraId="4C9D417B" w16cid:durableId="24500189"/>
  <w16cid:commentId w16cid:paraId="397E0A47" w16cid:durableId="2450038E"/>
  <w16cid:commentId w16cid:paraId="51A93CA4" w16cid:durableId="245003EF"/>
  <w16cid:commentId w16cid:paraId="0BBA073A" w16cid:durableId="245003E7"/>
  <w16cid:commentId w16cid:paraId="5E7E120D" w16cid:durableId="24500636"/>
  <w16cid:commentId w16cid:paraId="10377543" w16cid:durableId="24500505"/>
  <w16cid:commentId w16cid:paraId="10F8DD4C" w16cid:durableId="24983785"/>
  <w16cid:commentId w16cid:paraId="28F4B461" w16cid:durableId="2450066D"/>
  <w16cid:commentId w16cid:paraId="3452F4F4" w16cid:durableId="245006CB"/>
  <w16cid:commentId w16cid:paraId="29990B05" w16cid:durableId="2450076F"/>
  <w16cid:commentId w16cid:paraId="53D050C8" w16cid:durableId="24983CBD"/>
  <w16cid:commentId w16cid:paraId="69C51C85" w16cid:durableId="24983CEC"/>
  <w16cid:commentId w16cid:paraId="30FAAD37" w16cid:durableId="24983D2A"/>
  <w16cid:commentId w16cid:paraId="22311603" w16cid:durableId="24983D8B"/>
  <w16cid:commentId w16cid:paraId="6F945F84" w16cid:durableId="2447AE2E"/>
  <w16cid:commentId w16cid:paraId="3C97E986" w16cid:durableId="245008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387855" w14:textId="77777777" w:rsidR="009C078D" w:rsidRDefault="009C078D" w:rsidP="00184437">
      <w:r>
        <w:separator/>
      </w:r>
    </w:p>
  </w:endnote>
  <w:endnote w:type="continuationSeparator" w:id="0">
    <w:p w14:paraId="3F23BB47" w14:textId="77777777" w:rsidR="009C078D" w:rsidRDefault="009C078D" w:rsidP="00184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inionPro-Regular">
    <w:altName w:val="Cambria"/>
    <w:panose1 w:val="00000000000000000000"/>
    <w:charset w:val="4D"/>
    <w:family w:val="auto"/>
    <w:notTrueType/>
    <w:pitch w:val="default"/>
    <w:sig w:usb0="00000003" w:usb1="00000000" w:usb2="00000000" w:usb3="00000000" w:csb0="00000001" w:csb1="00000000"/>
  </w:font>
  <w:font w:name="Lucida Grande">
    <w:altName w:val="Segoe UI"/>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auto"/>
    <w:pitch w:val="variable"/>
    <w:sig w:usb0="E00002FF" w:usb1="5000785B" w:usb2="00000000" w:usb3="00000000" w:csb0="0000019F" w:csb1="00000000"/>
  </w:font>
  <w:font w:name="Monaco">
    <w:altName w:val="Monaco"/>
    <w:charset w:val="4D"/>
    <w:family w:val="auto"/>
    <w:pitch w:val="variable"/>
    <w:sig w:usb0="A00002FF" w:usb1="500039FB" w:usb2="00000000" w:usb3="00000000" w:csb0="00000197" w:csb1="00000000"/>
  </w:font>
  <w:font w:name="Times">
    <w:altName w:val="Times"/>
    <w:panose1 w:val="020206030504050203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Times Roman">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B5D274" w14:textId="77777777" w:rsidR="006B32BD" w:rsidRDefault="006B32BD" w:rsidP="00511BD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6FDBFD9" w14:textId="77777777" w:rsidR="006B32BD" w:rsidRDefault="006B32BD" w:rsidP="009D6E8F">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929161" w14:textId="77777777" w:rsidR="006B32BD" w:rsidRDefault="006B32BD" w:rsidP="00511BD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0476406F" w14:textId="77777777" w:rsidR="006B32BD" w:rsidRDefault="006B32BD" w:rsidP="009D6E8F">
    <w:pPr>
      <w:pStyle w:val="Footer"/>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ustomXmlInsRangeStart w:id="4160" w:author="Tri Le" w:date="2021-07-08T19:35:00Z"/>
  <w:sdt>
    <w:sdtPr>
      <w:id w:val="1010337173"/>
      <w:docPartObj>
        <w:docPartGallery w:val="Page Numbers (Bottom of Page)"/>
        <w:docPartUnique/>
      </w:docPartObj>
    </w:sdtPr>
    <w:sdtEndPr>
      <w:rPr>
        <w:noProof/>
      </w:rPr>
    </w:sdtEndPr>
    <w:sdtContent>
      <w:customXmlInsRangeEnd w:id="4160"/>
      <w:p w14:paraId="75AC5426" w14:textId="7F68158F" w:rsidR="006B32BD" w:rsidRDefault="006B32BD">
        <w:pPr>
          <w:pStyle w:val="Footer"/>
          <w:jc w:val="center"/>
          <w:rPr>
            <w:ins w:id="4161" w:author="Tri Le" w:date="2021-07-08T19:35:00Z"/>
          </w:rPr>
        </w:pPr>
        <w:ins w:id="4162" w:author="Tri Le" w:date="2021-07-08T19:35:00Z">
          <w:r>
            <w:fldChar w:fldCharType="begin"/>
          </w:r>
          <w:r>
            <w:instrText xml:space="preserve"> PAGE   \* MERGEFORMAT </w:instrText>
          </w:r>
          <w:r>
            <w:fldChar w:fldCharType="separate"/>
          </w:r>
          <w:r>
            <w:rPr>
              <w:noProof/>
            </w:rPr>
            <w:t>2</w:t>
          </w:r>
          <w:r>
            <w:rPr>
              <w:noProof/>
            </w:rPr>
            <w:fldChar w:fldCharType="end"/>
          </w:r>
        </w:ins>
      </w:p>
      <w:customXmlInsRangeStart w:id="4163" w:author="Tri Le" w:date="2021-07-08T19:35:00Z"/>
    </w:sdtContent>
  </w:sdt>
  <w:customXmlInsRangeEnd w:id="4163"/>
  <w:p w14:paraId="2A9A1F37" w14:textId="77777777" w:rsidR="006B32BD" w:rsidRDefault="006B32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BFB605" w14:textId="77777777" w:rsidR="009C078D" w:rsidRDefault="009C078D" w:rsidP="00184437">
      <w:r>
        <w:separator/>
      </w:r>
    </w:p>
  </w:footnote>
  <w:footnote w:type="continuationSeparator" w:id="0">
    <w:p w14:paraId="629C03BD" w14:textId="77777777" w:rsidR="009C078D" w:rsidRDefault="009C078D" w:rsidP="001844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B316AC3"/>
    <w:multiLevelType w:val="hybridMultilevel"/>
    <w:tmpl w:val="AC62A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B824D37"/>
    <w:multiLevelType w:val="hybridMultilevel"/>
    <w:tmpl w:val="E8F823F8"/>
    <w:lvl w:ilvl="0" w:tplc="5A0267F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ri Le">
    <w15:presenceInfo w15:providerId="AD" w15:userId="S::let34568@myumanitoba.ca::8b26dca0-dbc4-4b6d-8e0e-9b9fef15ac31"/>
  </w15:person>
  <w15:person w15:author="Miguel Uyaguari">
    <w15:presenceInfo w15:providerId="AD" w15:userId="S::miguel.uyaguari@umanitoba.ca::bad6a89f-697b-4a4b-a268-c369d4fcbc8c"/>
  </w15:person>
  <w15:person w15:author="muyaguari@yahoo.com">
    <w15:presenceInfo w15:providerId="Windows Live" w15:userId="eb45e35feae055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6469"/>
    <w:rsid w:val="00001552"/>
    <w:rsid w:val="00001B70"/>
    <w:rsid w:val="00002D86"/>
    <w:rsid w:val="00004291"/>
    <w:rsid w:val="000043D0"/>
    <w:rsid w:val="00004E6C"/>
    <w:rsid w:val="00006A55"/>
    <w:rsid w:val="00012ACE"/>
    <w:rsid w:val="00012C92"/>
    <w:rsid w:val="000132AD"/>
    <w:rsid w:val="000158E3"/>
    <w:rsid w:val="000221AF"/>
    <w:rsid w:val="00022CCC"/>
    <w:rsid w:val="000259C1"/>
    <w:rsid w:val="00025D00"/>
    <w:rsid w:val="000272B5"/>
    <w:rsid w:val="00030C85"/>
    <w:rsid w:val="0003179B"/>
    <w:rsid w:val="000356AE"/>
    <w:rsid w:val="0003583F"/>
    <w:rsid w:val="0003691A"/>
    <w:rsid w:val="00036DDD"/>
    <w:rsid w:val="000404A5"/>
    <w:rsid w:val="00040E5A"/>
    <w:rsid w:val="00042C6C"/>
    <w:rsid w:val="00044E3A"/>
    <w:rsid w:val="0004526E"/>
    <w:rsid w:val="00046A77"/>
    <w:rsid w:val="00047F59"/>
    <w:rsid w:val="000500B8"/>
    <w:rsid w:val="00050940"/>
    <w:rsid w:val="00050FB6"/>
    <w:rsid w:val="00051737"/>
    <w:rsid w:val="0005242C"/>
    <w:rsid w:val="00052F35"/>
    <w:rsid w:val="00053E27"/>
    <w:rsid w:val="000561AB"/>
    <w:rsid w:val="00057E84"/>
    <w:rsid w:val="000626C5"/>
    <w:rsid w:val="0006306B"/>
    <w:rsid w:val="0006553E"/>
    <w:rsid w:val="00065ED6"/>
    <w:rsid w:val="000671D4"/>
    <w:rsid w:val="000703A5"/>
    <w:rsid w:val="00070954"/>
    <w:rsid w:val="00070AF1"/>
    <w:rsid w:val="0007110E"/>
    <w:rsid w:val="00072894"/>
    <w:rsid w:val="0007300A"/>
    <w:rsid w:val="000767E3"/>
    <w:rsid w:val="00082466"/>
    <w:rsid w:val="00082D6A"/>
    <w:rsid w:val="00083459"/>
    <w:rsid w:val="000860AC"/>
    <w:rsid w:val="00090BE0"/>
    <w:rsid w:val="00090DFB"/>
    <w:rsid w:val="00090E07"/>
    <w:rsid w:val="00092869"/>
    <w:rsid w:val="0009321A"/>
    <w:rsid w:val="00093B5D"/>
    <w:rsid w:val="00093B72"/>
    <w:rsid w:val="0009553A"/>
    <w:rsid w:val="0009586A"/>
    <w:rsid w:val="000964D1"/>
    <w:rsid w:val="000A15A4"/>
    <w:rsid w:val="000A1A0E"/>
    <w:rsid w:val="000A3344"/>
    <w:rsid w:val="000A48FC"/>
    <w:rsid w:val="000A4BC8"/>
    <w:rsid w:val="000A5CEE"/>
    <w:rsid w:val="000A65AA"/>
    <w:rsid w:val="000A77A2"/>
    <w:rsid w:val="000B00CE"/>
    <w:rsid w:val="000B1B3D"/>
    <w:rsid w:val="000B6934"/>
    <w:rsid w:val="000B72B2"/>
    <w:rsid w:val="000C0185"/>
    <w:rsid w:val="000C2552"/>
    <w:rsid w:val="000C3455"/>
    <w:rsid w:val="000C3DAB"/>
    <w:rsid w:val="000C586B"/>
    <w:rsid w:val="000C72B6"/>
    <w:rsid w:val="000C7438"/>
    <w:rsid w:val="000D013A"/>
    <w:rsid w:val="000D0946"/>
    <w:rsid w:val="000D0F71"/>
    <w:rsid w:val="000D1970"/>
    <w:rsid w:val="000D21C7"/>
    <w:rsid w:val="000D3574"/>
    <w:rsid w:val="000D50A1"/>
    <w:rsid w:val="000D5925"/>
    <w:rsid w:val="000D64B6"/>
    <w:rsid w:val="000E0C20"/>
    <w:rsid w:val="000E4769"/>
    <w:rsid w:val="000E4B6E"/>
    <w:rsid w:val="000E51DB"/>
    <w:rsid w:val="000E5D64"/>
    <w:rsid w:val="000E64A7"/>
    <w:rsid w:val="000F1DEC"/>
    <w:rsid w:val="000F354F"/>
    <w:rsid w:val="000F36A7"/>
    <w:rsid w:val="000F569A"/>
    <w:rsid w:val="000F5AED"/>
    <w:rsid w:val="000F7E0E"/>
    <w:rsid w:val="00101438"/>
    <w:rsid w:val="00101596"/>
    <w:rsid w:val="001022B3"/>
    <w:rsid w:val="00104759"/>
    <w:rsid w:val="0010696F"/>
    <w:rsid w:val="00106F4D"/>
    <w:rsid w:val="00107BCA"/>
    <w:rsid w:val="001109F2"/>
    <w:rsid w:val="00112D4D"/>
    <w:rsid w:val="001134AA"/>
    <w:rsid w:val="00115225"/>
    <w:rsid w:val="00115375"/>
    <w:rsid w:val="00116E5D"/>
    <w:rsid w:val="0012071F"/>
    <w:rsid w:val="00124F8D"/>
    <w:rsid w:val="001339CB"/>
    <w:rsid w:val="0013489D"/>
    <w:rsid w:val="00137E50"/>
    <w:rsid w:val="00143EFD"/>
    <w:rsid w:val="00145035"/>
    <w:rsid w:val="00146A2E"/>
    <w:rsid w:val="00147550"/>
    <w:rsid w:val="00147986"/>
    <w:rsid w:val="001504EF"/>
    <w:rsid w:val="00150C06"/>
    <w:rsid w:val="00150CAE"/>
    <w:rsid w:val="00151E52"/>
    <w:rsid w:val="0015269C"/>
    <w:rsid w:val="00154DCD"/>
    <w:rsid w:val="00154F33"/>
    <w:rsid w:val="00157067"/>
    <w:rsid w:val="00157329"/>
    <w:rsid w:val="001578D8"/>
    <w:rsid w:val="00157A4E"/>
    <w:rsid w:val="00160ECE"/>
    <w:rsid w:val="00160F3E"/>
    <w:rsid w:val="00162A8F"/>
    <w:rsid w:val="00163267"/>
    <w:rsid w:val="00163D05"/>
    <w:rsid w:val="00166A8D"/>
    <w:rsid w:val="00167149"/>
    <w:rsid w:val="001708D6"/>
    <w:rsid w:val="00170C2A"/>
    <w:rsid w:val="00171CDA"/>
    <w:rsid w:val="00171F97"/>
    <w:rsid w:val="00174CAA"/>
    <w:rsid w:val="0017703A"/>
    <w:rsid w:val="00177A22"/>
    <w:rsid w:val="0018074C"/>
    <w:rsid w:val="00181149"/>
    <w:rsid w:val="00181289"/>
    <w:rsid w:val="00182F10"/>
    <w:rsid w:val="00184437"/>
    <w:rsid w:val="001848CD"/>
    <w:rsid w:val="0018616D"/>
    <w:rsid w:val="00191FBA"/>
    <w:rsid w:val="0019277E"/>
    <w:rsid w:val="0019358B"/>
    <w:rsid w:val="00193E21"/>
    <w:rsid w:val="001972C5"/>
    <w:rsid w:val="001A0D82"/>
    <w:rsid w:val="001A19F3"/>
    <w:rsid w:val="001A596C"/>
    <w:rsid w:val="001A63D9"/>
    <w:rsid w:val="001A7D2B"/>
    <w:rsid w:val="001B050A"/>
    <w:rsid w:val="001B1D7C"/>
    <w:rsid w:val="001B6E5C"/>
    <w:rsid w:val="001B72B9"/>
    <w:rsid w:val="001B73F9"/>
    <w:rsid w:val="001C321D"/>
    <w:rsid w:val="001C3AC1"/>
    <w:rsid w:val="001C47FF"/>
    <w:rsid w:val="001C5225"/>
    <w:rsid w:val="001C60B3"/>
    <w:rsid w:val="001C73C0"/>
    <w:rsid w:val="001D0D74"/>
    <w:rsid w:val="001D0E1E"/>
    <w:rsid w:val="001D1BA9"/>
    <w:rsid w:val="001D1F8A"/>
    <w:rsid w:val="001D521D"/>
    <w:rsid w:val="001D5C9C"/>
    <w:rsid w:val="001D7B89"/>
    <w:rsid w:val="001E036E"/>
    <w:rsid w:val="001E1901"/>
    <w:rsid w:val="001E4832"/>
    <w:rsid w:val="001E5E38"/>
    <w:rsid w:val="001E6723"/>
    <w:rsid w:val="001E6B9F"/>
    <w:rsid w:val="001F26E5"/>
    <w:rsid w:val="001F31A6"/>
    <w:rsid w:val="001F3A8C"/>
    <w:rsid w:val="001F54F9"/>
    <w:rsid w:val="001F5D03"/>
    <w:rsid w:val="001F5EF8"/>
    <w:rsid w:val="002004C6"/>
    <w:rsid w:val="0020107C"/>
    <w:rsid w:val="002032EC"/>
    <w:rsid w:val="00204F1F"/>
    <w:rsid w:val="00205782"/>
    <w:rsid w:val="00205D0D"/>
    <w:rsid w:val="00206921"/>
    <w:rsid w:val="002123CB"/>
    <w:rsid w:val="00216C41"/>
    <w:rsid w:val="00217340"/>
    <w:rsid w:val="00221F03"/>
    <w:rsid w:val="00224B74"/>
    <w:rsid w:val="002256BB"/>
    <w:rsid w:val="0022582A"/>
    <w:rsid w:val="002260D0"/>
    <w:rsid w:val="0023115A"/>
    <w:rsid w:val="002314F3"/>
    <w:rsid w:val="00231612"/>
    <w:rsid w:val="00231F09"/>
    <w:rsid w:val="002378AA"/>
    <w:rsid w:val="00237D44"/>
    <w:rsid w:val="00243E41"/>
    <w:rsid w:val="00244F65"/>
    <w:rsid w:val="00247A8F"/>
    <w:rsid w:val="002532B0"/>
    <w:rsid w:val="00256E40"/>
    <w:rsid w:val="00256E74"/>
    <w:rsid w:val="00257689"/>
    <w:rsid w:val="00260E10"/>
    <w:rsid w:val="00261389"/>
    <w:rsid w:val="00262131"/>
    <w:rsid w:val="00264511"/>
    <w:rsid w:val="00267135"/>
    <w:rsid w:val="00272084"/>
    <w:rsid w:val="00274F6D"/>
    <w:rsid w:val="00277E3A"/>
    <w:rsid w:val="0028073F"/>
    <w:rsid w:val="002861EA"/>
    <w:rsid w:val="00291098"/>
    <w:rsid w:val="00292CB5"/>
    <w:rsid w:val="00292E63"/>
    <w:rsid w:val="00293F2E"/>
    <w:rsid w:val="00294089"/>
    <w:rsid w:val="00294BAD"/>
    <w:rsid w:val="00294EF3"/>
    <w:rsid w:val="0029731F"/>
    <w:rsid w:val="002A24D8"/>
    <w:rsid w:val="002A4896"/>
    <w:rsid w:val="002A7D04"/>
    <w:rsid w:val="002B158A"/>
    <w:rsid w:val="002B4CC4"/>
    <w:rsid w:val="002B56DC"/>
    <w:rsid w:val="002B6960"/>
    <w:rsid w:val="002B7DEB"/>
    <w:rsid w:val="002C1328"/>
    <w:rsid w:val="002C207E"/>
    <w:rsid w:val="002C28C7"/>
    <w:rsid w:val="002C323F"/>
    <w:rsid w:val="002C33AC"/>
    <w:rsid w:val="002C3D3E"/>
    <w:rsid w:val="002C57F5"/>
    <w:rsid w:val="002C61A2"/>
    <w:rsid w:val="002C6705"/>
    <w:rsid w:val="002C7C10"/>
    <w:rsid w:val="002D07DE"/>
    <w:rsid w:val="002D0C98"/>
    <w:rsid w:val="002D6A4B"/>
    <w:rsid w:val="002E3940"/>
    <w:rsid w:val="002E4391"/>
    <w:rsid w:val="002E7E1E"/>
    <w:rsid w:val="002F2E37"/>
    <w:rsid w:val="002F3257"/>
    <w:rsid w:val="002F38E2"/>
    <w:rsid w:val="002F3E29"/>
    <w:rsid w:val="002F5393"/>
    <w:rsid w:val="002F5499"/>
    <w:rsid w:val="002F5EDA"/>
    <w:rsid w:val="0030205B"/>
    <w:rsid w:val="0030458A"/>
    <w:rsid w:val="00304D10"/>
    <w:rsid w:val="003051E5"/>
    <w:rsid w:val="00306F60"/>
    <w:rsid w:val="00310854"/>
    <w:rsid w:val="00310ADA"/>
    <w:rsid w:val="003114F9"/>
    <w:rsid w:val="00312807"/>
    <w:rsid w:val="0031503C"/>
    <w:rsid w:val="00315173"/>
    <w:rsid w:val="003151CA"/>
    <w:rsid w:val="0031534A"/>
    <w:rsid w:val="003201AC"/>
    <w:rsid w:val="003205E8"/>
    <w:rsid w:val="00320E0C"/>
    <w:rsid w:val="003238BC"/>
    <w:rsid w:val="00327CFA"/>
    <w:rsid w:val="0033133D"/>
    <w:rsid w:val="00332760"/>
    <w:rsid w:val="003345AB"/>
    <w:rsid w:val="00340B6C"/>
    <w:rsid w:val="003421BD"/>
    <w:rsid w:val="003423C8"/>
    <w:rsid w:val="0034546D"/>
    <w:rsid w:val="00351218"/>
    <w:rsid w:val="003513C4"/>
    <w:rsid w:val="00352339"/>
    <w:rsid w:val="00353F2A"/>
    <w:rsid w:val="0035418B"/>
    <w:rsid w:val="00354F34"/>
    <w:rsid w:val="00355183"/>
    <w:rsid w:val="00356088"/>
    <w:rsid w:val="003566CF"/>
    <w:rsid w:val="00356EB5"/>
    <w:rsid w:val="00357FF8"/>
    <w:rsid w:val="003622CA"/>
    <w:rsid w:val="003634B3"/>
    <w:rsid w:val="003641CF"/>
    <w:rsid w:val="00364B47"/>
    <w:rsid w:val="00364DCE"/>
    <w:rsid w:val="00364F0F"/>
    <w:rsid w:val="0036586D"/>
    <w:rsid w:val="00366350"/>
    <w:rsid w:val="00366860"/>
    <w:rsid w:val="00366F91"/>
    <w:rsid w:val="003700B7"/>
    <w:rsid w:val="00373093"/>
    <w:rsid w:val="00373B15"/>
    <w:rsid w:val="003740BD"/>
    <w:rsid w:val="00374106"/>
    <w:rsid w:val="003745A2"/>
    <w:rsid w:val="00375892"/>
    <w:rsid w:val="00376961"/>
    <w:rsid w:val="0038154B"/>
    <w:rsid w:val="00382CCF"/>
    <w:rsid w:val="00386438"/>
    <w:rsid w:val="003912F7"/>
    <w:rsid w:val="003922EB"/>
    <w:rsid w:val="00392D78"/>
    <w:rsid w:val="00393031"/>
    <w:rsid w:val="00394893"/>
    <w:rsid w:val="00395F47"/>
    <w:rsid w:val="003964E1"/>
    <w:rsid w:val="0039667F"/>
    <w:rsid w:val="003966D1"/>
    <w:rsid w:val="003A2E16"/>
    <w:rsid w:val="003A537D"/>
    <w:rsid w:val="003B13AB"/>
    <w:rsid w:val="003B3829"/>
    <w:rsid w:val="003B69CF"/>
    <w:rsid w:val="003B6A34"/>
    <w:rsid w:val="003B7539"/>
    <w:rsid w:val="003C083A"/>
    <w:rsid w:val="003C2719"/>
    <w:rsid w:val="003C6617"/>
    <w:rsid w:val="003C68AF"/>
    <w:rsid w:val="003C6C13"/>
    <w:rsid w:val="003C6E66"/>
    <w:rsid w:val="003D024D"/>
    <w:rsid w:val="003D3C75"/>
    <w:rsid w:val="003D4D9C"/>
    <w:rsid w:val="003D574E"/>
    <w:rsid w:val="003E0142"/>
    <w:rsid w:val="003E115F"/>
    <w:rsid w:val="003E19BF"/>
    <w:rsid w:val="003E30D6"/>
    <w:rsid w:val="003E5921"/>
    <w:rsid w:val="003E75AF"/>
    <w:rsid w:val="003F100B"/>
    <w:rsid w:val="003F1288"/>
    <w:rsid w:val="003F166E"/>
    <w:rsid w:val="003F4002"/>
    <w:rsid w:val="003F4909"/>
    <w:rsid w:val="003F6916"/>
    <w:rsid w:val="003F748A"/>
    <w:rsid w:val="003F7D16"/>
    <w:rsid w:val="004011E2"/>
    <w:rsid w:val="00402404"/>
    <w:rsid w:val="004025A5"/>
    <w:rsid w:val="00405AA8"/>
    <w:rsid w:val="00405E03"/>
    <w:rsid w:val="004061C4"/>
    <w:rsid w:val="0040702C"/>
    <w:rsid w:val="004070A3"/>
    <w:rsid w:val="0040763E"/>
    <w:rsid w:val="00407C30"/>
    <w:rsid w:val="004108EC"/>
    <w:rsid w:val="004132CE"/>
    <w:rsid w:val="004158C0"/>
    <w:rsid w:val="004178CC"/>
    <w:rsid w:val="00420E37"/>
    <w:rsid w:val="0042584C"/>
    <w:rsid w:val="00430EF3"/>
    <w:rsid w:val="00432F76"/>
    <w:rsid w:val="00433A71"/>
    <w:rsid w:val="004340AE"/>
    <w:rsid w:val="0043463C"/>
    <w:rsid w:val="004403C3"/>
    <w:rsid w:val="0044425A"/>
    <w:rsid w:val="00447545"/>
    <w:rsid w:val="004477FB"/>
    <w:rsid w:val="00450586"/>
    <w:rsid w:val="00451632"/>
    <w:rsid w:val="00453641"/>
    <w:rsid w:val="004546D3"/>
    <w:rsid w:val="00454C60"/>
    <w:rsid w:val="00461DB7"/>
    <w:rsid w:val="00463F92"/>
    <w:rsid w:val="0046406A"/>
    <w:rsid w:val="004649F6"/>
    <w:rsid w:val="00464D22"/>
    <w:rsid w:val="004650A0"/>
    <w:rsid w:val="00465F3F"/>
    <w:rsid w:val="00466813"/>
    <w:rsid w:val="00467110"/>
    <w:rsid w:val="004700D8"/>
    <w:rsid w:val="00473274"/>
    <w:rsid w:val="00473397"/>
    <w:rsid w:val="00474492"/>
    <w:rsid w:val="00474859"/>
    <w:rsid w:val="00476678"/>
    <w:rsid w:val="00481880"/>
    <w:rsid w:val="004823EA"/>
    <w:rsid w:val="00483A38"/>
    <w:rsid w:val="0048413B"/>
    <w:rsid w:val="00484AFA"/>
    <w:rsid w:val="00484C79"/>
    <w:rsid w:val="004854B4"/>
    <w:rsid w:val="00485999"/>
    <w:rsid w:val="00486071"/>
    <w:rsid w:val="00490659"/>
    <w:rsid w:val="004927D2"/>
    <w:rsid w:val="00492DB6"/>
    <w:rsid w:val="00493801"/>
    <w:rsid w:val="004946F1"/>
    <w:rsid w:val="004960FA"/>
    <w:rsid w:val="00496D49"/>
    <w:rsid w:val="004A19F9"/>
    <w:rsid w:val="004A3A80"/>
    <w:rsid w:val="004A53A4"/>
    <w:rsid w:val="004A6498"/>
    <w:rsid w:val="004A6559"/>
    <w:rsid w:val="004B1337"/>
    <w:rsid w:val="004B3C54"/>
    <w:rsid w:val="004B4BA7"/>
    <w:rsid w:val="004B578D"/>
    <w:rsid w:val="004C1F18"/>
    <w:rsid w:val="004C2C7D"/>
    <w:rsid w:val="004C3258"/>
    <w:rsid w:val="004C4784"/>
    <w:rsid w:val="004C4D78"/>
    <w:rsid w:val="004C4F9E"/>
    <w:rsid w:val="004C573A"/>
    <w:rsid w:val="004D15CA"/>
    <w:rsid w:val="004D27FA"/>
    <w:rsid w:val="004D2875"/>
    <w:rsid w:val="004D339B"/>
    <w:rsid w:val="004D42AC"/>
    <w:rsid w:val="004E00C1"/>
    <w:rsid w:val="004E0159"/>
    <w:rsid w:val="004E1324"/>
    <w:rsid w:val="004E145A"/>
    <w:rsid w:val="004E1560"/>
    <w:rsid w:val="004E529B"/>
    <w:rsid w:val="004E5B64"/>
    <w:rsid w:val="004E69A0"/>
    <w:rsid w:val="004F05A1"/>
    <w:rsid w:val="004F2B4F"/>
    <w:rsid w:val="004F348B"/>
    <w:rsid w:val="004F3F72"/>
    <w:rsid w:val="004F44CE"/>
    <w:rsid w:val="00502610"/>
    <w:rsid w:val="00504BDD"/>
    <w:rsid w:val="005057C9"/>
    <w:rsid w:val="00506131"/>
    <w:rsid w:val="00507AFE"/>
    <w:rsid w:val="00510D86"/>
    <w:rsid w:val="00511388"/>
    <w:rsid w:val="00511BD4"/>
    <w:rsid w:val="0051202A"/>
    <w:rsid w:val="00512DDF"/>
    <w:rsid w:val="00514592"/>
    <w:rsid w:val="00514855"/>
    <w:rsid w:val="0051506E"/>
    <w:rsid w:val="005157AE"/>
    <w:rsid w:val="005157CD"/>
    <w:rsid w:val="00516CBE"/>
    <w:rsid w:val="005170F2"/>
    <w:rsid w:val="00520F5C"/>
    <w:rsid w:val="005224B8"/>
    <w:rsid w:val="005248E2"/>
    <w:rsid w:val="00524EC8"/>
    <w:rsid w:val="0053333D"/>
    <w:rsid w:val="005335C3"/>
    <w:rsid w:val="00535329"/>
    <w:rsid w:val="0053609D"/>
    <w:rsid w:val="00537435"/>
    <w:rsid w:val="00541250"/>
    <w:rsid w:val="00542A88"/>
    <w:rsid w:val="00543E4D"/>
    <w:rsid w:val="00544B6D"/>
    <w:rsid w:val="00547613"/>
    <w:rsid w:val="005476A4"/>
    <w:rsid w:val="005513FB"/>
    <w:rsid w:val="005545F1"/>
    <w:rsid w:val="0055663D"/>
    <w:rsid w:val="00557175"/>
    <w:rsid w:val="00560F6D"/>
    <w:rsid w:val="005615E8"/>
    <w:rsid w:val="00567B29"/>
    <w:rsid w:val="005723D0"/>
    <w:rsid w:val="00573465"/>
    <w:rsid w:val="00573ED2"/>
    <w:rsid w:val="0057457C"/>
    <w:rsid w:val="00576064"/>
    <w:rsid w:val="00576891"/>
    <w:rsid w:val="0057788A"/>
    <w:rsid w:val="005803CF"/>
    <w:rsid w:val="00581398"/>
    <w:rsid w:val="00582869"/>
    <w:rsid w:val="00585736"/>
    <w:rsid w:val="0059073C"/>
    <w:rsid w:val="00593CCB"/>
    <w:rsid w:val="00593FC1"/>
    <w:rsid w:val="00595769"/>
    <w:rsid w:val="005958AA"/>
    <w:rsid w:val="00595E04"/>
    <w:rsid w:val="005A08C1"/>
    <w:rsid w:val="005A1DEF"/>
    <w:rsid w:val="005A3055"/>
    <w:rsid w:val="005A36C9"/>
    <w:rsid w:val="005A403F"/>
    <w:rsid w:val="005A4D04"/>
    <w:rsid w:val="005A56BD"/>
    <w:rsid w:val="005A62DF"/>
    <w:rsid w:val="005B1A91"/>
    <w:rsid w:val="005B4CF3"/>
    <w:rsid w:val="005B4F05"/>
    <w:rsid w:val="005B5EA6"/>
    <w:rsid w:val="005B7B27"/>
    <w:rsid w:val="005C06D8"/>
    <w:rsid w:val="005C0BCA"/>
    <w:rsid w:val="005C1D59"/>
    <w:rsid w:val="005C4467"/>
    <w:rsid w:val="005C5FBA"/>
    <w:rsid w:val="005C6CDE"/>
    <w:rsid w:val="005D2210"/>
    <w:rsid w:val="005D36CE"/>
    <w:rsid w:val="005D4B0E"/>
    <w:rsid w:val="005D6C95"/>
    <w:rsid w:val="005D7B65"/>
    <w:rsid w:val="005E18A3"/>
    <w:rsid w:val="005E1BEF"/>
    <w:rsid w:val="005E4D44"/>
    <w:rsid w:val="005E569B"/>
    <w:rsid w:val="005E63AE"/>
    <w:rsid w:val="005E6491"/>
    <w:rsid w:val="005E7944"/>
    <w:rsid w:val="005F0617"/>
    <w:rsid w:val="005F2CE6"/>
    <w:rsid w:val="005F6037"/>
    <w:rsid w:val="005F62CD"/>
    <w:rsid w:val="005F6617"/>
    <w:rsid w:val="005F74C0"/>
    <w:rsid w:val="00601C35"/>
    <w:rsid w:val="00605406"/>
    <w:rsid w:val="006067AF"/>
    <w:rsid w:val="00607298"/>
    <w:rsid w:val="006108E6"/>
    <w:rsid w:val="00613BCB"/>
    <w:rsid w:val="00615C85"/>
    <w:rsid w:val="00615E7F"/>
    <w:rsid w:val="006168E2"/>
    <w:rsid w:val="00616A2E"/>
    <w:rsid w:val="00620937"/>
    <w:rsid w:val="00621B1D"/>
    <w:rsid w:val="0062207D"/>
    <w:rsid w:val="0062211F"/>
    <w:rsid w:val="006246DE"/>
    <w:rsid w:val="006265E6"/>
    <w:rsid w:val="0062750F"/>
    <w:rsid w:val="00627DB5"/>
    <w:rsid w:val="00630967"/>
    <w:rsid w:val="00632D6F"/>
    <w:rsid w:val="00633A01"/>
    <w:rsid w:val="00633B03"/>
    <w:rsid w:val="00633C06"/>
    <w:rsid w:val="00633DCA"/>
    <w:rsid w:val="00634993"/>
    <w:rsid w:val="006350E5"/>
    <w:rsid w:val="00636FE3"/>
    <w:rsid w:val="00640024"/>
    <w:rsid w:val="00641CB0"/>
    <w:rsid w:val="00643D9B"/>
    <w:rsid w:val="00644527"/>
    <w:rsid w:val="00654AE7"/>
    <w:rsid w:val="006572A8"/>
    <w:rsid w:val="00660B86"/>
    <w:rsid w:val="00660E2A"/>
    <w:rsid w:val="006625D4"/>
    <w:rsid w:val="0066356A"/>
    <w:rsid w:val="00663CF5"/>
    <w:rsid w:val="00663E2B"/>
    <w:rsid w:val="006655B5"/>
    <w:rsid w:val="006657A5"/>
    <w:rsid w:val="006669E7"/>
    <w:rsid w:val="00672823"/>
    <w:rsid w:val="006753FB"/>
    <w:rsid w:val="0067653F"/>
    <w:rsid w:val="00676A5F"/>
    <w:rsid w:val="00680DF3"/>
    <w:rsid w:val="00680FAD"/>
    <w:rsid w:val="0068179C"/>
    <w:rsid w:val="00684917"/>
    <w:rsid w:val="00685DF0"/>
    <w:rsid w:val="00692C8C"/>
    <w:rsid w:val="006968AF"/>
    <w:rsid w:val="006A0D5C"/>
    <w:rsid w:val="006A109C"/>
    <w:rsid w:val="006A1EE4"/>
    <w:rsid w:val="006A4046"/>
    <w:rsid w:val="006A5527"/>
    <w:rsid w:val="006B0858"/>
    <w:rsid w:val="006B24D3"/>
    <w:rsid w:val="006B32BD"/>
    <w:rsid w:val="006B378D"/>
    <w:rsid w:val="006B5A19"/>
    <w:rsid w:val="006B6D24"/>
    <w:rsid w:val="006C2906"/>
    <w:rsid w:val="006C3D65"/>
    <w:rsid w:val="006C7F58"/>
    <w:rsid w:val="006D2510"/>
    <w:rsid w:val="006D3C52"/>
    <w:rsid w:val="006D50E3"/>
    <w:rsid w:val="006D69C7"/>
    <w:rsid w:val="006E0C33"/>
    <w:rsid w:val="006E14D9"/>
    <w:rsid w:val="006E1904"/>
    <w:rsid w:val="006E2AAD"/>
    <w:rsid w:val="006E3708"/>
    <w:rsid w:val="006E4589"/>
    <w:rsid w:val="006E525E"/>
    <w:rsid w:val="006E6AB4"/>
    <w:rsid w:val="006F3FAA"/>
    <w:rsid w:val="006F4472"/>
    <w:rsid w:val="006F5D4B"/>
    <w:rsid w:val="006F6E70"/>
    <w:rsid w:val="00701258"/>
    <w:rsid w:val="00701785"/>
    <w:rsid w:val="007026DE"/>
    <w:rsid w:val="00703C98"/>
    <w:rsid w:val="00704651"/>
    <w:rsid w:val="00706336"/>
    <w:rsid w:val="00706E9D"/>
    <w:rsid w:val="00707801"/>
    <w:rsid w:val="00714939"/>
    <w:rsid w:val="00714991"/>
    <w:rsid w:val="00716CE4"/>
    <w:rsid w:val="00717127"/>
    <w:rsid w:val="00717EFF"/>
    <w:rsid w:val="0072519B"/>
    <w:rsid w:val="0072519C"/>
    <w:rsid w:val="007278CE"/>
    <w:rsid w:val="00733341"/>
    <w:rsid w:val="007344F2"/>
    <w:rsid w:val="00735B26"/>
    <w:rsid w:val="00740D8A"/>
    <w:rsid w:val="00742139"/>
    <w:rsid w:val="007421FB"/>
    <w:rsid w:val="00745632"/>
    <w:rsid w:val="00750B8D"/>
    <w:rsid w:val="00751C85"/>
    <w:rsid w:val="00756C8C"/>
    <w:rsid w:val="0075749E"/>
    <w:rsid w:val="0076034C"/>
    <w:rsid w:val="00760FC5"/>
    <w:rsid w:val="007618D5"/>
    <w:rsid w:val="00763507"/>
    <w:rsid w:val="00765374"/>
    <w:rsid w:val="00767D9B"/>
    <w:rsid w:val="00770EB2"/>
    <w:rsid w:val="0077117E"/>
    <w:rsid w:val="0077254E"/>
    <w:rsid w:val="0077301E"/>
    <w:rsid w:val="0077327F"/>
    <w:rsid w:val="00774959"/>
    <w:rsid w:val="00775A77"/>
    <w:rsid w:val="00775B33"/>
    <w:rsid w:val="00780250"/>
    <w:rsid w:val="00780474"/>
    <w:rsid w:val="00782820"/>
    <w:rsid w:val="00782E88"/>
    <w:rsid w:val="0078303B"/>
    <w:rsid w:val="00783E9B"/>
    <w:rsid w:val="007851C2"/>
    <w:rsid w:val="00786FC6"/>
    <w:rsid w:val="0079008C"/>
    <w:rsid w:val="00790D75"/>
    <w:rsid w:val="00791E09"/>
    <w:rsid w:val="00793E42"/>
    <w:rsid w:val="007943D2"/>
    <w:rsid w:val="0079680A"/>
    <w:rsid w:val="007979C8"/>
    <w:rsid w:val="007A1720"/>
    <w:rsid w:val="007A1E08"/>
    <w:rsid w:val="007A44F9"/>
    <w:rsid w:val="007A551C"/>
    <w:rsid w:val="007A5D83"/>
    <w:rsid w:val="007B0683"/>
    <w:rsid w:val="007B1240"/>
    <w:rsid w:val="007B55D8"/>
    <w:rsid w:val="007B57BD"/>
    <w:rsid w:val="007B5EAE"/>
    <w:rsid w:val="007C1A26"/>
    <w:rsid w:val="007C2809"/>
    <w:rsid w:val="007C3F2B"/>
    <w:rsid w:val="007C4AD0"/>
    <w:rsid w:val="007C68DC"/>
    <w:rsid w:val="007C7A48"/>
    <w:rsid w:val="007D2F28"/>
    <w:rsid w:val="007D4928"/>
    <w:rsid w:val="007D51D5"/>
    <w:rsid w:val="007D6948"/>
    <w:rsid w:val="007E14B0"/>
    <w:rsid w:val="007E1A98"/>
    <w:rsid w:val="007E3A01"/>
    <w:rsid w:val="007E3F36"/>
    <w:rsid w:val="007E491D"/>
    <w:rsid w:val="007E4AB6"/>
    <w:rsid w:val="007E683E"/>
    <w:rsid w:val="007E77B2"/>
    <w:rsid w:val="007F0B03"/>
    <w:rsid w:val="007F13F1"/>
    <w:rsid w:val="007F16AB"/>
    <w:rsid w:val="007F3286"/>
    <w:rsid w:val="007F6B94"/>
    <w:rsid w:val="0080067B"/>
    <w:rsid w:val="0080200D"/>
    <w:rsid w:val="00802176"/>
    <w:rsid w:val="0080341B"/>
    <w:rsid w:val="0080494E"/>
    <w:rsid w:val="008050AA"/>
    <w:rsid w:val="00806636"/>
    <w:rsid w:val="00810001"/>
    <w:rsid w:val="00810A10"/>
    <w:rsid w:val="00812678"/>
    <w:rsid w:val="00814EF8"/>
    <w:rsid w:val="00817F7E"/>
    <w:rsid w:val="008206AF"/>
    <w:rsid w:val="0082104A"/>
    <w:rsid w:val="0082454E"/>
    <w:rsid w:val="00825D6B"/>
    <w:rsid w:val="00833DCA"/>
    <w:rsid w:val="0083707F"/>
    <w:rsid w:val="00841528"/>
    <w:rsid w:val="008420C3"/>
    <w:rsid w:val="00843C16"/>
    <w:rsid w:val="008449F5"/>
    <w:rsid w:val="00844FC2"/>
    <w:rsid w:val="0084663D"/>
    <w:rsid w:val="00846B20"/>
    <w:rsid w:val="0085305B"/>
    <w:rsid w:val="00854DFF"/>
    <w:rsid w:val="00854E31"/>
    <w:rsid w:val="0085516F"/>
    <w:rsid w:val="00855A9F"/>
    <w:rsid w:val="00862652"/>
    <w:rsid w:val="00862B22"/>
    <w:rsid w:val="00862D88"/>
    <w:rsid w:val="008635B2"/>
    <w:rsid w:val="008636F1"/>
    <w:rsid w:val="008656CA"/>
    <w:rsid w:val="008678B9"/>
    <w:rsid w:val="00871A7C"/>
    <w:rsid w:val="00872E4B"/>
    <w:rsid w:val="0087401B"/>
    <w:rsid w:val="008766EF"/>
    <w:rsid w:val="008801B3"/>
    <w:rsid w:val="008803C2"/>
    <w:rsid w:val="00881728"/>
    <w:rsid w:val="008833C7"/>
    <w:rsid w:val="00884F2D"/>
    <w:rsid w:val="00884FEB"/>
    <w:rsid w:val="0088570A"/>
    <w:rsid w:val="0088586C"/>
    <w:rsid w:val="00886E3C"/>
    <w:rsid w:val="00887AFB"/>
    <w:rsid w:val="008905EE"/>
    <w:rsid w:val="00890A17"/>
    <w:rsid w:val="00892A3D"/>
    <w:rsid w:val="00892D62"/>
    <w:rsid w:val="0089638E"/>
    <w:rsid w:val="008A2E4E"/>
    <w:rsid w:val="008B5509"/>
    <w:rsid w:val="008B5D81"/>
    <w:rsid w:val="008B5E7F"/>
    <w:rsid w:val="008B6922"/>
    <w:rsid w:val="008C0371"/>
    <w:rsid w:val="008C18E0"/>
    <w:rsid w:val="008C1BE2"/>
    <w:rsid w:val="008C2158"/>
    <w:rsid w:val="008C3895"/>
    <w:rsid w:val="008C3A98"/>
    <w:rsid w:val="008C3C85"/>
    <w:rsid w:val="008C454F"/>
    <w:rsid w:val="008C483D"/>
    <w:rsid w:val="008C5A89"/>
    <w:rsid w:val="008C7886"/>
    <w:rsid w:val="008C7D1D"/>
    <w:rsid w:val="008D24AF"/>
    <w:rsid w:val="008D309E"/>
    <w:rsid w:val="008D33AC"/>
    <w:rsid w:val="008D76BF"/>
    <w:rsid w:val="008D77D1"/>
    <w:rsid w:val="008E01E0"/>
    <w:rsid w:val="008E1459"/>
    <w:rsid w:val="008E331B"/>
    <w:rsid w:val="008E3D93"/>
    <w:rsid w:val="008E5138"/>
    <w:rsid w:val="008E5BC7"/>
    <w:rsid w:val="008F2584"/>
    <w:rsid w:val="008F2E22"/>
    <w:rsid w:val="008F40A3"/>
    <w:rsid w:val="008F447D"/>
    <w:rsid w:val="008F6E93"/>
    <w:rsid w:val="008F7417"/>
    <w:rsid w:val="008F788F"/>
    <w:rsid w:val="009005BB"/>
    <w:rsid w:val="00901F34"/>
    <w:rsid w:val="00904259"/>
    <w:rsid w:val="00904454"/>
    <w:rsid w:val="009074F8"/>
    <w:rsid w:val="00907599"/>
    <w:rsid w:val="00907A64"/>
    <w:rsid w:val="009108F6"/>
    <w:rsid w:val="00910A31"/>
    <w:rsid w:val="0091171B"/>
    <w:rsid w:val="009120BF"/>
    <w:rsid w:val="0091234D"/>
    <w:rsid w:val="0091416F"/>
    <w:rsid w:val="00914C36"/>
    <w:rsid w:val="0092196B"/>
    <w:rsid w:val="0092363D"/>
    <w:rsid w:val="00923A2B"/>
    <w:rsid w:val="00923B3D"/>
    <w:rsid w:val="0092425E"/>
    <w:rsid w:val="00924477"/>
    <w:rsid w:val="00926B3D"/>
    <w:rsid w:val="0092740A"/>
    <w:rsid w:val="00930C5F"/>
    <w:rsid w:val="00931E4B"/>
    <w:rsid w:val="009328DA"/>
    <w:rsid w:val="00932C09"/>
    <w:rsid w:val="009338B9"/>
    <w:rsid w:val="0093673F"/>
    <w:rsid w:val="00936965"/>
    <w:rsid w:val="00941543"/>
    <w:rsid w:val="00945A11"/>
    <w:rsid w:val="00952B2C"/>
    <w:rsid w:val="00957FE6"/>
    <w:rsid w:val="00960527"/>
    <w:rsid w:val="00961A16"/>
    <w:rsid w:val="00962E1A"/>
    <w:rsid w:val="009630AD"/>
    <w:rsid w:val="00963590"/>
    <w:rsid w:val="00964974"/>
    <w:rsid w:val="00965CD8"/>
    <w:rsid w:val="009661B6"/>
    <w:rsid w:val="00970D2C"/>
    <w:rsid w:val="00972562"/>
    <w:rsid w:val="009746F3"/>
    <w:rsid w:val="00974EB7"/>
    <w:rsid w:val="009802CD"/>
    <w:rsid w:val="00980B0E"/>
    <w:rsid w:val="00980B76"/>
    <w:rsid w:val="00981CF1"/>
    <w:rsid w:val="0098228C"/>
    <w:rsid w:val="00984C7C"/>
    <w:rsid w:val="0098607F"/>
    <w:rsid w:val="009931CC"/>
    <w:rsid w:val="0099505F"/>
    <w:rsid w:val="009968AD"/>
    <w:rsid w:val="0099720F"/>
    <w:rsid w:val="0099774A"/>
    <w:rsid w:val="009A010D"/>
    <w:rsid w:val="009A035E"/>
    <w:rsid w:val="009A0D58"/>
    <w:rsid w:val="009A232A"/>
    <w:rsid w:val="009A2378"/>
    <w:rsid w:val="009A3795"/>
    <w:rsid w:val="009A3A4D"/>
    <w:rsid w:val="009A5CD6"/>
    <w:rsid w:val="009B101B"/>
    <w:rsid w:val="009B2E84"/>
    <w:rsid w:val="009B4DB7"/>
    <w:rsid w:val="009C0032"/>
    <w:rsid w:val="009C0112"/>
    <w:rsid w:val="009C0734"/>
    <w:rsid w:val="009C078D"/>
    <w:rsid w:val="009C1147"/>
    <w:rsid w:val="009C1CAC"/>
    <w:rsid w:val="009C7463"/>
    <w:rsid w:val="009C77FC"/>
    <w:rsid w:val="009D001C"/>
    <w:rsid w:val="009D00F7"/>
    <w:rsid w:val="009D1878"/>
    <w:rsid w:val="009D1E90"/>
    <w:rsid w:val="009D4093"/>
    <w:rsid w:val="009D6E8F"/>
    <w:rsid w:val="009E0076"/>
    <w:rsid w:val="009E0B6C"/>
    <w:rsid w:val="009E1CF1"/>
    <w:rsid w:val="009E37B9"/>
    <w:rsid w:val="009F0313"/>
    <w:rsid w:val="009F10A2"/>
    <w:rsid w:val="009F1CA4"/>
    <w:rsid w:val="009F2F0E"/>
    <w:rsid w:val="009F2FFC"/>
    <w:rsid w:val="00A00F0E"/>
    <w:rsid w:val="00A0329E"/>
    <w:rsid w:val="00A03B24"/>
    <w:rsid w:val="00A073C1"/>
    <w:rsid w:val="00A07FC4"/>
    <w:rsid w:val="00A10912"/>
    <w:rsid w:val="00A12B6C"/>
    <w:rsid w:val="00A173C7"/>
    <w:rsid w:val="00A210DF"/>
    <w:rsid w:val="00A23ABE"/>
    <w:rsid w:val="00A255B5"/>
    <w:rsid w:val="00A26807"/>
    <w:rsid w:val="00A33724"/>
    <w:rsid w:val="00A34302"/>
    <w:rsid w:val="00A3585B"/>
    <w:rsid w:val="00A36D2D"/>
    <w:rsid w:val="00A3715E"/>
    <w:rsid w:val="00A3792B"/>
    <w:rsid w:val="00A40070"/>
    <w:rsid w:val="00A43134"/>
    <w:rsid w:val="00A431C0"/>
    <w:rsid w:val="00A44A80"/>
    <w:rsid w:val="00A507C7"/>
    <w:rsid w:val="00A51753"/>
    <w:rsid w:val="00A540A6"/>
    <w:rsid w:val="00A546F0"/>
    <w:rsid w:val="00A55FB6"/>
    <w:rsid w:val="00A56638"/>
    <w:rsid w:val="00A57DAA"/>
    <w:rsid w:val="00A612F4"/>
    <w:rsid w:val="00A61AD4"/>
    <w:rsid w:val="00A61D38"/>
    <w:rsid w:val="00A637F7"/>
    <w:rsid w:val="00A6470C"/>
    <w:rsid w:val="00A65376"/>
    <w:rsid w:val="00A66407"/>
    <w:rsid w:val="00A67B43"/>
    <w:rsid w:val="00A70EE4"/>
    <w:rsid w:val="00A73325"/>
    <w:rsid w:val="00A7360E"/>
    <w:rsid w:val="00A74DF5"/>
    <w:rsid w:val="00A756D8"/>
    <w:rsid w:val="00A7795B"/>
    <w:rsid w:val="00A77E1B"/>
    <w:rsid w:val="00A80CDA"/>
    <w:rsid w:val="00A81DEA"/>
    <w:rsid w:val="00A84EFC"/>
    <w:rsid w:val="00A85FAE"/>
    <w:rsid w:val="00A875E5"/>
    <w:rsid w:val="00A93F63"/>
    <w:rsid w:val="00A95643"/>
    <w:rsid w:val="00AA4159"/>
    <w:rsid w:val="00AA4624"/>
    <w:rsid w:val="00AA7DE8"/>
    <w:rsid w:val="00AB0E14"/>
    <w:rsid w:val="00AB11BD"/>
    <w:rsid w:val="00AB31F2"/>
    <w:rsid w:val="00AB421C"/>
    <w:rsid w:val="00AB4564"/>
    <w:rsid w:val="00AB55E1"/>
    <w:rsid w:val="00AB58FB"/>
    <w:rsid w:val="00AB5B42"/>
    <w:rsid w:val="00AB6530"/>
    <w:rsid w:val="00AC0542"/>
    <w:rsid w:val="00AC2D19"/>
    <w:rsid w:val="00AC3753"/>
    <w:rsid w:val="00AC5F50"/>
    <w:rsid w:val="00AC65DB"/>
    <w:rsid w:val="00AC66CA"/>
    <w:rsid w:val="00AC7D4B"/>
    <w:rsid w:val="00AD0172"/>
    <w:rsid w:val="00AD0793"/>
    <w:rsid w:val="00AD0B11"/>
    <w:rsid w:val="00AD1561"/>
    <w:rsid w:val="00AD1598"/>
    <w:rsid w:val="00AD3047"/>
    <w:rsid w:val="00AD373B"/>
    <w:rsid w:val="00AD5DF8"/>
    <w:rsid w:val="00AD60A8"/>
    <w:rsid w:val="00AD7BED"/>
    <w:rsid w:val="00AD7F3D"/>
    <w:rsid w:val="00AE11BF"/>
    <w:rsid w:val="00AE29ED"/>
    <w:rsid w:val="00AE2BC0"/>
    <w:rsid w:val="00AE6585"/>
    <w:rsid w:val="00AE67E4"/>
    <w:rsid w:val="00AE681F"/>
    <w:rsid w:val="00AF0C70"/>
    <w:rsid w:val="00AF194A"/>
    <w:rsid w:val="00AF205A"/>
    <w:rsid w:val="00AF5020"/>
    <w:rsid w:val="00AF6CD0"/>
    <w:rsid w:val="00AF70BB"/>
    <w:rsid w:val="00B006C0"/>
    <w:rsid w:val="00B0654D"/>
    <w:rsid w:val="00B07528"/>
    <w:rsid w:val="00B07B8D"/>
    <w:rsid w:val="00B121CD"/>
    <w:rsid w:val="00B12319"/>
    <w:rsid w:val="00B13ED3"/>
    <w:rsid w:val="00B15473"/>
    <w:rsid w:val="00B1620C"/>
    <w:rsid w:val="00B16850"/>
    <w:rsid w:val="00B16A1D"/>
    <w:rsid w:val="00B17AA7"/>
    <w:rsid w:val="00B231F4"/>
    <w:rsid w:val="00B23824"/>
    <w:rsid w:val="00B2490F"/>
    <w:rsid w:val="00B26BC6"/>
    <w:rsid w:val="00B26E05"/>
    <w:rsid w:val="00B27584"/>
    <w:rsid w:val="00B27C70"/>
    <w:rsid w:val="00B30102"/>
    <w:rsid w:val="00B304DD"/>
    <w:rsid w:val="00B318DF"/>
    <w:rsid w:val="00B33419"/>
    <w:rsid w:val="00B35FDE"/>
    <w:rsid w:val="00B37229"/>
    <w:rsid w:val="00B41556"/>
    <w:rsid w:val="00B444FF"/>
    <w:rsid w:val="00B46DA8"/>
    <w:rsid w:val="00B4751C"/>
    <w:rsid w:val="00B50178"/>
    <w:rsid w:val="00B51005"/>
    <w:rsid w:val="00B5151F"/>
    <w:rsid w:val="00B5363C"/>
    <w:rsid w:val="00B54E60"/>
    <w:rsid w:val="00B57583"/>
    <w:rsid w:val="00B60068"/>
    <w:rsid w:val="00B60C30"/>
    <w:rsid w:val="00B61A40"/>
    <w:rsid w:val="00B62C09"/>
    <w:rsid w:val="00B62C7E"/>
    <w:rsid w:val="00B6584F"/>
    <w:rsid w:val="00B65FCB"/>
    <w:rsid w:val="00B67B19"/>
    <w:rsid w:val="00B70F58"/>
    <w:rsid w:val="00B74724"/>
    <w:rsid w:val="00B74D42"/>
    <w:rsid w:val="00B814AD"/>
    <w:rsid w:val="00B82677"/>
    <w:rsid w:val="00B84890"/>
    <w:rsid w:val="00B86316"/>
    <w:rsid w:val="00B90EDE"/>
    <w:rsid w:val="00B9130C"/>
    <w:rsid w:val="00B9173B"/>
    <w:rsid w:val="00B91B0E"/>
    <w:rsid w:val="00B93FFC"/>
    <w:rsid w:val="00B95B8B"/>
    <w:rsid w:val="00B95F5D"/>
    <w:rsid w:val="00BA0DA8"/>
    <w:rsid w:val="00BA29C9"/>
    <w:rsid w:val="00BA3270"/>
    <w:rsid w:val="00BA4059"/>
    <w:rsid w:val="00BA4688"/>
    <w:rsid w:val="00BA508E"/>
    <w:rsid w:val="00BA6183"/>
    <w:rsid w:val="00BA6FEA"/>
    <w:rsid w:val="00BA7568"/>
    <w:rsid w:val="00BA7B97"/>
    <w:rsid w:val="00BB0A64"/>
    <w:rsid w:val="00BB1A8F"/>
    <w:rsid w:val="00BB238D"/>
    <w:rsid w:val="00BB5F96"/>
    <w:rsid w:val="00BB7F82"/>
    <w:rsid w:val="00BC0EF0"/>
    <w:rsid w:val="00BC1635"/>
    <w:rsid w:val="00BC1CA9"/>
    <w:rsid w:val="00BC3848"/>
    <w:rsid w:val="00BC416F"/>
    <w:rsid w:val="00BC59A4"/>
    <w:rsid w:val="00BC65CB"/>
    <w:rsid w:val="00BC677F"/>
    <w:rsid w:val="00BC6DAD"/>
    <w:rsid w:val="00BC711A"/>
    <w:rsid w:val="00BC7451"/>
    <w:rsid w:val="00BC75E8"/>
    <w:rsid w:val="00BD0317"/>
    <w:rsid w:val="00BD265E"/>
    <w:rsid w:val="00BD39F3"/>
    <w:rsid w:val="00BE0B57"/>
    <w:rsid w:val="00BE215E"/>
    <w:rsid w:val="00BE2681"/>
    <w:rsid w:val="00BE57DB"/>
    <w:rsid w:val="00BE5A9D"/>
    <w:rsid w:val="00BF0CEA"/>
    <w:rsid w:val="00BF0FF6"/>
    <w:rsid w:val="00BF1BC1"/>
    <w:rsid w:val="00BF303C"/>
    <w:rsid w:val="00BF3794"/>
    <w:rsid w:val="00BF48BB"/>
    <w:rsid w:val="00BF5210"/>
    <w:rsid w:val="00BF5991"/>
    <w:rsid w:val="00BF6127"/>
    <w:rsid w:val="00BF65AC"/>
    <w:rsid w:val="00C00662"/>
    <w:rsid w:val="00C0081E"/>
    <w:rsid w:val="00C02BD0"/>
    <w:rsid w:val="00C04772"/>
    <w:rsid w:val="00C052ED"/>
    <w:rsid w:val="00C05B5B"/>
    <w:rsid w:val="00C0712C"/>
    <w:rsid w:val="00C104DA"/>
    <w:rsid w:val="00C11588"/>
    <w:rsid w:val="00C11DBC"/>
    <w:rsid w:val="00C1420E"/>
    <w:rsid w:val="00C16A1F"/>
    <w:rsid w:val="00C20B5D"/>
    <w:rsid w:val="00C247D0"/>
    <w:rsid w:val="00C24A6D"/>
    <w:rsid w:val="00C24E62"/>
    <w:rsid w:val="00C3275E"/>
    <w:rsid w:val="00C327A9"/>
    <w:rsid w:val="00C32A64"/>
    <w:rsid w:val="00C34CDD"/>
    <w:rsid w:val="00C35C45"/>
    <w:rsid w:val="00C36A73"/>
    <w:rsid w:val="00C37006"/>
    <w:rsid w:val="00C415B3"/>
    <w:rsid w:val="00C432D7"/>
    <w:rsid w:val="00C43453"/>
    <w:rsid w:val="00C45651"/>
    <w:rsid w:val="00C46985"/>
    <w:rsid w:val="00C50BE6"/>
    <w:rsid w:val="00C5203D"/>
    <w:rsid w:val="00C56B01"/>
    <w:rsid w:val="00C572AD"/>
    <w:rsid w:val="00C60048"/>
    <w:rsid w:val="00C65240"/>
    <w:rsid w:val="00C65341"/>
    <w:rsid w:val="00C663A3"/>
    <w:rsid w:val="00C6643E"/>
    <w:rsid w:val="00C6724F"/>
    <w:rsid w:val="00C72870"/>
    <w:rsid w:val="00C73B9E"/>
    <w:rsid w:val="00C75C5C"/>
    <w:rsid w:val="00C818F0"/>
    <w:rsid w:val="00C82529"/>
    <w:rsid w:val="00C82643"/>
    <w:rsid w:val="00C83306"/>
    <w:rsid w:val="00C84119"/>
    <w:rsid w:val="00C842C2"/>
    <w:rsid w:val="00C871E1"/>
    <w:rsid w:val="00C8728C"/>
    <w:rsid w:val="00C914C0"/>
    <w:rsid w:val="00C9351E"/>
    <w:rsid w:val="00C935DD"/>
    <w:rsid w:val="00C944E7"/>
    <w:rsid w:val="00C9712E"/>
    <w:rsid w:val="00C979CD"/>
    <w:rsid w:val="00CA0F11"/>
    <w:rsid w:val="00CA11C0"/>
    <w:rsid w:val="00CA38EA"/>
    <w:rsid w:val="00CA60E7"/>
    <w:rsid w:val="00CA6469"/>
    <w:rsid w:val="00CB22AA"/>
    <w:rsid w:val="00CB3148"/>
    <w:rsid w:val="00CB335D"/>
    <w:rsid w:val="00CB50A8"/>
    <w:rsid w:val="00CB5CBC"/>
    <w:rsid w:val="00CB6FAD"/>
    <w:rsid w:val="00CB7ABC"/>
    <w:rsid w:val="00CB7FA9"/>
    <w:rsid w:val="00CC2A4A"/>
    <w:rsid w:val="00CC5AAF"/>
    <w:rsid w:val="00CC6AAB"/>
    <w:rsid w:val="00CD0F33"/>
    <w:rsid w:val="00CD2BE1"/>
    <w:rsid w:val="00CD5B01"/>
    <w:rsid w:val="00CE66CC"/>
    <w:rsid w:val="00CE705F"/>
    <w:rsid w:val="00CE7BC3"/>
    <w:rsid w:val="00CF0A4B"/>
    <w:rsid w:val="00CF3656"/>
    <w:rsid w:val="00CF3F6B"/>
    <w:rsid w:val="00CF5070"/>
    <w:rsid w:val="00CF6599"/>
    <w:rsid w:val="00D01FAD"/>
    <w:rsid w:val="00D036D2"/>
    <w:rsid w:val="00D046AD"/>
    <w:rsid w:val="00D059DC"/>
    <w:rsid w:val="00D11293"/>
    <w:rsid w:val="00D12B1F"/>
    <w:rsid w:val="00D15EA4"/>
    <w:rsid w:val="00D20193"/>
    <w:rsid w:val="00D21EA4"/>
    <w:rsid w:val="00D22C26"/>
    <w:rsid w:val="00D22C90"/>
    <w:rsid w:val="00D24D6A"/>
    <w:rsid w:val="00D25421"/>
    <w:rsid w:val="00D271CE"/>
    <w:rsid w:val="00D34190"/>
    <w:rsid w:val="00D36F2C"/>
    <w:rsid w:val="00D3766D"/>
    <w:rsid w:val="00D423EA"/>
    <w:rsid w:val="00D4257E"/>
    <w:rsid w:val="00D44EAF"/>
    <w:rsid w:val="00D45C78"/>
    <w:rsid w:val="00D45D51"/>
    <w:rsid w:val="00D52A88"/>
    <w:rsid w:val="00D53835"/>
    <w:rsid w:val="00D54FE9"/>
    <w:rsid w:val="00D563EC"/>
    <w:rsid w:val="00D57E88"/>
    <w:rsid w:val="00D60328"/>
    <w:rsid w:val="00D60744"/>
    <w:rsid w:val="00D6109D"/>
    <w:rsid w:val="00D61479"/>
    <w:rsid w:val="00D626A0"/>
    <w:rsid w:val="00D65436"/>
    <w:rsid w:val="00D670AE"/>
    <w:rsid w:val="00D6788A"/>
    <w:rsid w:val="00D72881"/>
    <w:rsid w:val="00D72D81"/>
    <w:rsid w:val="00D73055"/>
    <w:rsid w:val="00D734F2"/>
    <w:rsid w:val="00D75516"/>
    <w:rsid w:val="00D805EB"/>
    <w:rsid w:val="00D82580"/>
    <w:rsid w:val="00D8262E"/>
    <w:rsid w:val="00D83C68"/>
    <w:rsid w:val="00D842A0"/>
    <w:rsid w:val="00D87C79"/>
    <w:rsid w:val="00D911FC"/>
    <w:rsid w:val="00D91C11"/>
    <w:rsid w:val="00D939CD"/>
    <w:rsid w:val="00D9505C"/>
    <w:rsid w:val="00D96766"/>
    <w:rsid w:val="00D9785A"/>
    <w:rsid w:val="00D97999"/>
    <w:rsid w:val="00DA1A41"/>
    <w:rsid w:val="00DA3733"/>
    <w:rsid w:val="00DA4C35"/>
    <w:rsid w:val="00DA4C8C"/>
    <w:rsid w:val="00DA65B3"/>
    <w:rsid w:val="00DA6B87"/>
    <w:rsid w:val="00DA6D7C"/>
    <w:rsid w:val="00DB3AA7"/>
    <w:rsid w:val="00DB3BF6"/>
    <w:rsid w:val="00DB4FE2"/>
    <w:rsid w:val="00DB7EDB"/>
    <w:rsid w:val="00DC4582"/>
    <w:rsid w:val="00DC58A6"/>
    <w:rsid w:val="00DC7A62"/>
    <w:rsid w:val="00DD0D91"/>
    <w:rsid w:val="00DD19D3"/>
    <w:rsid w:val="00DD41DA"/>
    <w:rsid w:val="00DD5568"/>
    <w:rsid w:val="00DD5C57"/>
    <w:rsid w:val="00DE0B50"/>
    <w:rsid w:val="00DE20A0"/>
    <w:rsid w:val="00DE3B97"/>
    <w:rsid w:val="00DE5E35"/>
    <w:rsid w:val="00DE6639"/>
    <w:rsid w:val="00DF2306"/>
    <w:rsid w:val="00DF757B"/>
    <w:rsid w:val="00DF798B"/>
    <w:rsid w:val="00DF7D94"/>
    <w:rsid w:val="00E00CF8"/>
    <w:rsid w:val="00E045B5"/>
    <w:rsid w:val="00E05D92"/>
    <w:rsid w:val="00E06E48"/>
    <w:rsid w:val="00E07784"/>
    <w:rsid w:val="00E10193"/>
    <w:rsid w:val="00E12118"/>
    <w:rsid w:val="00E1224D"/>
    <w:rsid w:val="00E1357B"/>
    <w:rsid w:val="00E21163"/>
    <w:rsid w:val="00E21533"/>
    <w:rsid w:val="00E23E03"/>
    <w:rsid w:val="00E256F2"/>
    <w:rsid w:val="00E301B8"/>
    <w:rsid w:val="00E3305B"/>
    <w:rsid w:val="00E35F24"/>
    <w:rsid w:val="00E368F9"/>
    <w:rsid w:val="00E412D4"/>
    <w:rsid w:val="00E427BD"/>
    <w:rsid w:val="00E44B82"/>
    <w:rsid w:val="00E4596E"/>
    <w:rsid w:val="00E47A5E"/>
    <w:rsid w:val="00E50F41"/>
    <w:rsid w:val="00E51775"/>
    <w:rsid w:val="00E52308"/>
    <w:rsid w:val="00E528FE"/>
    <w:rsid w:val="00E53B18"/>
    <w:rsid w:val="00E55B07"/>
    <w:rsid w:val="00E564D1"/>
    <w:rsid w:val="00E5693F"/>
    <w:rsid w:val="00E57308"/>
    <w:rsid w:val="00E575B2"/>
    <w:rsid w:val="00E62906"/>
    <w:rsid w:val="00E63B46"/>
    <w:rsid w:val="00E65040"/>
    <w:rsid w:val="00E655FC"/>
    <w:rsid w:val="00E67A3D"/>
    <w:rsid w:val="00E702BF"/>
    <w:rsid w:val="00E7332F"/>
    <w:rsid w:val="00E741CB"/>
    <w:rsid w:val="00E75777"/>
    <w:rsid w:val="00E80A33"/>
    <w:rsid w:val="00E81267"/>
    <w:rsid w:val="00E82D69"/>
    <w:rsid w:val="00E8472F"/>
    <w:rsid w:val="00E90F93"/>
    <w:rsid w:val="00E91118"/>
    <w:rsid w:val="00E9155E"/>
    <w:rsid w:val="00E94042"/>
    <w:rsid w:val="00E95614"/>
    <w:rsid w:val="00EA0EC0"/>
    <w:rsid w:val="00EA27EA"/>
    <w:rsid w:val="00EA4367"/>
    <w:rsid w:val="00EB387F"/>
    <w:rsid w:val="00EB41E7"/>
    <w:rsid w:val="00EB68E6"/>
    <w:rsid w:val="00EB6F54"/>
    <w:rsid w:val="00EC0333"/>
    <w:rsid w:val="00EC1E59"/>
    <w:rsid w:val="00EC68D8"/>
    <w:rsid w:val="00EC773A"/>
    <w:rsid w:val="00ED2FD3"/>
    <w:rsid w:val="00ED49A1"/>
    <w:rsid w:val="00ED6082"/>
    <w:rsid w:val="00ED61D4"/>
    <w:rsid w:val="00ED675B"/>
    <w:rsid w:val="00EE0D9A"/>
    <w:rsid w:val="00EE2B58"/>
    <w:rsid w:val="00EE2E38"/>
    <w:rsid w:val="00EE581D"/>
    <w:rsid w:val="00EF02C0"/>
    <w:rsid w:val="00EF2A15"/>
    <w:rsid w:val="00F025BF"/>
    <w:rsid w:val="00F03EF3"/>
    <w:rsid w:val="00F05220"/>
    <w:rsid w:val="00F06B38"/>
    <w:rsid w:val="00F076FA"/>
    <w:rsid w:val="00F125BB"/>
    <w:rsid w:val="00F200A7"/>
    <w:rsid w:val="00F23771"/>
    <w:rsid w:val="00F2444F"/>
    <w:rsid w:val="00F24DA9"/>
    <w:rsid w:val="00F266A1"/>
    <w:rsid w:val="00F32AFB"/>
    <w:rsid w:val="00F337F8"/>
    <w:rsid w:val="00F357AA"/>
    <w:rsid w:val="00F36897"/>
    <w:rsid w:val="00F37D32"/>
    <w:rsid w:val="00F40BD3"/>
    <w:rsid w:val="00F50277"/>
    <w:rsid w:val="00F51706"/>
    <w:rsid w:val="00F525E9"/>
    <w:rsid w:val="00F52D8A"/>
    <w:rsid w:val="00F53D4A"/>
    <w:rsid w:val="00F542F8"/>
    <w:rsid w:val="00F55362"/>
    <w:rsid w:val="00F56E58"/>
    <w:rsid w:val="00F63CF6"/>
    <w:rsid w:val="00F63E46"/>
    <w:rsid w:val="00F668ED"/>
    <w:rsid w:val="00F66F46"/>
    <w:rsid w:val="00F67FA8"/>
    <w:rsid w:val="00F731B3"/>
    <w:rsid w:val="00F73869"/>
    <w:rsid w:val="00F747BF"/>
    <w:rsid w:val="00F75381"/>
    <w:rsid w:val="00F75A09"/>
    <w:rsid w:val="00F771AE"/>
    <w:rsid w:val="00F8029E"/>
    <w:rsid w:val="00F81674"/>
    <w:rsid w:val="00F87BE2"/>
    <w:rsid w:val="00F903B9"/>
    <w:rsid w:val="00F904AF"/>
    <w:rsid w:val="00F90F23"/>
    <w:rsid w:val="00F9160C"/>
    <w:rsid w:val="00F920E8"/>
    <w:rsid w:val="00FA3872"/>
    <w:rsid w:val="00FA459E"/>
    <w:rsid w:val="00FB02B3"/>
    <w:rsid w:val="00FB258C"/>
    <w:rsid w:val="00FB339D"/>
    <w:rsid w:val="00FB56D2"/>
    <w:rsid w:val="00FB5EE4"/>
    <w:rsid w:val="00FB6E14"/>
    <w:rsid w:val="00FB7AC9"/>
    <w:rsid w:val="00FC027E"/>
    <w:rsid w:val="00FC4151"/>
    <w:rsid w:val="00FC4A1C"/>
    <w:rsid w:val="00FC57FA"/>
    <w:rsid w:val="00FD1037"/>
    <w:rsid w:val="00FD2B0F"/>
    <w:rsid w:val="00FD4108"/>
    <w:rsid w:val="00FD418C"/>
    <w:rsid w:val="00FD5627"/>
    <w:rsid w:val="00FD7281"/>
    <w:rsid w:val="00FE33C7"/>
    <w:rsid w:val="00FE3429"/>
    <w:rsid w:val="00FE3657"/>
    <w:rsid w:val="00FE7591"/>
    <w:rsid w:val="00FF0EDA"/>
    <w:rsid w:val="00FF20D4"/>
    <w:rsid w:val="00FF534F"/>
    <w:rsid w:val="00FF6F23"/>
    <w:rsid w:val="00FF7D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260B03"/>
  <w14:defaultImageDpi w14:val="300"/>
  <w15:docId w15:val="{8CA930E5-EF6C-1D44-AE38-135C817E3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646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6469"/>
    <w:pPr>
      <w:ind w:left="720"/>
      <w:contextualSpacing/>
    </w:pPr>
  </w:style>
  <w:style w:type="table" w:styleId="TableGrid">
    <w:name w:val="Table Grid"/>
    <w:basedOn w:val="TableNormal"/>
    <w:uiPriority w:val="59"/>
    <w:rsid w:val="00CA64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cParagraph">
    <w:name w:val="[Basic Paragraph]"/>
    <w:basedOn w:val="Normal"/>
    <w:uiPriority w:val="99"/>
    <w:rsid w:val="00CA6469"/>
    <w:pPr>
      <w:widowControl w:val="0"/>
      <w:autoSpaceDE w:val="0"/>
      <w:autoSpaceDN w:val="0"/>
      <w:adjustRightInd w:val="0"/>
      <w:spacing w:line="288" w:lineRule="auto"/>
      <w:textAlignment w:val="center"/>
    </w:pPr>
    <w:rPr>
      <w:rFonts w:ascii="MinionPro-Regular" w:hAnsi="MinionPro-Regular" w:cs="MinionPro-Regular"/>
      <w:color w:val="000000"/>
    </w:rPr>
  </w:style>
  <w:style w:type="paragraph" w:styleId="BalloonText">
    <w:name w:val="Balloon Text"/>
    <w:basedOn w:val="Normal"/>
    <w:link w:val="BalloonTextChar"/>
    <w:uiPriority w:val="99"/>
    <w:semiHidden/>
    <w:unhideWhenUsed/>
    <w:rsid w:val="00FF6F2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F6F23"/>
    <w:rPr>
      <w:rFonts w:ascii="Lucida Grande" w:hAnsi="Lucida Grande" w:cs="Lucida Grande"/>
      <w:sz w:val="18"/>
      <w:szCs w:val="18"/>
    </w:rPr>
  </w:style>
  <w:style w:type="character" w:styleId="Hyperlink">
    <w:name w:val="Hyperlink"/>
    <w:basedOn w:val="DefaultParagraphFont"/>
    <w:uiPriority w:val="99"/>
    <w:unhideWhenUsed/>
    <w:rsid w:val="003912F7"/>
    <w:rPr>
      <w:color w:val="0000FF"/>
      <w:u w:val="single"/>
    </w:rPr>
  </w:style>
  <w:style w:type="paragraph" w:styleId="Footer">
    <w:name w:val="footer"/>
    <w:basedOn w:val="Normal"/>
    <w:link w:val="FooterChar"/>
    <w:uiPriority w:val="99"/>
    <w:unhideWhenUsed/>
    <w:rsid w:val="00184437"/>
    <w:pPr>
      <w:tabs>
        <w:tab w:val="center" w:pos="4320"/>
        <w:tab w:val="right" w:pos="8640"/>
      </w:tabs>
    </w:pPr>
  </w:style>
  <w:style w:type="character" w:customStyle="1" w:styleId="FooterChar">
    <w:name w:val="Footer Char"/>
    <w:basedOn w:val="DefaultParagraphFont"/>
    <w:link w:val="Footer"/>
    <w:uiPriority w:val="99"/>
    <w:rsid w:val="00184437"/>
  </w:style>
  <w:style w:type="character" w:styleId="PageNumber">
    <w:name w:val="page number"/>
    <w:basedOn w:val="DefaultParagraphFont"/>
    <w:uiPriority w:val="99"/>
    <w:semiHidden/>
    <w:unhideWhenUsed/>
    <w:rsid w:val="00184437"/>
  </w:style>
  <w:style w:type="paragraph" w:styleId="Header">
    <w:name w:val="header"/>
    <w:basedOn w:val="Normal"/>
    <w:link w:val="HeaderChar"/>
    <w:uiPriority w:val="99"/>
    <w:unhideWhenUsed/>
    <w:rsid w:val="009D6E8F"/>
    <w:pPr>
      <w:tabs>
        <w:tab w:val="center" w:pos="4320"/>
        <w:tab w:val="right" w:pos="8640"/>
      </w:tabs>
    </w:pPr>
  </w:style>
  <w:style w:type="character" w:customStyle="1" w:styleId="HeaderChar">
    <w:name w:val="Header Char"/>
    <w:basedOn w:val="DefaultParagraphFont"/>
    <w:link w:val="Header"/>
    <w:uiPriority w:val="99"/>
    <w:rsid w:val="009D6E8F"/>
  </w:style>
  <w:style w:type="character" w:styleId="CommentReference">
    <w:name w:val="annotation reference"/>
    <w:basedOn w:val="DefaultParagraphFont"/>
    <w:uiPriority w:val="99"/>
    <w:semiHidden/>
    <w:unhideWhenUsed/>
    <w:rsid w:val="00451632"/>
    <w:rPr>
      <w:sz w:val="16"/>
      <w:szCs w:val="16"/>
    </w:rPr>
  </w:style>
  <w:style w:type="paragraph" w:styleId="CommentText">
    <w:name w:val="annotation text"/>
    <w:basedOn w:val="Normal"/>
    <w:link w:val="CommentTextChar"/>
    <w:uiPriority w:val="99"/>
    <w:unhideWhenUsed/>
    <w:rsid w:val="00451632"/>
    <w:rPr>
      <w:sz w:val="20"/>
      <w:szCs w:val="20"/>
    </w:rPr>
  </w:style>
  <w:style w:type="character" w:customStyle="1" w:styleId="CommentTextChar">
    <w:name w:val="Comment Text Char"/>
    <w:basedOn w:val="DefaultParagraphFont"/>
    <w:link w:val="CommentText"/>
    <w:uiPriority w:val="99"/>
    <w:rsid w:val="00451632"/>
    <w:rPr>
      <w:sz w:val="20"/>
      <w:szCs w:val="20"/>
    </w:rPr>
  </w:style>
  <w:style w:type="paragraph" w:styleId="CommentSubject">
    <w:name w:val="annotation subject"/>
    <w:basedOn w:val="CommentText"/>
    <w:next w:val="CommentText"/>
    <w:link w:val="CommentSubjectChar"/>
    <w:uiPriority w:val="99"/>
    <w:semiHidden/>
    <w:unhideWhenUsed/>
    <w:rsid w:val="00451632"/>
    <w:rPr>
      <w:b/>
      <w:bCs/>
    </w:rPr>
  </w:style>
  <w:style w:type="character" w:customStyle="1" w:styleId="CommentSubjectChar">
    <w:name w:val="Comment Subject Char"/>
    <w:basedOn w:val="CommentTextChar"/>
    <w:link w:val="CommentSubject"/>
    <w:uiPriority w:val="99"/>
    <w:semiHidden/>
    <w:rsid w:val="00451632"/>
    <w:rPr>
      <w:b/>
      <w:bCs/>
      <w:sz w:val="20"/>
      <w:szCs w:val="20"/>
    </w:rPr>
  </w:style>
  <w:style w:type="character" w:styleId="UnresolvedMention">
    <w:name w:val="Unresolved Mention"/>
    <w:basedOn w:val="DefaultParagraphFont"/>
    <w:uiPriority w:val="99"/>
    <w:semiHidden/>
    <w:unhideWhenUsed/>
    <w:rsid w:val="00910A31"/>
    <w:rPr>
      <w:color w:val="605E5C"/>
      <w:shd w:val="clear" w:color="auto" w:fill="E1DFDD"/>
    </w:rPr>
  </w:style>
  <w:style w:type="character" w:customStyle="1" w:styleId="mwe-math-mathml-inline">
    <w:name w:val="mwe-math-mathml-inline"/>
    <w:basedOn w:val="DefaultParagraphFont"/>
    <w:rsid w:val="00351218"/>
  </w:style>
  <w:style w:type="character" w:styleId="FollowedHyperlink">
    <w:name w:val="FollowedHyperlink"/>
    <w:basedOn w:val="DefaultParagraphFont"/>
    <w:uiPriority w:val="99"/>
    <w:semiHidden/>
    <w:unhideWhenUsed/>
    <w:rsid w:val="00D423EA"/>
    <w:rPr>
      <w:color w:val="800080" w:themeColor="followedHyperlink"/>
      <w:u w:val="single"/>
    </w:rPr>
  </w:style>
  <w:style w:type="paragraph" w:styleId="Revision">
    <w:name w:val="Revision"/>
    <w:hidden/>
    <w:uiPriority w:val="99"/>
    <w:semiHidden/>
    <w:rsid w:val="005224B8"/>
  </w:style>
  <w:style w:type="paragraph" w:customStyle="1" w:styleId="Normal1">
    <w:name w:val="Normal1"/>
    <w:rsid w:val="00E67A3D"/>
    <w:pPr>
      <w:spacing w:line="276" w:lineRule="auto"/>
      <w:contextualSpacing/>
    </w:pPr>
    <w:rPr>
      <w:rFonts w:ascii="Arial" w:eastAsia="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08344">
      <w:bodyDiv w:val="1"/>
      <w:marLeft w:val="0"/>
      <w:marRight w:val="0"/>
      <w:marTop w:val="0"/>
      <w:marBottom w:val="0"/>
      <w:divBdr>
        <w:top w:val="none" w:sz="0" w:space="0" w:color="auto"/>
        <w:left w:val="none" w:sz="0" w:space="0" w:color="auto"/>
        <w:bottom w:val="none" w:sz="0" w:space="0" w:color="auto"/>
        <w:right w:val="none" w:sz="0" w:space="0" w:color="auto"/>
      </w:divBdr>
    </w:div>
    <w:div w:id="518013218">
      <w:bodyDiv w:val="1"/>
      <w:marLeft w:val="0"/>
      <w:marRight w:val="0"/>
      <w:marTop w:val="0"/>
      <w:marBottom w:val="0"/>
      <w:divBdr>
        <w:top w:val="none" w:sz="0" w:space="0" w:color="auto"/>
        <w:left w:val="none" w:sz="0" w:space="0" w:color="auto"/>
        <w:bottom w:val="none" w:sz="0" w:space="0" w:color="auto"/>
        <w:right w:val="none" w:sz="0" w:space="0" w:color="auto"/>
      </w:divBdr>
    </w:div>
    <w:div w:id="579364425">
      <w:bodyDiv w:val="1"/>
      <w:marLeft w:val="0"/>
      <w:marRight w:val="0"/>
      <w:marTop w:val="0"/>
      <w:marBottom w:val="0"/>
      <w:divBdr>
        <w:top w:val="none" w:sz="0" w:space="0" w:color="auto"/>
        <w:left w:val="none" w:sz="0" w:space="0" w:color="auto"/>
        <w:bottom w:val="none" w:sz="0" w:space="0" w:color="auto"/>
        <w:right w:val="none" w:sz="0" w:space="0" w:color="auto"/>
      </w:divBdr>
    </w:div>
    <w:div w:id="586498012">
      <w:bodyDiv w:val="1"/>
      <w:marLeft w:val="0"/>
      <w:marRight w:val="0"/>
      <w:marTop w:val="0"/>
      <w:marBottom w:val="0"/>
      <w:divBdr>
        <w:top w:val="none" w:sz="0" w:space="0" w:color="auto"/>
        <w:left w:val="none" w:sz="0" w:space="0" w:color="auto"/>
        <w:bottom w:val="none" w:sz="0" w:space="0" w:color="auto"/>
        <w:right w:val="none" w:sz="0" w:space="0" w:color="auto"/>
      </w:divBdr>
    </w:div>
    <w:div w:id="606082257">
      <w:bodyDiv w:val="1"/>
      <w:marLeft w:val="0"/>
      <w:marRight w:val="0"/>
      <w:marTop w:val="0"/>
      <w:marBottom w:val="0"/>
      <w:divBdr>
        <w:top w:val="none" w:sz="0" w:space="0" w:color="auto"/>
        <w:left w:val="none" w:sz="0" w:space="0" w:color="auto"/>
        <w:bottom w:val="none" w:sz="0" w:space="0" w:color="auto"/>
        <w:right w:val="none" w:sz="0" w:space="0" w:color="auto"/>
      </w:divBdr>
    </w:div>
    <w:div w:id="676343442">
      <w:bodyDiv w:val="1"/>
      <w:marLeft w:val="0"/>
      <w:marRight w:val="0"/>
      <w:marTop w:val="0"/>
      <w:marBottom w:val="0"/>
      <w:divBdr>
        <w:top w:val="none" w:sz="0" w:space="0" w:color="auto"/>
        <w:left w:val="none" w:sz="0" w:space="0" w:color="auto"/>
        <w:bottom w:val="none" w:sz="0" w:space="0" w:color="auto"/>
        <w:right w:val="none" w:sz="0" w:space="0" w:color="auto"/>
      </w:divBdr>
    </w:div>
    <w:div w:id="680592752">
      <w:bodyDiv w:val="1"/>
      <w:marLeft w:val="0"/>
      <w:marRight w:val="0"/>
      <w:marTop w:val="0"/>
      <w:marBottom w:val="0"/>
      <w:divBdr>
        <w:top w:val="none" w:sz="0" w:space="0" w:color="auto"/>
        <w:left w:val="none" w:sz="0" w:space="0" w:color="auto"/>
        <w:bottom w:val="none" w:sz="0" w:space="0" w:color="auto"/>
        <w:right w:val="none" w:sz="0" w:space="0" w:color="auto"/>
      </w:divBdr>
    </w:div>
    <w:div w:id="1020665916">
      <w:bodyDiv w:val="1"/>
      <w:marLeft w:val="0"/>
      <w:marRight w:val="0"/>
      <w:marTop w:val="0"/>
      <w:marBottom w:val="0"/>
      <w:divBdr>
        <w:top w:val="none" w:sz="0" w:space="0" w:color="auto"/>
        <w:left w:val="none" w:sz="0" w:space="0" w:color="auto"/>
        <w:bottom w:val="none" w:sz="0" w:space="0" w:color="auto"/>
        <w:right w:val="none" w:sz="0" w:space="0" w:color="auto"/>
      </w:divBdr>
    </w:div>
    <w:div w:id="1464349237">
      <w:bodyDiv w:val="1"/>
      <w:marLeft w:val="0"/>
      <w:marRight w:val="0"/>
      <w:marTop w:val="0"/>
      <w:marBottom w:val="0"/>
      <w:divBdr>
        <w:top w:val="none" w:sz="0" w:space="0" w:color="auto"/>
        <w:left w:val="none" w:sz="0" w:space="0" w:color="auto"/>
        <w:bottom w:val="none" w:sz="0" w:space="0" w:color="auto"/>
        <w:right w:val="none" w:sz="0" w:space="0" w:color="auto"/>
      </w:divBdr>
    </w:div>
    <w:div w:id="2061391990">
      <w:bodyDiv w:val="1"/>
      <w:marLeft w:val="0"/>
      <w:marRight w:val="0"/>
      <w:marTop w:val="0"/>
      <w:marBottom w:val="0"/>
      <w:divBdr>
        <w:top w:val="none" w:sz="0" w:space="0" w:color="auto"/>
        <w:left w:val="none" w:sz="0" w:space="0" w:color="auto"/>
        <w:bottom w:val="none" w:sz="0" w:space="0" w:color="auto"/>
        <w:right w:val="none" w:sz="0" w:space="0" w:color="auto"/>
      </w:divBdr>
    </w:div>
    <w:div w:id="21031399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sfamjournals.onlinelibrary.wiley.com/doi/10.1111/lam.12839" TargetMode="External"/><Relationship Id="rId13" Type="http://schemas.openxmlformats.org/officeDocument/2006/relationships/hyperlink" Target="https://jvi.asm.org/content/88/5/2452" TargetMode="External"/><Relationship Id="rId3" Type="http://schemas.openxmlformats.org/officeDocument/2006/relationships/image" Target="media/image14.tiff"/><Relationship Id="rId7" Type="http://schemas.openxmlformats.org/officeDocument/2006/relationships/hyperlink" Target="https://www.gov.mb.ca/sd/eal/registries/4864wpgww/northendproposal/append6.pdf" TargetMode="External"/><Relationship Id="rId12" Type="http://schemas.openxmlformats.org/officeDocument/2006/relationships/hyperlink" Target="https://jvi.asm.org/content/88/5/2452" TargetMode="External"/><Relationship Id="rId2" Type="http://schemas.openxmlformats.org/officeDocument/2006/relationships/hyperlink" Target="https://www.ncbi.nlm.nih.gov/tools/primer-blast/" TargetMode="External"/><Relationship Id="rId1" Type="http://schemas.openxmlformats.org/officeDocument/2006/relationships/hyperlink" Target="https://peerj.com/about/author-instructions/" TargetMode="External"/><Relationship Id="rId6" Type="http://schemas.openxmlformats.org/officeDocument/2006/relationships/hyperlink" Target="https://microbiomejournal.biomedcentral.com/articles/10.1186/s40168-016-0166-1" TargetMode="External"/><Relationship Id="rId11" Type="http://schemas.openxmlformats.org/officeDocument/2006/relationships/hyperlink" Target="https://www.sciencedirect.com/science/article/abs/pii/S0043135418305268" TargetMode="External"/><Relationship Id="rId5" Type="http://schemas.openxmlformats.org/officeDocument/2006/relationships/hyperlink" Target="https://pdf.sciencedirectassets.com/273588/1-s2.0-S1001074207X60017/1-s2.0-S1001074207600102/main.pdf?X-Amz-Security-Token=IQoJb3JpZ2luX2VjECYaCXVzLWVhc3QtMSJGMEQCIAbYOneI1PTwjNlmiX1mH8JDk%2F1IOiCDLpvK2gpK4HXFAiB5EuXaRC1G4oVuILcaxSJ9oghjTt4cmP0lxJ50sXZLhSr6AwgfEAQaDDA1OTAwMzU0Njg2NSIMYG4zc7ijxRD%2FsXQFKtcDXM1daxa3%2FWbt3oifbl2vaLgBXtowwBJON2HSnHQ868aPHf56Eot1Q1Gv1eArtwO86KmTsQjFrH9IfBfGLlaPIoK4Lb9P3%2Fm2n60AomnNdmpm6dy7SkwW2dmD3kGvh5oMtp425fy60uVtJHQYkGR2An1FXPOVG7Jd8pCM8SrRwztVy3ev2ruN%2B6ZDdAfScagaXy7NggoYpuLOAFT0HDJTRFwsEvE7FlOpytNqoP4PPPVcDyKK5VIiiUl5AOwo8j1oxwqot1wVByBKYKpdWve6ZP0n%2F3f7Ao5cLdi9t3H8zQGT3DDo85s3grcJmBCOPeLroBGl2QplhX%2Bf3%2FkxJ7GB2CAN%2B8plniIGccznxQHvQ6T9%2BTS6lPF0TuOlvUzYbrl%2BSWIzplOaOzy3a2fqVlKzKTt3%2FhI1mf68fxa7gwurajsoy7HGmAIOAz%2FcR%2FIMguURu2Xj5yyLH2NiHmDIRpSQVDa32gWw3oz6k111vkLGgq8%2FI27LjipKCfW6XYR2v2m6waL4IJIchAIW4jm9nCLJ6OsD5hD5xGPRsJASK1LL09QqSuTE3wMEC9JOsYOppxnooyhszV3FR%2BsVJqAFvalap2nAtJg%2BCqZ6cwFBPGZEG0ifNsP16qUtMJSvvYcGOqYBYymbSbV6s4UytgO0SQ88Y2ovmlDgNP14LNBJNStIDlknds0JKa6ww2TFwuDw4qtKgadi5jf49kmFiipVMUMa3I3FpItYH0F9v8mSG55YWbY9ZUrCeeSXOJqWow3p%2B5xRHA%2F64kpYH178J0e4dzj65fcRgkXCgFQ%2BShGZ0KvABFc9GRh8GCWB%2Fc2PZPUxjFfrtwuk4lqboa43fKOIzLxX1hOnrlUkZg%3D%3D&amp;X-Amz-Algorithm=AWS4-HMAC-SHA256&amp;X-Amz-Date=20210714T222726Z&amp;X-Amz-SignedHeaders=host&amp;X-Amz-Expires=300&amp;X-Amz-Credential=ASIAQ3PHCVTYWATPN7U5%2F20210714%2Fus-east-1%2Fs3%2Faws4_request&amp;X-Amz-Signature=1ed397c6b2445079773c1ed134c4cd844bafb5944bf7db1e7e8296fa77853333&amp;hash=63079d7b529bc9fe9d76be66ff597562b98453e199fa46954b9ae320c331e425&amp;host=68042c943591013ac2b2430a89b270f6af2c76d8dfd086a07176afe7c76c2c61&amp;pii=S1001074207600102&amp;tid=spdf-6edaee8e-76bb-4ca1-8d2c-84de1d55b668&amp;sid=cb8051b153cae0464e3bd2c1478e3d25442dgxrqa&amp;type=client" TargetMode="External"/><Relationship Id="rId10" Type="http://schemas.openxmlformats.org/officeDocument/2006/relationships/hyperlink" Target="https://www.nature.com/articles/s41545-018-0019-5" TargetMode="External"/><Relationship Id="rId4" Type="http://schemas.openxmlformats.org/officeDocument/2006/relationships/hyperlink" Target="https://www.sciencedirect.com/topics/biochemistry-genetics-and-molecular-biology/hydraulic-retention-time" TargetMode="External"/><Relationship Id="rId9" Type="http://schemas.openxmlformats.org/officeDocument/2006/relationships/hyperlink" Target="https://winnipeg.ca/waterandwaste/sewage/treatmentPlant/default.stm"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6.png"/><Relationship Id="rId21" Type="http://schemas.openxmlformats.org/officeDocument/2006/relationships/image" Target="media/image7.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image" Target="media/image10.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comments" Target="comment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6/09/relationships/commentsIds" Target="commentsId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175AA6-DD71-8046-BAB4-25AA1AED0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9473</TotalTime>
  <Pages>30</Pages>
  <Words>8611</Words>
  <Characters>49086</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Audrey Garcia</dc:creator>
  <cp:keywords/>
  <dc:description/>
  <cp:lastModifiedBy>Tri Le</cp:lastModifiedBy>
  <cp:revision>1281</cp:revision>
  <cp:lastPrinted>2020-04-04T18:05:00Z</cp:lastPrinted>
  <dcterms:created xsi:type="dcterms:W3CDTF">2020-04-04T18:05:00Z</dcterms:created>
  <dcterms:modified xsi:type="dcterms:W3CDTF">2021-07-16T18:52:00Z</dcterms:modified>
</cp:coreProperties>
</file>