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mbria" w:hAnsi="Cambria"/>
          <w:b/>
        </w:rPr>
        <w:id w:val="1318617404"/>
        <w:docPartObj>
          <w:docPartGallery w:val="Cover Pages"/>
          <w:docPartUnique/>
        </w:docPartObj>
      </w:sdtPr>
      <w:sdtEndPr>
        <w:rPr>
          <w:sz w:val="28"/>
        </w:rPr>
      </w:sdtEndPr>
      <w:sdtContent>
        <w:p w14:paraId="0B78F8AB" w14:textId="77777777" w:rsidR="009D6E8F" w:rsidRDefault="009D6E8F" w:rsidP="009D6E8F">
          <w:pPr>
            <w:spacing w:line="276" w:lineRule="auto"/>
            <w:jc w:val="both"/>
            <w:rPr>
              <w:rFonts w:ascii="Cambria" w:hAnsi="Cambria"/>
              <w:b/>
            </w:rPr>
          </w:pPr>
        </w:p>
        <w:p w14:paraId="02661365" w14:textId="77777777" w:rsidR="009D6E8F" w:rsidRDefault="009D6E8F" w:rsidP="009D6E8F">
          <w:pPr>
            <w:spacing w:line="276" w:lineRule="auto"/>
            <w:jc w:val="both"/>
            <w:rPr>
              <w:rFonts w:ascii="Cambria" w:hAnsi="Cambria"/>
              <w:b/>
            </w:rPr>
          </w:pPr>
        </w:p>
        <w:p w14:paraId="2102BBD2" w14:textId="77777777" w:rsidR="009D6E8F" w:rsidRDefault="009D6E8F" w:rsidP="009D6E8F">
          <w:pPr>
            <w:spacing w:line="276" w:lineRule="auto"/>
            <w:jc w:val="both"/>
            <w:rPr>
              <w:rFonts w:ascii="Cambria" w:hAnsi="Cambria"/>
              <w:b/>
            </w:rPr>
          </w:pPr>
        </w:p>
        <w:p w14:paraId="00EC2EA1" w14:textId="77777777" w:rsidR="009D6E8F" w:rsidRDefault="009D6E8F" w:rsidP="009D6E8F">
          <w:pPr>
            <w:spacing w:line="276" w:lineRule="auto"/>
            <w:jc w:val="both"/>
            <w:rPr>
              <w:rFonts w:ascii="Cambria" w:hAnsi="Cambria"/>
              <w:b/>
            </w:rPr>
          </w:pPr>
        </w:p>
        <w:p w14:paraId="7FC5779A" w14:textId="77777777" w:rsidR="009D6E8F" w:rsidRDefault="009D6E8F" w:rsidP="009D6E8F">
          <w:pPr>
            <w:spacing w:line="276" w:lineRule="auto"/>
            <w:jc w:val="both"/>
            <w:rPr>
              <w:rFonts w:ascii="Cambria" w:hAnsi="Cambria"/>
              <w:b/>
            </w:rPr>
          </w:pPr>
        </w:p>
        <w:p w14:paraId="558A5A16" w14:textId="77777777" w:rsidR="009D6E8F" w:rsidRDefault="009D6E8F" w:rsidP="009D6E8F">
          <w:pPr>
            <w:spacing w:line="276" w:lineRule="auto"/>
            <w:jc w:val="both"/>
            <w:rPr>
              <w:rFonts w:ascii="Cambria" w:hAnsi="Cambria"/>
              <w:b/>
            </w:rPr>
          </w:pPr>
        </w:p>
        <w:p w14:paraId="37AEEF36" w14:textId="77777777" w:rsidR="009D6E8F" w:rsidRDefault="009D6E8F" w:rsidP="009D6E8F">
          <w:pPr>
            <w:spacing w:line="276" w:lineRule="auto"/>
            <w:jc w:val="both"/>
            <w:rPr>
              <w:rFonts w:ascii="Cambria" w:hAnsi="Cambria"/>
              <w:b/>
            </w:rPr>
          </w:pPr>
        </w:p>
        <w:p w14:paraId="4D1BAFB3" w14:textId="77777777" w:rsidR="009D6E8F" w:rsidRDefault="009D6E8F" w:rsidP="009D6E8F">
          <w:pPr>
            <w:spacing w:line="276" w:lineRule="auto"/>
            <w:jc w:val="both"/>
            <w:rPr>
              <w:rFonts w:ascii="Cambria" w:hAnsi="Cambria"/>
              <w:b/>
            </w:rPr>
          </w:pPr>
        </w:p>
        <w:p w14:paraId="3A305200" w14:textId="77777777" w:rsidR="009D6E8F" w:rsidRDefault="009D6E8F" w:rsidP="009D6E8F">
          <w:pPr>
            <w:spacing w:line="276" w:lineRule="auto"/>
            <w:jc w:val="both"/>
            <w:rPr>
              <w:rFonts w:ascii="Cambria" w:hAnsi="Cambria"/>
              <w:b/>
            </w:rPr>
          </w:pPr>
        </w:p>
        <w:p w14:paraId="600FB1B8" w14:textId="77777777" w:rsidR="009D6E8F" w:rsidRDefault="009D6E8F" w:rsidP="009D6E8F">
          <w:pPr>
            <w:spacing w:line="276" w:lineRule="auto"/>
            <w:jc w:val="both"/>
            <w:rPr>
              <w:rFonts w:ascii="Cambria" w:hAnsi="Cambria"/>
              <w:b/>
            </w:rPr>
          </w:pPr>
        </w:p>
        <w:p w14:paraId="0A393C1C" w14:textId="77777777" w:rsidR="009D6E8F" w:rsidRDefault="009D6E8F" w:rsidP="009D6E8F">
          <w:pPr>
            <w:spacing w:line="276" w:lineRule="auto"/>
            <w:jc w:val="both"/>
            <w:rPr>
              <w:rFonts w:ascii="Cambria" w:hAnsi="Cambria"/>
              <w:b/>
            </w:rPr>
          </w:pPr>
        </w:p>
        <w:p w14:paraId="01AD9A83" w14:textId="77777777" w:rsidR="009D6E8F" w:rsidRDefault="009D6E8F" w:rsidP="00B90EDE">
          <w:pPr>
            <w:spacing w:line="480" w:lineRule="auto"/>
            <w:jc w:val="both"/>
            <w:rPr>
              <w:rFonts w:ascii="Cambria" w:hAnsi="Cambria"/>
              <w:b/>
            </w:rPr>
          </w:pPr>
        </w:p>
        <w:p w14:paraId="52048BE8" w14:textId="77777777" w:rsidR="009D6E8F" w:rsidRPr="00B90EDE" w:rsidRDefault="009D6E8F" w:rsidP="00DF2306">
          <w:pPr>
            <w:spacing w:line="480" w:lineRule="auto"/>
            <w:jc w:val="center"/>
            <w:rPr>
              <w:rFonts w:ascii="Cambria" w:hAnsi="Cambria"/>
              <w:b/>
              <w:sz w:val="36"/>
            </w:rPr>
          </w:pPr>
          <w:r w:rsidRPr="00B90EDE">
            <w:rPr>
              <w:rFonts w:ascii="Cambria" w:hAnsi="Cambria"/>
              <w:b/>
              <w:sz w:val="36"/>
            </w:rPr>
            <w:t>Quantitation of human enteric viruses as alternative indicators of fecal pollution to evaluate wastewater treatment processes</w:t>
          </w:r>
        </w:p>
        <w:p w14:paraId="13782763" w14:textId="77777777" w:rsidR="009D6E8F" w:rsidRDefault="009D6E8F" w:rsidP="00DF2306">
          <w:pPr>
            <w:spacing w:line="480" w:lineRule="auto"/>
            <w:jc w:val="center"/>
            <w:rPr>
              <w:rFonts w:ascii="Cambria" w:hAnsi="Cambria"/>
            </w:rPr>
          </w:pPr>
          <w:r w:rsidRPr="00095CFB">
            <w:rPr>
              <w:rFonts w:ascii="Cambria" w:hAnsi="Cambria"/>
            </w:rPr>
            <w:t>Audrey Garcia and Miguel Uyaguari</w:t>
          </w:r>
          <w:r>
            <w:rPr>
              <w:rFonts w:ascii="Cambria" w:hAnsi="Cambria"/>
            </w:rPr>
            <w:t>-Diaz</w:t>
          </w:r>
        </w:p>
        <w:p w14:paraId="6BF1FE1D" w14:textId="52324658" w:rsidR="00DF2306" w:rsidRPr="00DF2306" w:rsidRDefault="00DF2306" w:rsidP="00DF2306">
          <w:pPr>
            <w:spacing w:line="480" w:lineRule="auto"/>
            <w:jc w:val="center"/>
          </w:pPr>
          <w:r w:rsidRPr="00DF2306">
            <w:t>Antimicrobial Resistance and the Environment Plus Laboratory (ARE+)</w:t>
          </w:r>
        </w:p>
        <w:p w14:paraId="038BCE38" w14:textId="77777777" w:rsidR="009D6E8F" w:rsidRPr="00095CFB" w:rsidRDefault="009D6E8F" w:rsidP="00DF2306">
          <w:pPr>
            <w:spacing w:line="480" w:lineRule="auto"/>
            <w:jc w:val="center"/>
            <w:rPr>
              <w:rFonts w:ascii="Cambria" w:hAnsi="Cambria"/>
            </w:rPr>
          </w:pPr>
          <w:r w:rsidRPr="00095CFB">
            <w:rPr>
              <w:rFonts w:ascii="Cambria" w:hAnsi="Cambria"/>
            </w:rPr>
            <w:t>Department of Microbiology, University of Manitoba, Winnipeg, MB, Canada</w:t>
          </w:r>
        </w:p>
        <w:p w14:paraId="7C0D3B60" w14:textId="77777777" w:rsidR="009D6E8F" w:rsidRDefault="009D6E8F" w:rsidP="009D6E8F">
          <w:pPr>
            <w:spacing w:line="276" w:lineRule="auto"/>
            <w:jc w:val="both"/>
            <w:rPr>
              <w:rFonts w:ascii="Cambria" w:hAnsi="Cambria"/>
              <w:b/>
            </w:rPr>
          </w:pPr>
        </w:p>
        <w:p w14:paraId="22ABBD07" w14:textId="77777777" w:rsidR="009D6E8F" w:rsidRDefault="009D6E8F" w:rsidP="009D6E8F">
          <w:pPr>
            <w:spacing w:line="276" w:lineRule="auto"/>
            <w:jc w:val="both"/>
            <w:rPr>
              <w:rFonts w:ascii="Cambria" w:hAnsi="Cambria"/>
              <w:b/>
            </w:rPr>
          </w:pPr>
        </w:p>
        <w:p w14:paraId="317F765B" w14:textId="77777777" w:rsidR="009D6E8F" w:rsidRDefault="009D6E8F" w:rsidP="009D6E8F">
          <w:pPr>
            <w:spacing w:line="276" w:lineRule="auto"/>
            <w:jc w:val="both"/>
            <w:rPr>
              <w:rFonts w:ascii="Cambria" w:hAnsi="Cambria"/>
              <w:b/>
            </w:rPr>
          </w:pPr>
        </w:p>
        <w:p w14:paraId="01EC5F79" w14:textId="77777777" w:rsidR="009D6E8F" w:rsidRDefault="009D6E8F" w:rsidP="009D6E8F">
          <w:pPr>
            <w:spacing w:line="276" w:lineRule="auto"/>
            <w:jc w:val="both"/>
            <w:rPr>
              <w:rFonts w:ascii="Cambria" w:hAnsi="Cambria"/>
              <w:b/>
            </w:rPr>
          </w:pPr>
        </w:p>
        <w:p w14:paraId="64175356" w14:textId="77777777" w:rsidR="009D6E8F" w:rsidRDefault="009D6E8F" w:rsidP="009D6E8F">
          <w:pPr>
            <w:spacing w:line="276" w:lineRule="auto"/>
            <w:jc w:val="both"/>
            <w:rPr>
              <w:rFonts w:ascii="Cambria" w:hAnsi="Cambria"/>
              <w:b/>
            </w:rPr>
          </w:pPr>
        </w:p>
        <w:p w14:paraId="6DE4F4CA" w14:textId="77777777" w:rsidR="009D6E8F" w:rsidRDefault="009D6E8F" w:rsidP="009D6E8F">
          <w:pPr>
            <w:spacing w:line="276" w:lineRule="auto"/>
            <w:jc w:val="both"/>
            <w:rPr>
              <w:rFonts w:ascii="Cambria" w:hAnsi="Cambria"/>
              <w:b/>
            </w:rPr>
          </w:pPr>
        </w:p>
        <w:p w14:paraId="038FE578" w14:textId="77777777" w:rsidR="009D6E8F" w:rsidRDefault="009D6E8F" w:rsidP="009D6E8F">
          <w:pPr>
            <w:spacing w:line="276" w:lineRule="auto"/>
            <w:jc w:val="both"/>
            <w:rPr>
              <w:rFonts w:ascii="Cambria" w:hAnsi="Cambria"/>
              <w:b/>
            </w:rPr>
          </w:pPr>
        </w:p>
        <w:p w14:paraId="4262D847" w14:textId="77777777" w:rsidR="009D6E8F" w:rsidRDefault="009D6E8F" w:rsidP="009D6E8F">
          <w:pPr>
            <w:spacing w:line="276" w:lineRule="auto"/>
            <w:jc w:val="both"/>
            <w:rPr>
              <w:rFonts w:ascii="Cambria" w:hAnsi="Cambria"/>
              <w:b/>
            </w:rPr>
          </w:pPr>
        </w:p>
        <w:p w14:paraId="650FF1A9" w14:textId="77777777" w:rsidR="009D6E8F" w:rsidRDefault="009D6E8F" w:rsidP="009D6E8F">
          <w:pPr>
            <w:spacing w:line="276" w:lineRule="auto"/>
            <w:jc w:val="both"/>
            <w:rPr>
              <w:rFonts w:ascii="Cambria" w:hAnsi="Cambria"/>
              <w:b/>
            </w:rPr>
          </w:pPr>
        </w:p>
        <w:p w14:paraId="2FB6C061" w14:textId="77777777" w:rsidR="009D6E8F" w:rsidRDefault="009D6E8F" w:rsidP="009D6E8F">
          <w:pPr>
            <w:spacing w:line="276" w:lineRule="auto"/>
            <w:jc w:val="both"/>
            <w:rPr>
              <w:rFonts w:ascii="Cambria" w:hAnsi="Cambria"/>
              <w:b/>
            </w:rPr>
          </w:pPr>
        </w:p>
        <w:p w14:paraId="45FE5E14" w14:textId="77777777" w:rsidR="00DF2306" w:rsidRDefault="00DF2306" w:rsidP="009D6E8F">
          <w:pPr>
            <w:spacing w:line="276" w:lineRule="auto"/>
            <w:jc w:val="both"/>
            <w:rPr>
              <w:rFonts w:ascii="Cambria" w:hAnsi="Cambria"/>
              <w:b/>
            </w:rPr>
          </w:pPr>
        </w:p>
        <w:p w14:paraId="4D404322" w14:textId="77777777" w:rsidR="00DF2306" w:rsidRDefault="00DF2306" w:rsidP="009D6E8F">
          <w:pPr>
            <w:spacing w:line="276" w:lineRule="auto"/>
            <w:jc w:val="both"/>
            <w:rPr>
              <w:rFonts w:ascii="Cambria" w:hAnsi="Cambria"/>
              <w:b/>
            </w:rPr>
          </w:pPr>
        </w:p>
        <w:p w14:paraId="355C52B5" w14:textId="77777777" w:rsidR="00DF2306" w:rsidRDefault="00DF2306" w:rsidP="009D6E8F">
          <w:pPr>
            <w:spacing w:line="276" w:lineRule="auto"/>
            <w:jc w:val="both"/>
            <w:rPr>
              <w:rFonts w:ascii="Cambria" w:hAnsi="Cambria"/>
              <w:b/>
            </w:rPr>
          </w:pPr>
        </w:p>
        <w:p w14:paraId="5004C5E2" w14:textId="2572F83D" w:rsidR="009D6E8F" w:rsidRPr="009D6E8F" w:rsidRDefault="000C3DAB" w:rsidP="009D6E8F">
          <w:pPr>
            <w:spacing w:line="276" w:lineRule="auto"/>
            <w:jc w:val="both"/>
            <w:rPr>
              <w:rFonts w:ascii="Cambria" w:hAnsi="Cambria"/>
              <w:b/>
            </w:rPr>
          </w:pPr>
        </w:p>
      </w:sdtContent>
    </w:sdt>
    <w:p w14:paraId="3FA8D031" w14:textId="77777777" w:rsidR="00CA6469" w:rsidRPr="00095CFB" w:rsidRDefault="00CA6469" w:rsidP="00945A11">
      <w:pPr>
        <w:spacing w:line="480" w:lineRule="auto"/>
        <w:rPr>
          <w:rFonts w:ascii="Cambria" w:hAnsi="Cambria"/>
          <w:b/>
        </w:rPr>
      </w:pPr>
      <w:r w:rsidRPr="00095CFB">
        <w:rPr>
          <w:rFonts w:ascii="Cambria" w:hAnsi="Cambria"/>
          <w:b/>
        </w:rPr>
        <w:lastRenderedPageBreak/>
        <w:t xml:space="preserve">ABSTRACT </w:t>
      </w:r>
    </w:p>
    <w:p w14:paraId="3437579A" w14:textId="77777777" w:rsidR="00EC0333" w:rsidRDefault="00D45C78" w:rsidP="00945A11">
      <w:pPr>
        <w:spacing w:line="480" w:lineRule="auto"/>
        <w:jc w:val="both"/>
        <w:rPr>
          <w:ins w:id="0" w:author="Tri Le" w:date="2021-07-12T17:55:00Z"/>
        </w:rPr>
      </w:pPr>
      <w:ins w:id="1" w:author="muyaguari@yahoo.com" w:date="2021-05-12T17:42:00Z">
        <w:r>
          <w:t>We</w:t>
        </w:r>
        <w:r w:rsidRPr="00844FC2">
          <w:t xml:space="preserve"> investigate</w:t>
        </w:r>
      </w:ins>
      <w:ins w:id="2" w:author="muyaguari@yahoo.com" w:date="2021-05-12T17:45:00Z">
        <w:r w:rsidR="00451632">
          <w:t>d</w:t>
        </w:r>
      </w:ins>
      <w:ins w:id="3" w:author="muyaguari@yahoo.com" w:date="2021-05-12T17:42:00Z">
        <w:r w:rsidRPr="00844FC2">
          <w:t xml:space="preserve"> the potential </w:t>
        </w:r>
        <w:r>
          <w:t>use and quantitation of</w:t>
        </w:r>
        <w:r w:rsidRPr="00844FC2">
          <w:t xml:space="preserve"> human enteric viruses in wastewater samples as alternative indicators of contamination</w:t>
        </w:r>
        <w:r>
          <w:t xml:space="preserve"> and </w:t>
        </w:r>
        <w:r w:rsidRPr="00844FC2">
          <w:t>evaluate</w:t>
        </w:r>
      </w:ins>
      <w:ins w:id="4" w:author="Tri Le" w:date="2021-07-12T17:50:00Z">
        <w:r w:rsidR="00644527">
          <w:t>d</w:t>
        </w:r>
      </w:ins>
      <w:ins w:id="5" w:author="muyaguari@yahoo.com" w:date="2021-05-12T17:42:00Z">
        <w:r w:rsidRPr="00844FC2">
          <w:t xml:space="preserve"> the processing stages of </w:t>
        </w:r>
        <w:r>
          <w:t xml:space="preserve">the </w:t>
        </w:r>
        <w:r w:rsidRPr="00844FC2">
          <w:t>wastewater treatment</w:t>
        </w:r>
        <w:r>
          <w:t xml:space="preserve"> plant</w:t>
        </w:r>
        <w:r w:rsidRPr="00844FC2">
          <w:t xml:space="preserve">. </w:t>
        </w:r>
      </w:ins>
      <w:ins w:id="6" w:author="muyaguari@yahoo.com" w:date="2021-05-12T17:45:00Z">
        <w:r w:rsidR="00451632" w:rsidRPr="00844FC2">
          <w:t xml:space="preserve">During the fall </w:t>
        </w:r>
        <w:r w:rsidR="00451632">
          <w:t xml:space="preserve">2019 </w:t>
        </w:r>
        <w:r w:rsidR="00451632" w:rsidRPr="00844FC2">
          <w:t xml:space="preserve">and winter </w:t>
        </w:r>
        <w:r w:rsidR="00451632">
          <w:t xml:space="preserve">2020 </w:t>
        </w:r>
        <w:r w:rsidR="00451632" w:rsidRPr="00844FC2">
          <w:t>season</w:t>
        </w:r>
        <w:r w:rsidR="00451632">
          <w:t>s</w:t>
        </w:r>
      </w:ins>
      <w:ins w:id="7" w:author="Tri Le" w:date="2021-07-06T15:55:00Z">
        <w:r w:rsidR="00DE0B50">
          <w:t>,</w:t>
        </w:r>
      </w:ins>
      <w:ins w:id="8" w:author="muyaguari@yahoo.com" w:date="2021-05-12T17:45:00Z">
        <w:r w:rsidR="00451632">
          <w:t xml:space="preserve"> </w:t>
        </w:r>
      </w:ins>
      <w:del w:id="9" w:author="muyaguari@yahoo.com" w:date="2021-05-12T17:45:00Z">
        <w:r w:rsidR="00CA6469" w:rsidRPr="00844FC2" w:rsidDel="00451632">
          <w:delText xml:space="preserve">During the fall and winter season, </w:delText>
        </w:r>
      </w:del>
      <w:r w:rsidR="00CA6469" w:rsidRPr="00844FC2">
        <w:t xml:space="preserve">samples of raw sewage, activated sludge, </w:t>
      </w:r>
      <w:del w:id="10" w:author="muyaguari@yahoo.com" w:date="2021-05-12T17:38:00Z">
        <w:r w:rsidR="00CA6469" w:rsidRPr="00844FC2" w:rsidDel="00D45C78">
          <w:delText xml:space="preserve">and </w:delText>
        </w:r>
      </w:del>
      <w:r w:rsidR="00CA6469" w:rsidRPr="00844FC2">
        <w:t>effluents</w:t>
      </w:r>
      <w:ins w:id="11" w:author="Tri Le" w:date="2021-07-06T15:56:00Z">
        <w:r w:rsidR="00DE0B50">
          <w:t>,</w:t>
        </w:r>
      </w:ins>
      <w:r w:rsidR="00CA6469" w:rsidRPr="00844FC2">
        <w:t xml:space="preserve"> </w:t>
      </w:r>
      <w:ins w:id="12" w:author="muyaguari@yahoo.com" w:date="2021-05-12T17:38:00Z">
        <w:r>
          <w:t xml:space="preserve">and biosolids (sludge cake) </w:t>
        </w:r>
      </w:ins>
      <w:r w:rsidR="00CA6469" w:rsidRPr="00844FC2">
        <w:t>from the North End Sewage Treatment Plant</w:t>
      </w:r>
      <w:del w:id="13" w:author="Tri Le" w:date="2021-07-12T19:48:00Z">
        <w:r w:rsidR="00CA6469" w:rsidRPr="00844FC2" w:rsidDel="00923B3D">
          <w:delText xml:space="preserve"> (NESTP)</w:delText>
        </w:r>
      </w:del>
      <w:ins w:id="14" w:author="muyaguari@yahoo.com" w:date="2021-05-12T14:22:00Z">
        <w:r w:rsidR="0067653F">
          <w:t>, the largest wastewater treatment plant in Winnipeg, Manitoba</w:t>
        </w:r>
      </w:ins>
      <w:ins w:id="15" w:author="muyaguari@yahoo.com" w:date="2021-05-12T17:12:00Z">
        <w:r w:rsidR="00924477">
          <w:t>,</w:t>
        </w:r>
      </w:ins>
      <w:ins w:id="16" w:author="muyaguari@yahoo.com" w:date="2021-05-12T17:41:00Z">
        <w:r>
          <w:t xml:space="preserve"> Canada</w:t>
        </w:r>
      </w:ins>
      <w:ins w:id="17" w:author="Tri Le" w:date="2021-07-06T15:56:00Z">
        <w:r w:rsidR="00A255B5">
          <w:t>,</w:t>
        </w:r>
      </w:ins>
      <w:r w:rsidR="00CA6469" w:rsidRPr="00844FC2">
        <w:t xml:space="preserve"> were collected</w:t>
      </w:r>
      <w:ins w:id="18" w:author="muyaguari@yahoo.com" w:date="2021-05-12T17:41:00Z">
        <w:r>
          <w:t xml:space="preserve">. </w:t>
        </w:r>
      </w:ins>
      <w:del w:id="19" w:author="muyaguari@yahoo.com" w:date="2021-05-12T17:42:00Z">
        <w:r w:rsidR="00CA6469" w:rsidRPr="00844FC2" w:rsidDel="00D45C78">
          <w:delText xml:space="preserve"> </w:delText>
        </w:r>
      </w:del>
      <w:del w:id="20" w:author="muyaguari@yahoo.com" w:date="2021-05-12T17:41:00Z">
        <w:r w:rsidR="00CA6469" w:rsidRPr="00844FC2" w:rsidDel="00D45C78">
          <w:delText xml:space="preserve">to </w:delText>
        </w:r>
      </w:del>
      <w:del w:id="21" w:author="muyaguari@yahoo.com" w:date="2021-05-12T17:42:00Z">
        <w:r w:rsidR="00CA6469" w:rsidRPr="00844FC2" w:rsidDel="00D45C78">
          <w:delText xml:space="preserve">investigate the potential </w:delText>
        </w:r>
      </w:del>
      <w:del w:id="22" w:author="muyaguari@yahoo.com" w:date="2021-05-12T17:14:00Z">
        <w:r w:rsidR="00CA6469" w:rsidRPr="00844FC2" w:rsidDel="00924477">
          <w:delText xml:space="preserve">of </w:delText>
        </w:r>
      </w:del>
      <w:del w:id="23" w:author="muyaguari@yahoo.com" w:date="2021-05-12T17:13:00Z">
        <w:r w:rsidR="00CA6469" w:rsidRPr="00844FC2" w:rsidDel="00924477">
          <w:delText xml:space="preserve">quantitating </w:delText>
        </w:r>
      </w:del>
      <w:del w:id="24" w:author="muyaguari@yahoo.com" w:date="2021-05-12T17:42:00Z">
        <w:r w:rsidR="00CA6469" w:rsidRPr="00844FC2" w:rsidDel="00D45C78">
          <w:delText xml:space="preserve">human enteric viruses in wastewater samples as </w:delText>
        </w:r>
        <w:r w:rsidR="00FF6F23" w:rsidRPr="00844FC2" w:rsidDel="00D45C78">
          <w:delText>alternative</w:delText>
        </w:r>
        <w:r w:rsidR="00CA6469" w:rsidRPr="00844FC2" w:rsidDel="00D45C78">
          <w:delText xml:space="preserve"> indicators of contamination</w:delText>
        </w:r>
        <w:r w:rsidR="00AE29ED" w:rsidDel="00D45C78">
          <w:delText xml:space="preserve"> and </w:delText>
        </w:r>
        <w:r w:rsidR="002C61A2" w:rsidDel="00D45C78">
          <w:delText>to</w:delText>
        </w:r>
        <w:r w:rsidR="00AE29ED" w:rsidDel="00D45C78">
          <w:delText xml:space="preserve"> </w:delText>
        </w:r>
        <w:r w:rsidR="00CA6469" w:rsidRPr="00844FC2" w:rsidDel="00D45C78">
          <w:delText xml:space="preserve">evaluate the processing stages of </w:delText>
        </w:r>
        <w:r w:rsidR="00484C79" w:rsidDel="00D45C78">
          <w:delText xml:space="preserve">the </w:delText>
        </w:r>
        <w:r w:rsidR="00CA6469" w:rsidRPr="00844FC2" w:rsidDel="00D45C78">
          <w:delText>wastewater treatment</w:delText>
        </w:r>
        <w:r w:rsidR="00484C79" w:rsidDel="00D45C78">
          <w:delText xml:space="preserve"> plant</w:delText>
        </w:r>
        <w:r w:rsidR="00CA6469" w:rsidRPr="00844FC2" w:rsidDel="00D45C78">
          <w:delText xml:space="preserve">. </w:delText>
        </w:r>
      </w:del>
      <w:r w:rsidR="00CA6469" w:rsidRPr="00844FC2">
        <w:t>DNA and RNA enteric viruses</w:t>
      </w:r>
      <w:ins w:id="25" w:author="Tri Le" w:date="2021-07-12T17:53:00Z">
        <w:r w:rsidR="003622CA">
          <w:t>, as we</w:t>
        </w:r>
      </w:ins>
      <w:ins w:id="26" w:author="Tri Le" w:date="2021-07-12T17:54:00Z">
        <w:r w:rsidR="0007110E">
          <w:t>l</w:t>
        </w:r>
      </w:ins>
      <w:ins w:id="27" w:author="Tri Le" w:date="2021-07-12T17:53:00Z">
        <w:r w:rsidR="003622CA">
          <w:t>l as</w:t>
        </w:r>
        <w:r w:rsidR="00507AFE">
          <w:t xml:space="preserve"> the</w:t>
        </w:r>
        <w:r w:rsidR="003622CA">
          <w:t xml:space="preserve"> </w:t>
        </w:r>
      </w:ins>
      <w:del w:id="28" w:author="Tri Le" w:date="2021-07-12T17:53:00Z">
        <w:r w:rsidR="00CA6469" w:rsidRPr="00844FC2" w:rsidDel="003622CA">
          <w:delText xml:space="preserve"> and </w:delText>
        </w:r>
      </w:del>
      <w:del w:id="29" w:author="muyaguari@yahoo.com" w:date="2021-05-12T17:17:00Z">
        <w:r w:rsidR="00CA6469" w:rsidRPr="00844FC2" w:rsidDel="00924477">
          <w:delText>gene</w:delText>
        </w:r>
        <w:r w:rsidR="00CA6469" w:rsidRPr="00844FC2" w:rsidDel="00924477">
          <w:rPr>
            <w:i/>
          </w:rPr>
          <w:delText xml:space="preserve"> </w:delText>
        </w:r>
      </w:del>
      <w:r w:rsidR="00CA6469" w:rsidRPr="00844FC2">
        <w:rPr>
          <w:i/>
        </w:rPr>
        <w:t>uidA</w:t>
      </w:r>
      <w:r w:rsidR="00CA6469" w:rsidRPr="00844FC2">
        <w:t xml:space="preserve"> </w:t>
      </w:r>
      <w:ins w:id="30" w:author="muyaguari@yahoo.com" w:date="2021-05-12T17:17:00Z">
        <w:r w:rsidR="00924477">
          <w:t xml:space="preserve">gene </w:t>
        </w:r>
      </w:ins>
      <w:del w:id="31" w:author="Tri Le" w:date="2021-07-12T17:53:00Z">
        <w:r w:rsidR="00CA6469" w:rsidRPr="00844FC2" w:rsidDel="00507AFE">
          <w:delText>(</w:delText>
        </w:r>
      </w:del>
      <w:r w:rsidR="00CA6469" w:rsidRPr="00844FC2">
        <w:t xml:space="preserve">found in </w:t>
      </w:r>
      <w:r w:rsidR="00CA6469" w:rsidRPr="00844FC2">
        <w:rPr>
          <w:i/>
        </w:rPr>
        <w:t>Escherichia coli</w:t>
      </w:r>
      <w:ins w:id="32" w:author="Tri Le" w:date="2021-07-06T17:38:00Z">
        <w:r w:rsidR="005F6037">
          <w:rPr>
            <w:i/>
          </w:rPr>
          <w:t xml:space="preserve"> </w:t>
        </w:r>
        <w:r w:rsidR="005F6037">
          <w:rPr>
            <w:iCs/>
          </w:rPr>
          <w:t>(</w:t>
        </w:r>
        <w:r w:rsidR="005F6037">
          <w:rPr>
            <w:i/>
          </w:rPr>
          <w:t>E. coli</w:t>
        </w:r>
        <w:r w:rsidR="005F6037">
          <w:rPr>
            <w:iCs/>
          </w:rPr>
          <w:t>)</w:t>
        </w:r>
      </w:ins>
      <w:del w:id="33" w:author="Tri Le" w:date="2021-07-12T17:53:00Z">
        <w:r w:rsidR="00CA6469" w:rsidRPr="00844FC2" w:rsidDel="00507AFE">
          <w:delText>)</w:delText>
        </w:r>
      </w:del>
      <w:r w:rsidR="00CA6469" w:rsidRPr="00844FC2">
        <w:t xml:space="preserve"> were targeted in the samples collected from </w:t>
      </w:r>
      <w:r w:rsidR="00D60744">
        <w:t xml:space="preserve">the </w:t>
      </w:r>
      <w:r w:rsidR="00CA6469" w:rsidRPr="00844FC2">
        <w:t xml:space="preserve">NESTP. </w:t>
      </w:r>
      <w:ins w:id="34" w:author="muyaguari@yahoo.com" w:date="2021-05-12T17:18:00Z">
        <w:r w:rsidR="00924477">
          <w:t>Total n</w:t>
        </w:r>
      </w:ins>
      <w:del w:id="35" w:author="muyaguari@yahoo.com" w:date="2021-05-12T17:18:00Z">
        <w:r w:rsidR="00CA6469" w:rsidRPr="00844FC2" w:rsidDel="00924477">
          <w:delText>N</w:delText>
        </w:r>
      </w:del>
      <w:r w:rsidR="00CA6469" w:rsidRPr="00844FC2">
        <w:t>ucleic acid</w:t>
      </w:r>
      <w:ins w:id="36" w:author="muyaguari@yahoo.com" w:date="2021-05-12T17:18:00Z">
        <w:r w:rsidR="00924477">
          <w:t>s</w:t>
        </w:r>
      </w:ins>
      <w:r w:rsidR="00CA6469" w:rsidRPr="00844FC2">
        <w:t xml:space="preserve"> </w:t>
      </w:r>
      <w:del w:id="37" w:author="muyaguari@yahoo.com" w:date="2021-05-12T17:18:00Z">
        <w:r w:rsidR="00CA6469" w:rsidRPr="00844FC2" w:rsidDel="00924477">
          <w:delText xml:space="preserve">(RNA/DNA) </w:delText>
        </w:r>
      </w:del>
      <w:r w:rsidR="00CA6469" w:rsidRPr="00844FC2">
        <w:t>from each wastewater treatment sample w</w:t>
      </w:r>
      <w:ins w:id="38" w:author="Tri Le" w:date="2021-07-12T17:55:00Z">
        <w:r w:rsidR="003F6916">
          <w:t>ere</w:t>
        </w:r>
      </w:ins>
      <w:del w:id="39" w:author="Tri Le" w:date="2021-07-12T17:55:00Z">
        <w:r w:rsidR="00CA6469" w:rsidRPr="00844FC2" w:rsidDel="003F6916">
          <w:delText>as</w:delText>
        </w:r>
      </w:del>
      <w:r w:rsidR="00CA6469" w:rsidRPr="00844FC2">
        <w:t xml:space="preserve"> extracted using a </w:t>
      </w:r>
      <w:ins w:id="40" w:author="muyaguari@yahoo.com" w:date="2021-05-12T17:32:00Z">
        <w:r>
          <w:t xml:space="preserve">commercial </w:t>
        </w:r>
      </w:ins>
      <w:del w:id="41" w:author="muyaguari@yahoo.com" w:date="2021-05-12T17:32:00Z">
        <w:r w:rsidR="00CA6469" w:rsidRPr="00844FC2" w:rsidDel="00D45C78">
          <w:delText xml:space="preserve">virus </w:delText>
        </w:r>
      </w:del>
      <w:r w:rsidR="00CA6469" w:rsidRPr="00844FC2">
        <w:t>spin</w:t>
      </w:r>
      <w:ins w:id="42" w:author="muyaguari@yahoo.com" w:date="2021-05-12T17:32:00Z">
        <w:r>
          <w:t>-</w:t>
        </w:r>
      </w:ins>
      <w:ins w:id="43" w:author="muyaguari@yahoo.com" w:date="2021-05-12T17:21:00Z">
        <w:r>
          <w:t>column</w:t>
        </w:r>
      </w:ins>
      <w:r w:rsidR="00CA6469" w:rsidRPr="00844FC2">
        <w:t xml:space="preserve"> kit. Enteric viruses were quantitated in the </w:t>
      </w:r>
      <w:ins w:id="44" w:author="muyaguari@yahoo.com" w:date="2021-05-12T17:33:00Z">
        <w:r>
          <w:t xml:space="preserve">extracted </w:t>
        </w:r>
      </w:ins>
      <w:r w:rsidR="00CA6469" w:rsidRPr="00844FC2">
        <w:t>samples via q</w:t>
      </w:r>
      <w:r w:rsidR="00FF6F23" w:rsidRPr="00844FC2">
        <w:t xml:space="preserve">uantitative </w:t>
      </w:r>
      <w:r w:rsidR="00CA6469" w:rsidRPr="00844FC2">
        <w:t>PCR</w:t>
      </w:r>
      <w:r w:rsidR="00FF6F23" w:rsidRPr="00844FC2">
        <w:t xml:space="preserve"> using TaqMan assays</w:t>
      </w:r>
      <w:r w:rsidR="00CA6469" w:rsidRPr="00844FC2">
        <w:t xml:space="preserve">. </w:t>
      </w:r>
    </w:p>
    <w:p w14:paraId="71325EB6" w14:textId="3EA1609E" w:rsidR="00484C79" w:rsidRPr="00844FC2" w:rsidRDefault="00CA6469" w:rsidP="00945A11">
      <w:pPr>
        <w:spacing w:line="480" w:lineRule="auto"/>
        <w:jc w:val="both"/>
      </w:pPr>
      <w:r w:rsidRPr="00844FC2">
        <w:t xml:space="preserve">The average gene copies assessed in the raw sewage were </w:t>
      </w:r>
      <w:ins w:id="45" w:author="Tri Le" w:date="2021-07-06T17:12:00Z">
        <w:r w:rsidR="00A12B6C">
          <w:t xml:space="preserve">lower but </w:t>
        </w:r>
      </w:ins>
      <w:r w:rsidRPr="00844FC2">
        <w:t xml:space="preserve">not significantly different </w:t>
      </w:r>
      <w:ins w:id="46" w:author="muyaguari@yahoo.com" w:date="2021-05-12T17:33:00Z">
        <w:r w:rsidR="00D45C78">
          <w:t>(</w:t>
        </w:r>
      </w:ins>
      <w:ins w:id="47" w:author="Tri Le" w:date="2021-07-06T16:30:00Z">
        <w:r w:rsidR="006D3C52">
          <w:t xml:space="preserve">p-values ranged between </w:t>
        </w:r>
      </w:ins>
      <w:ins w:id="48" w:author="Tri Le" w:date="2021-07-06T16:29:00Z">
        <w:r w:rsidR="006D3C52">
          <w:t>0.054</w:t>
        </w:r>
      </w:ins>
      <w:ins w:id="49" w:author="Tri Le" w:date="2021-07-06T16:30:00Z">
        <w:r w:rsidR="006D3C52">
          <w:t>6749 and 0.79861</w:t>
        </w:r>
      </w:ins>
      <w:ins w:id="50" w:author="muyaguari@yahoo.com" w:date="2021-05-12T17:34:00Z">
        <w:del w:id="51" w:author="Tri Le" w:date="2021-07-06T16:29:00Z">
          <w:r w:rsidR="00D45C78" w:rsidDel="00802176">
            <w:delText>INCLUDE p-value here</w:delText>
          </w:r>
        </w:del>
        <w:r w:rsidR="00D45C78">
          <w:t xml:space="preserve">) </w:t>
        </w:r>
      </w:ins>
      <w:r w:rsidRPr="00844FC2">
        <w:t>than the average gene copie</w:t>
      </w:r>
      <w:r w:rsidR="00FF6F23" w:rsidRPr="00844FC2">
        <w:t xml:space="preserve">s assessed in the effluents for </w:t>
      </w:r>
      <w:r w:rsidRPr="00844FC2">
        <w:t>Adenovirus and CrAssphage (DNA virus</w:t>
      </w:r>
      <w:r w:rsidR="006F4472">
        <w:t xml:space="preserve">es), Pepper Mild Mottle Virus </w:t>
      </w:r>
      <w:del w:id="52" w:author="Tri Le" w:date="2021-07-12T17:55:00Z">
        <w:r w:rsidR="006F4472" w:rsidDel="006D2510">
          <w:delText>(PMMV)</w:delText>
        </w:r>
        <w:r w:rsidRPr="00844FC2" w:rsidDel="006D2510">
          <w:delText xml:space="preserve"> </w:delText>
        </w:r>
      </w:del>
      <w:r w:rsidRPr="00844FC2">
        <w:t xml:space="preserve">(RNA virus), and </w:t>
      </w:r>
      <w:r w:rsidRPr="00844FC2">
        <w:rPr>
          <w:i/>
        </w:rPr>
        <w:t>uidA</w:t>
      </w:r>
      <w:r w:rsidRPr="00844FC2">
        <w:t xml:space="preserve"> in terms of both volume and biomass. </w:t>
      </w:r>
      <w:del w:id="53" w:author="Tri Le" w:date="2021-07-12T17:56:00Z">
        <w:r w:rsidR="006F4472" w:rsidDel="00F37D32">
          <w:delText>The</w:delText>
        </w:r>
        <w:r w:rsidR="00844FC2" w:rsidRPr="00844FC2" w:rsidDel="00F37D32">
          <w:delText xml:space="preserve"> </w:delText>
        </w:r>
      </w:del>
      <w:ins w:id="54" w:author="Tri Le" w:date="2021-07-12T17:56:00Z">
        <w:r w:rsidR="00F37D32">
          <w:t>A</w:t>
        </w:r>
        <w:r w:rsidR="00F37D32" w:rsidRPr="00844FC2">
          <w:t xml:space="preserve"> </w:t>
        </w:r>
      </w:ins>
      <w:r w:rsidR="00844FC2" w:rsidRPr="00844FC2">
        <w:t xml:space="preserve">significant reduction of </w:t>
      </w:r>
      <w:r w:rsidR="00844FC2">
        <w:t xml:space="preserve">these </w:t>
      </w:r>
      <w:r w:rsidR="00844FC2" w:rsidRPr="00844FC2">
        <w:t>enteric viruses</w:t>
      </w:r>
      <w:del w:id="55" w:author="Tri Le" w:date="2021-07-06T16:55:00Z">
        <w:r w:rsidR="00844FC2" w:rsidRPr="00844FC2" w:rsidDel="0068179C">
          <w:delText xml:space="preserve"> and </w:delText>
        </w:r>
        <w:r w:rsidR="00844FC2" w:rsidRPr="00844FC2" w:rsidDel="0068179C">
          <w:rPr>
            <w:i/>
          </w:rPr>
          <w:delText>uidA</w:delText>
        </w:r>
      </w:del>
      <w:r w:rsidR="00844FC2" w:rsidRPr="00844FC2">
        <w:t xml:space="preserve"> was observed consistentl</w:t>
      </w:r>
      <w:r w:rsidR="006F4472">
        <w:t>y in activated sludge samples</w:t>
      </w:r>
      <w:ins w:id="56" w:author="Tri Le" w:date="2021-07-06T16:55:00Z">
        <w:r w:rsidR="0068179C">
          <w:t xml:space="preserve"> compared with</w:t>
        </w:r>
      </w:ins>
      <w:ins w:id="57" w:author="Tri Le" w:date="2021-07-06T16:56:00Z">
        <w:r w:rsidR="0068179C">
          <w:t xml:space="preserve"> those for raw sewage</w:t>
        </w:r>
      </w:ins>
      <w:r w:rsidR="006F4472">
        <w:t>.</w:t>
      </w:r>
      <w:ins w:id="58" w:author="Tri Le" w:date="2021-07-06T16:56:00Z">
        <w:r w:rsidR="00C979CD">
          <w:t xml:space="preserve"> </w:t>
        </w:r>
      </w:ins>
      <w:ins w:id="59" w:author="Tri Le" w:date="2021-07-06T19:56:00Z">
        <w:r w:rsidR="00182F10">
          <w:t>Corresponding r</w:t>
        </w:r>
      </w:ins>
      <w:ins w:id="60" w:author="Tri Le" w:date="2021-07-06T16:56:00Z">
        <w:r w:rsidR="00C979CD">
          <w:t>eduction</w:t>
        </w:r>
      </w:ins>
      <w:ins w:id="61" w:author="Tri Le" w:date="2021-07-06T16:57:00Z">
        <w:r w:rsidR="00C979CD">
          <w:t>s</w:t>
        </w:r>
      </w:ins>
      <w:ins w:id="62" w:author="Tri Le" w:date="2021-07-06T16:56:00Z">
        <w:r w:rsidR="00C979CD">
          <w:t xml:space="preserve"> in gene copies per</w:t>
        </w:r>
      </w:ins>
      <w:ins w:id="63" w:author="Tri Le" w:date="2021-07-06T16:57:00Z">
        <w:r w:rsidR="00C979CD">
          <w:t xml:space="preserve"> volume and gene copies per biomass were also seen for </w:t>
        </w:r>
        <w:r w:rsidR="00C979CD">
          <w:rPr>
            <w:i/>
            <w:iCs/>
          </w:rPr>
          <w:t>uidA</w:t>
        </w:r>
      </w:ins>
      <w:ins w:id="64" w:author="Tri Le" w:date="2021-07-12T17:56:00Z">
        <w:r w:rsidR="00EC0333">
          <w:t xml:space="preserve"> but </w:t>
        </w:r>
      </w:ins>
      <w:ins w:id="65" w:author="Tri Le" w:date="2021-07-06T16:58:00Z">
        <w:r w:rsidR="00C979CD">
          <w:t>were not statistically significant</w:t>
        </w:r>
      </w:ins>
      <w:ins w:id="66" w:author="Tri Le" w:date="2021-07-06T19:56:00Z">
        <w:r w:rsidR="00182F10">
          <w:t xml:space="preserve"> (</w:t>
        </w:r>
        <w:r w:rsidR="00C944E7">
          <w:t>p-value = 0.</w:t>
        </w:r>
      </w:ins>
      <w:ins w:id="67" w:author="Tri Le" w:date="2021-07-06T19:57:00Z">
        <w:r w:rsidR="00C944E7">
          <w:t>8769 and p-value = 0.635336, respecti</w:t>
        </w:r>
      </w:ins>
      <w:ins w:id="68" w:author="Tri Le" w:date="2021-07-06T19:58:00Z">
        <w:r w:rsidR="00C944E7">
          <w:t>vely)</w:t>
        </w:r>
      </w:ins>
      <w:ins w:id="69" w:author="Tri Le" w:date="2021-07-06T19:55:00Z">
        <w:r w:rsidR="00892A3D">
          <w:t xml:space="preserve">. </w:t>
        </w:r>
      </w:ins>
      <w:del w:id="70" w:author="Tri Le" w:date="2021-07-06T19:55:00Z">
        <w:r w:rsidR="006F4472" w:rsidDel="00892A3D">
          <w:delText xml:space="preserve"> </w:delText>
        </w:r>
      </w:del>
      <w:r w:rsidR="006F4472">
        <w:t>T</w:t>
      </w:r>
      <w:r w:rsidR="00844FC2" w:rsidRPr="00844FC2">
        <w:t xml:space="preserve">he higher </w:t>
      </w:r>
      <w:r w:rsidR="006F4472">
        <w:t xml:space="preserve">gene </w:t>
      </w:r>
      <w:r w:rsidR="00844FC2" w:rsidRPr="00844FC2">
        <w:t xml:space="preserve">copy numbers of </w:t>
      </w:r>
      <w:r w:rsidR="003F1288">
        <w:t xml:space="preserve">enteric </w:t>
      </w:r>
      <w:r w:rsidR="00844FC2" w:rsidRPr="00844FC2">
        <w:t>viruses and</w:t>
      </w:r>
      <w:r w:rsidR="00844FC2" w:rsidRPr="00844FC2">
        <w:rPr>
          <w:i/>
        </w:rPr>
        <w:t xml:space="preserve"> E. coli </w:t>
      </w:r>
      <w:r w:rsidR="00844FC2" w:rsidRPr="00844FC2">
        <w:t xml:space="preserve">observed in the effluents may be associated with the </w:t>
      </w:r>
      <w:r w:rsidR="00E1357B">
        <w:t xml:space="preserve">12-hour </w:t>
      </w:r>
      <w:r w:rsidR="00844FC2" w:rsidRPr="00844FC2">
        <w:t xml:space="preserve">hydraulic retention </w:t>
      </w:r>
      <w:r w:rsidR="00E1357B" w:rsidRPr="00844FC2">
        <w:t>time in</w:t>
      </w:r>
      <w:r w:rsidR="00844FC2" w:rsidRPr="00844FC2">
        <w:t xml:space="preserve"> t</w:t>
      </w:r>
      <w:r w:rsidR="00844FC2">
        <w:t xml:space="preserve">he facility. </w:t>
      </w:r>
      <w:del w:id="71" w:author="Tri Le" w:date="2021-07-12T17:57:00Z">
        <w:r w:rsidR="003F1288" w:rsidRPr="00767E68" w:rsidDel="00CA11C0">
          <w:delText xml:space="preserve">When compared to </w:delText>
        </w:r>
        <w:r w:rsidR="003F1288" w:rsidRPr="00372C37" w:rsidDel="00CA11C0">
          <w:rPr>
            <w:i/>
          </w:rPr>
          <w:delText>uidA</w:delText>
        </w:r>
        <w:r w:rsidR="003F1288" w:rsidRPr="00767E68" w:rsidDel="00CA11C0">
          <w:delText>, enteric</w:delText>
        </w:r>
      </w:del>
      <w:ins w:id="72" w:author="Tri Le" w:date="2021-07-12T17:57:00Z">
        <w:r w:rsidR="00CA11C0">
          <w:t>Enteric</w:t>
        </w:r>
      </w:ins>
      <w:r w:rsidR="003F1288" w:rsidRPr="00767E68">
        <w:t xml:space="preserve"> viruses were found </w:t>
      </w:r>
      <w:ins w:id="73" w:author="Tri Le" w:date="2021-07-06T17:33:00Z">
        <w:r w:rsidR="00AF194A">
          <w:t xml:space="preserve">in gene copy numbers </w:t>
        </w:r>
      </w:ins>
      <w:r w:rsidR="003F1288" w:rsidRPr="00767E68">
        <w:t xml:space="preserve">at </w:t>
      </w:r>
      <w:r w:rsidR="003F1288" w:rsidRPr="00767E68">
        <w:lastRenderedPageBreak/>
        <w:t xml:space="preserve">least one </w:t>
      </w:r>
      <w:del w:id="74" w:author="Tri Le" w:date="2021-07-06T17:32:00Z">
        <w:r w:rsidR="003F1288" w:rsidRPr="00767E68" w:rsidDel="00581398">
          <w:delText xml:space="preserve">to two </w:delText>
        </w:r>
      </w:del>
      <w:r w:rsidR="003F1288" w:rsidRPr="00767E68">
        <w:t>order</w:t>
      </w:r>
      <w:del w:id="75" w:author="Tri Le" w:date="2021-07-06T17:32:00Z">
        <w:r w:rsidR="003F1288" w:rsidRPr="00767E68" w:rsidDel="00B27584">
          <w:delText>s</w:delText>
        </w:r>
      </w:del>
      <w:r w:rsidR="003F1288" w:rsidRPr="00767E68">
        <w:t xml:space="preserve"> of magnitude higher than the </w:t>
      </w:r>
      <w:r w:rsidR="003F1288" w:rsidRPr="00504BDD">
        <w:rPr>
          <w:i/>
        </w:rPr>
        <w:t>E. coli</w:t>
      </w:r>
      <w:r w:rsidR="003F1288" w:rsidRPr="00767E68">
        <w:t xml:space="preserve"> marker</w:t>
      </w:r>
      <w:ins w:id="76" w:author="Tri Le" w:date="2021-07-12T17:57:00Z">
        <w:r w:rsidR="00CA11C0">
          <w:t xml:space="preserve"> </w:t>
        </w:r>
        <w:r w:rsidR="00CA11C0">
          <w:rPr>
            <w:i/>
            <w:iCs/>
          </w:rPr>
          <w:t>uidA</w:t>
        </w:r>
      </w:ins>
      <w:r w:rsidR="003F1288" w:rsidRPr="00767E68">
        <w:t>.</w:t>
      </w:r>
      <w:r w:rsidR="003F1288">
        <w:t xml:space="preserve"> </w:t>
      </w:r>
      <w:r w:rsidRPr="00767E68">
        <w:t>This may indicate that enteric viruses can survive</w:t>
      </w:r>
      <w:del w:id="77" w:author="Tri Le" w:date="2021-07-12T17:58:00Z">
        <w:r w:rsidRPr="00767E68" w:rsidDel="003205E8">
          <w:delText xml:space="preserve"> during</w:delText>
        </w:r>
      </w:del>
      <w:r w:rsidRPr="00767E68">
        <w:t xml:space="preserve"> the wastewater treatment process and therefore suggest that viral-like particles are being released into the aquatic environment.</w:t>
      </w:r>
    </w:p>
    <w:p w14:paraId="7D629B07" w14:textId="77777777" w:rsidR="009D6E8F" w:rsidDel="00567B29" w:rsidRDefault="009D6E8F" w:rsidP="00CA6469">
      <w:pPr>
        <w:spacing w:line="480" w:lineRule="auto"/>
        <w:rPr>
          <w:del w:id="78" w:author="Tri Le" w:date="2021-07-12T17:58:00Z"/>
          <w:rFonts w:ascii="Cambria" w:hAnsi="Cambria"/>
          <w:b/>
        </w:rPr>
      </w:pPr>
    </w:p>
    <w:p w14:paraId="4AE2474A" w14:textId="77777777" w:rsidR="009D6E8F" w:rsidDel="00567B29" w:rsidRDefault="009D6E8F" w:rsidP="00CA6469">
      <w:pPr>
        <w:spacing w:line="480" w:lineRule="auto"/>
        <w:rPr>
          <w:del w:id="79" w:author="Tri Le" w:date="2021-07-12T17:58:00Z"/>
          <w:rFonts w:ascii="Cambria" w:hAnsi="Cambria"/>
          <w:b/>
        </w:rPr>
      </w:pPr>
    </w:p>
    <w:p w14:paraId="65D5C383" w14:textId="77777777" w:rsidR="009D6E8F" w:rsidRDefault="009D6E8F" w:rsidP="00CA6469">
      <w:pPr>
        <w:spacing w:line="480" w:lineRule="auto"/>
        <w:rPr>
          <w:rFonts w:ascii="Cambria" w:hAnsi="Cambria"/>
          <w:b/>
        </w:rPr>
      </w:pPr>
    </w:p>
    <w:p w14:paraId="55AECB42" w14:textId="77777777" w:rsidR="00CA6469" w:rsidRPr="00095CFB" w:rsidRDefault="00CA6469" w:rsidP="00CA6469">
      <w:pPr>
        <w:spacing w:line="480" w:lineRule="auto"/>
        <w:rPr>
          <w:rFonts w:ascii="Cambria" w:hAnsi="Cambria"/>
          <w:b/>
        </w:rPr>
      </w:pPr>
      <w:r w:rsidRPr="00095CFB">
        <w:rPr>
          <w:rFonts w:ascii="Cambria" w:hAnsi="Cambria"/>
          <w:b/>
        </w:rPr>
        <w:t>INTRODUCTION</w:t>
      </w:r>
    </w:p>
    <w:p w14:paraId="5662C8C0" w14:textId="15EC1EB4" w:rsidR="001A7D2B" w:rsidRDefault="00CA6469" w:rsidP="00A26807">
      <w:pPr>
        <w:spacing w:line="480" w:lineRule="auto"/>
        <w:jc w:val="both"/>
        <w:rPr>
          <w:ins w:id="80" w:author="Tri Le" w:date="2021-07-12T18:06:00Z"/>
          <w:rFonts w:ascii="Cambria" w:hAnsi="Cambria"/>
        </w:rPr>
      </w:pPr>
      <w:r>
        <w:rPr>
          <w:rFonts w:ascii="Cambria" w:hAnsi="Cambria"/>
        </w:rPr>
        <w:t xml:space="preserve">The human fecal waste present in raw sewage </w:t>
      </w:r>
      <w:ins w:id="81" w:author="Tri Le" w:date="2021-07-12T18:52:00Z">
        <w:r w:rsidR="001D0E1E">
          <w:rPr>
            <w:rFonts w:ascii="Cambria" w:hAnsi="Cambria"/>
          </w:rPr>
          <w:t xml:space="preserve">(RS) </w:t>
        </w:r>
      </w:ins>
      <w:del w:id="82" w:author="muyaguari@yahoo.com" w:date="2021-05-12T18:16:00Z">
        <w:r w:rsidDel="00451632">
          <w:rPr>
            <w:rFonts w:ascii="Cambria" w:hAnsi="Cambria"/>
          </w:rPr>
          <w:delText xml:space="preserve">can </w:delText>
        </w:r>
      </w:del>
      <w:r>
        <w:rPr>
          <w:rFonts w:ascii="Cambria" w:hAnsi="Cambria"/>
        </w:rPr>
        <w:t>contain</w:t>
      </w:r>
      <w:ins w:id="83" w:author="Tri Le" w:date="2021-07-12T17:59:00Z">
        <w:r w:rsidR="009E0B6C">
          <w:rPr>
            <w:rFonts w:ascii="Cambria" w:hAnsi="Cambria"/>
          </w:rPr>
          <w:t>s</w:t>
        </w:r>
      </w:ins>
      <w:r>
        <w:rPr>
          <w:rFonts w:ascii="Cambria" w:hAnsi="Cambria"/>
        </w:rPr>
        <w:t xml:space="preserve"> pathogens that can </w:t>
      </w:r>
      <w:r w:rsidR="003634B3">
        <w:rPr>
          <w:rFonts w:ascii="Cambria" w:hAnsi="Cambria"/>
        </w:rPr>
        <w:t>cause</w:t>
      </w:r>
      <w:r>
        <w:rPr>
          <w:rFonts w:ascii="Cambria" w:hAnsi="Cambria"/>
        </w:rPr>
        <w:t xml:space="preserve"> numerous diseases. This can have a huge negative impact to public </w:t>
      </w:r>
      <w:r w:rsidR="003634B3">
        <w:rPr>
          <w:rFonts w:ascii="Cambria" w:hAnsi="Cambria"/>
        </w:rPr>
        <w:t xml:space="preserve">and aquatic </w:t>
      </w:r>
      <w:r>
        <w:rPr>
          <w:rFonts w:ascii="Cambria" w:hAnsi="Cambria"/>
        </w:rPr>
        <w:t>health and the economy (Stachler et al.</w:t>
      </w:r>
      <w:ins w:id="84" w:author="Tri Le" w:date="2021-07-08T19:27:00Z">
        <w:r w:rsidR="00543E4D">
          <w:rPr>
            <w:rFonts w:ascii="Cambria" w:hAnsi="Cambria"/>
          </w:rPr>
          <w:t xml:space="preserve">, </w:t>
        </w:r>
      </w:ins>
      <w:del w:id="85" w:author="Tri Le" w:date="2021-07-08T19:27:00Z">
        <w:r w:rsidDel="00543E4D">
          <w:rPr>
            <w:rFonts w:ascii="Cambria" w:hAnsi="Cambria"/>
          </w:rPr>
          <w:delText xml:space="preserve"> </w:delText>
        </w:r>
      </w:del>
      <w:r>
        <w:rPr>
          <w:rFonts w:ascii="Cambria" w:hAnsi="Cambria"/>
        </w:rPr>
        <w:t xml:space="preserve">2017). </w:t>
      </w:r>
      <w:r w:rsidR="003634B3">
        <w:rPr>
          <w:rFonts w:ascii="Cambria" w:hAnsi="Cambria"/>
        </w:rPr>
        <w:t xml:space="preserve">Wastewater treatment plants </w:t>
      </w:r>
      <w:ins w:id="86" w:author="muyaguari@yahoo.com" w:date="2021-05-12T18:16:00Z">
        <w:r w:rsidR="00451632">
          <w:rPr>
            <w:rFonts w:ascii="Cambria" w:hAnsi="Cambria"/>
          </w:rPr>
          <w:t xml:space="preserve">(WWTPs) </w:t>
        </w:r>
      </w:ins>
      <w:r w:rsidR="003634B3">
        <w:rPr>
          <w:rFonts w:ascii="Cambria" w:hAnsi="Cambria"/>
        </w:rPr>
        <w:t xml:space="preserve">serve as </w:t>
      </w:r>
      <w:ins w:id="87" w:author="Tri Le" w:date="2021-07-06T17:35:00Z">
        <w:r w:rsidR="00782E88">
          <w:rPr>
            <w:rFonts w:ascii="Cambria" w:hAnsi="Cambria"/>
          </w:rPr>
          <w:t>protective barriers</w:t>
        </w:r>
      </w:ins>
      <w:del w:id="88" w:author="Tri Le" w:date="2021-07-06T17:35:00Z">
        <w:r w:rsidR="003634B3" w:rsidDel="00782E88">
          <w:rPr>
            <w:rFonts w:ascii="Cambria" w:hAnsi="Cambria"/>
          </w:rPr>
          <w:delText>a link</w:delText>
        </w:r>
      </w:del>
      <w:r w:rsidR="003634B3">
        <w:rPr>
          <w:rFonts w:ascii="Cambria" w:hAnsi="Cambria"/>
        </w:rPr>
        <w:t xml:space="preserve"> between </w:t>
      </w:r>
      <w:del w:id="89" w:author="Tri Le" w:date="2021-07-06T17:36:00Z">
        <w:r w:rsidR="003634B3" w:rsidDel="002F3E29">
          <w:rPr>
            <w:rFonts w:ascii="Cambria" w:hAnsi="Cambria"/>
          </w:rPr>
          <w:delText xml:space="preserve">societies </w:delText>
        </w:r>
      </w:del>
      <w:ins w:id="90" w:author="Tri Le" w:date="2021-07-06T17:36:00Z">
        <w:r w:rsidR="002F3E29">
          <w:rPr>
            <w:rFonts w:ascii="Cambria" w:hAnsi="Cambria"/>
          </w:rPr>
          <w:t xml:space="preserve">communities </w:t>
        </w:r>
      </w:ins>
      <w:r w:rsidR="003634B3">
        <w:rPr>
          <w:rFonts w:ascii="Cambria" w:hAnsi="Cambria"/>
        </w:rPr>
        <w:t xml:space="preserve">and the environment by reducing the organic matter present in wastewater. </w:t>
      </w:r>
      <w:del w:id="91" w:author="muyaguari@yahoo.com" w:date="2021-05-12T18:16:00Z">
        <w:r w:rsidR="00D60744" w:rsidDel="00451632">
          <w:rPr>
            <w:rFonts w:ascii="Cambria" w:hAnsi="Cambria"/>
          </w:rPr>
          <w:delText>The w</w:delText>
        </w:r>
      </w:del>
      <w:ins w:id="92" w:author="muyaguari@yahoo.com" w:date="2021-05-12T18:16:00Z">
        <w:r w:rsidR="00451632">
          <w:rPr>
            <w:rFonts w:ascii="Cambria" w:hAnsi="Cambria"/>
          </w:rPr>
          <w:t>W</w:t>
        </w:r>
      </w:ins>
      <w:r w:rsidR="003634B3">
        <w:rPr>
          <w:rFonts w:ascii="Cambria" w:hAnsi="Cambria"/>
        </w:rPr>
        <w:t xml:space="preserve">ater quality is </w:t>
      </w:r>
      <w:r w:rsidR="00D60744">
        <w:rPr>
          <w:rFonts w:ascii="Cambria" w:hAnsi="Cambria"/>
        </w:rPr>
        <w:t xml:space="preserve">currently </w:t>
      </w:r>
      <w:r w:rsidR="003634B3">
        <w:rPr>
          <w:rFonts w:ascii="Cambria" w:hAnsi="Cambria"/>
        </w:rPr>
        <w:t xml:space="preserve">assessed using traditional markers such as </w:t>
      </w:r>
      <w:del w:id="93" w:author="muyaguari@yahoo.com" w:date="2021-05-12T18:17:00Z">
        <w:r w:rsidR="003634B3" w:rsidDel="00451632">
          <w:rPr>
            <w:rFonts w:ascii="Cambria" w:hAnsi="Cambria"/>
          </w:rPr>
          <w:delText xml:space="preserve">total </w:delText>
        </w:r>
      </w:del>
      <w:r w:rsidR="003634B3">
        <w:rPr>
          <w:rFonts w:ascii="Cambria" w:hAnsi="Cambria"/>
        </w:rPr>
        <w:t xml:space="preserve">coliforms and </w:t>
      </w:r>
      <w:ins w:id="94" w:author="Tri Le" w:date="2021-07-06T17:38:00Z">
        <w:r w:rsidR="000356AE">
          <w:rPr>
            <w:rFonts w:ascii="Cambria" w:hAnsi="Cambria"/>
            <w:i/>
            <w:iCs/>
          </w:rPr>
          <w:t xml:space="preserve">Escherichia coli </w:t>
        </w:r>
        <w:r w:rsidR="000356AE">
          <w:rPr>
            <w:rFonts w:ascii="Cambria" w:hAnsi="Cambria"/>
          </w:rPr>
          <w:t>(</w:t>
        </w:r>
      </w:ins>
      <w:r w:rsidR="003634B3">
        <w:rPr>
          <w:rFonts w:ascii="Cambria" w:hAnsi="Cambria"/>
          <w:i/>
        </w:rPr>
        <w:t>E. coli</w:t>
      </w:r>
      <w:ins w:id="95" w:author="Tri Le" w:date="2021-07-06T17:38:00Z">
        <w:r w:rsidR="000356AE">
          <w:rPr>
            <w:rFonts w:ascii="Cambria" w:hAnsi="Cambria"/>
            <w:iCs/>
          </w:rPr>
          <w:t>)</w:t>
        </w:r>
      </w:ins>
      <w:r w:rsidR="003634B3">
        <w:rPr>
          <w:rFonts w:ascii="Cambria" w:hAnsi="Cambria"/>
        </w:rPr>
        <w:t>, leaving other microbes such as viruses largely unexplored.</w:t>
      </w:r>
      <w:r>
        <w:rPr>
          <w:rFonts w:ascii="Cambria" w:hAnsi="Cambria"/>
        </w:rPr>
        <w:t xml:space="preserve"> </w:t>
      </w:r>
      <w:r w:rsidRPr="00095CFB">
        <w:rPr>
          <w:rFonts w:ascii="Cambria" w:hAnsi="Cambria"/>
        </w:rPr>
        <w:t xml:space="preserve">The North End Sewage Treatment Plant (NESTP) in Winnipeg, Manitoba </w:t>
      </w:r>
      <w:del w:id="96" w:author="Tri Le" w:date="2021-07-06T17:39:00Z">
        <w:r w:rsidRPr="00095CFB" w:rsidDel="00984C7C">
          <w:rPr>
            <w:rFonts w:ascii="Cambria" w:hAnsi="Cambria"/>
          </w:rPr>
          <w:delText xml:space="preserve">provides </w:delText>
        </w:r>
      </w:del>
      <w:ins w:id="97" w:author="Tri Le" w:date="2021-07-06T17:39:00Z">
        <w:r w:rsidR="00984C7C">
          <w:rPr>
            <w:rFonts w:ascii="Cambria" w:hAnsi="Cambria"/>
          </w:rPr>
          <w:t>handles</w:t>
        </w:r>
        <w:r w:rsidR="00984C7C" w:rsidRPr="00095CFB">
          <w:rPr>
            <w:rFonts w:ascii="Cambria" w:hAnsi="Cambria"/>
          </w:rPr>
          <w:t xml:space="preserve"> </w:t>
        </w:r>
      </w:ins>
      <w:r w:rsidRPr="00095CFB">
        <w:rPr>
          <w:rFonts w:ascii="Cambria" w:hAnsi="Cambria"/>
        </w:rPr>
        <w:t>70% of the city’s wastewa</w:t>
      </w:r>
      <w:r w:rsidR="00D60744">
        <w:rPr>
          <w:rFonts w:ascii="Cambria" w:hAnsi="Cambria"/>
        </w:rPr>
        <w:t>ter treatment</w:t>
      </w:r>
      <w:ins w:id="98" w:author="Tri Le" w:date="2021-07-12T19:50:00Z">
        <w:r w:rsidR="00B35FDE">
          <w:rPr>
            <w:rFonts w:ascii="Cambria" w:hAnsi="Cambria"/>
          </w:rPr>
          <w:t xml:space="preserve">, </w:t>
        </w:r>
      </w:ins>
      <w:del w:id="99" w:author="Tri Le" w:date="2021-07-12T19:50:00Z">
        <w:r w:rsidR="00D60744" w:rsidDel="00B35FDE">
          <w:rPr>
            <w:rFonts w:ascii="Cambria" w:hAnsi="Cambria"/>
          </w:rPr>
          <w:delText xml:space="preserve"> (</w:delText>
        </w:r>
      </w:del>
      <w:r w:rsidR="00D60744">
        <w:rPr>
          <w:rFonts w:ascii="Cambria" w:hAnsi="Cambria"/>
        </w:rPr>
        <w:t>serving over 400,</w:t>
      </w:r>
      <w:r w:rsidRPr="00095CFB">
        <w:rPr>
          <w:rFonts w:ascii="Cambria" w:hAnsi="Cambria"/>
        </w:rPr>
        <w:t>000 people</w:t>
      </w:r>
      <w:del w:id="100" w:author="Tri Le" w:date="2021-07-12T19:50:00Z">
        <w:r w:rsidRPr="00095CFB" w:rsidDel="00B35FDE">
          <w:rPr>
            <w:rFonts w:ascii="Cambria" w:hAnsi="Cambria"/>
          </w:rPr>
          <w:delText>)</w:delText>
        </w:r>
      </w:del>
      <w:r>
        <w:rPr>
          <w:rFonts w:ascii="Cambria" w:hAnsi="Cambria"/>
        </w:rPr>
        <w:t xml:space="preserve"> (</w:t>
      </w:r>
      <w:commentRangeStart w:id="101"/>
      <w:r>
        <w:rPr>
          <w:rFonts w:ascii="Cambria" w:hAnsi="Cambria"/>
        </w:rPr>
        <w:t>City of Winnipeg, 2019</w:t>
      </w:r>
      <w:ins w:id="102" w:author="Tri Le" w:date="2021-07-12T18:02:00Z">
        <w:r w:rsidR="00C24E62">
          <w:rPr>
            <w:rFonts w:ascii="Cambria" w:hAnsi="Cambria"/>
          </w:rPr>
          <w:t>a)</w:t>
        </w:r>
      </w:ins>
      <w:del w:id="103" w:author="Tri Le" w:date="2021-07-12T18:02:00Z">
        <w:r w:rsidR="00082D6A" w:rsidDel="00C24E62">
          <w:rPr>
            <w:rFonts w:ascii="Cambria" w:hAnsi="Cambria"/>
          </w:rPr>
          <w:delText>b</w:delText>
        </w:r>
        <w:commentRangeEnd w:id="101"/>
        <w:r w:rsidR="00451632" w:rsidDel="00C24E62">
          <w:rPr>
            <w:rStyle w:val="CommentReference"/>
          </w:rPr>
          <w:commentReference w:id="101"/>
        </w:r>
        <w:r w:rsidDel="00C24E62">
          <w:rPr>
            <w:rFonts w:ascii="Cambria" w:hAnsi="Cambria"/>
          </w:rPr>
          <w:delText>)</w:delText>
        </w:r>
      </w:del>
      <w:r w:rsidRPr="00095CFB">
        <w:rPr>
          <w:rFonts w:ascii="Cambria" w:hAnsi="Cambria"/>
        </w:rPr>
        <w:t>.</w:t>
      </w:r>
      <w:r>
        <w:rPr>
          <w:rFonts w:ascii="Cambria" w:hAnsi="Cambria"/>
        </w:rPr>
        <w:t xml:space="preserve"> </w:t>
      </w:r>
      <w:r w:rsidRPr="00095CFB">
        <w:rPr>
          <w:rFonts w:ascii="Cambria" w:hAnsi="Cambria"/>
        </w:rPr>
        <w:t xml:space="preserve">The </w:t>
      </w:r>
      <w:del w:id="104" w:author="Tri Le" w:date="2021-07-06T17:39:00Z">
        <w:r w:rsidRPr="00095CFB" w:rsidDel="00B37229">
          <w:rPr>
            <w:rFonts w:ascii="Cambria" w:hAnsi="Cambria"/>
          </w:rPr>
          <w:delText xml:space="preserve">wastewater </w:delText>
        </w:r>
      </w:del>
      <w:r w:rsidRPr="00095CFB">
        <w:rPr>
          <w:rFonts w:ascii="Cambria" w:hAnsi="Cambria"/>
        </w:rPr>
        <w:t xml:space="preserve">treatment </w:t>
      </w:r>
      <w:ins w:id="105" w:author="Tri Le" w:date="2021-07-06T17:40:00Z">
        <w:r w:rsidR="00B37229">
          <w:rPr>
            <w:rFonts w:ascii="Cambria" w:hAnsi="Cambria"/>
          </w:rPr>
          <w:t xml:space="preserve">process </w:t>
        </w:r>
      </w:ins>
      <w:r>
        <w:rPr>
          <w:rFonts w:ascii="Cambria" w:hAnsi="Cambria"/>
        </w:rPr>
        <w:t xml:space="preserve">at the NESTP </w:t>
      </w:r>
      <w:ins w:id="106" w:author="Tri Le" w:date="2021-07-12T19:52:00Z">
        <w:r w:rsidR="00BA6FEA">
          <w:rPr>
            <w:rFonts w:ascii="Cambria" w:hAnsi="Cambria"/>
          </w:rPr>
          <w:t xml:space="preserve">first </w:t>
        </w:r>
      </w:ins>
      <w:r w:rsidRPr="00095CFB">
        <w:rPr>
          <w:rFonts w:ascii="Cambria" w:hAnsi="Cambria"/>
        </w:rPr>
        <w:t xml:space="preserve">involves </w:t>
      </w:r>
      <w:del w:id="107" w:author="Tri Le" w:date="2021-07-12T18:52:00Z">
        <w:r w:rsidRPr="00095CFB" w:rsidDel="004158C0">
          <w:rPr>
            <w:rFonts w:ascii="Cambria" w:hAnsi="Cambria"/>
          </w:rPr>
          <w:delText xml:space="preserve">raw sewage </w:delText>
        </w:r>
      </w:del>
      <w:ins w:id="108" w:author="Tri Le" w:date="2021-07-12T18:07:00Z">
        <w:r w:rsidR="005F2CE6">
          <w:rPr>
            <w:rFonts w:ascii="Cambria" w:hAnsi="Cambria"/>
          </w:rPr>
          <w:t xml:space="preserve">RS </w:t>
        </w:r>
      </w:ins>
      <w:r w:rsidRPr="00095CFB">
        <w:rPr>
          <w:rFonts w:ascii="Cambria" w:hAnsi="Cambria"/>
        </w:rPr>
        <w:t>undergoing primary treatment</w:t>
      </w:r>
      <w:ins w:id="109" w:author="Tri Le" w:date="2021-07-12T18:02:00Z">
        <w:r w:rsidR="002C3D3E">
          <w:rPr>
            <w:rFonts w:ascii="Cambria" w:hAnsi="Cambria"/>
          </w:rPr>
          <w:t xml:space="preserve"> during </w:t>
        </w:r>
      </w:ins>
      <w:del w:id="110" w:author="Tri Le" w:date="2021-07-12T18:02:00Z">
        <w:r w:rsidRPr="00095CFB" w:rsidDel="002C3D3E">
          <w:rPr>
            <w:rFonts w:ascii="Cambria" w:hAnsi="Cambria"/>
          </w:rPr>
          <w:delText xml:space="preserve">, in </w:delText>
        </w:r>
      </w:del>
      <w:r w:rsidRPr="00095CFB">
        <w:rPr>
          <w:rFonts w:ascii="Cambria" w:hAnsi="Cambria"/>
        </w:rPr>
        <w:t>which solids are removed. It then gets processed to the stage of activated sludge</w:t>
      </w:r>
      <w:ins w:id="111" w:author="Tri Le" w:date="2021-07-12T18:07:00Z">
        <w:r w:rsidR="005F2CE6">
          <w:rPr>
            <w:rFonts w:ascii="Cambria" w:hAnsi="Cambria"/>
          </w:rPr>
          <w:t xml:space="preserve"> (AS)</w:t>
        </w:r>
      </w:ins>
      <w:r w:rsidRPr="00095CFB">
        <w:rPr>
          <w:rFonts w:ascii="Cambria" w:hAnsi="Cambria"/>
        </w:rPr>
        <w:t>, in which a heterotrophic cocktail of bacteria and protozoa degrade</w:t>
      </w:r>
      <w:ins w:id="112" w:author="Tri Le" w:date="2021-07-12T18:03:00Z">
        <w:r w:rsidR="0003583F">
          <w:rPr>
            <w:rFonts w:ascii="Cambria" w:hAnsi="Cambria"/>
          </w:rPr>
          <w:t>s</w:t>
        </w:r>
      </w:ins>
      <w:r w:rsidRPr="00095CFB">
        <w:rPr>
          <w:rFonts w:ascii="Cambria" w:hAnsi="Cambria"/>
        </w:rPr>
        <w:t xml:space="preserve"> organic matter present in solid waste. After this treatment cycle, </w:t>
      </w:r>
      <w:del w:id="113" w:author="Tri Le" w:date="2021-07-12T18:54:00Z">
        <w:r w:rsidRPr="00095CFB" w:rsidDel="005224B8">
          <w:rPr>
            <w:rFonts w:ascii="Cambria" w:hAnsi="Cambria"/>
          </w:rPr>
          <w:delText>activated sludge</w:delText>
        </w:r>
      </w:del>
      <w:ins w:id="114" w:author="Tri Le" w:date="2021-07-12T18:54:00Z">
        <w:r w:rsidR="005224B8">
          <w:rPr>
            <w:rFonts w:ascii="Cambria" w:hAnsi="Cambria"/>
          </w:rPr>
          <w:t>AS</w:t>
        </w:r>
      </w:ins>
      <w:r w:rsidRPr="00095CFB">
        <w:rPr>
          <w:rFonts w:ascii="Cambria" w:hAnsi="Cambria"/>
        </w:rPr>
        <w:t xml:space="preserve"> is removed. The treated water is disinfected and is discharged </w:t>
      </w:r>
      <w:del w:id="115" w:author="Tri Le" w:date="2021-07-06T17:41:00Z">
        <w:r w:rsidRPr="00095CFB" w:rsidDel="000F7E0E">
          <w:rPr>
            <w:rFonts w:ascii="Cambria" w:hAnsi="Cambria"/>
          </w:rPr>
          <w:delText xml:space="preserve">(known </w:delText>
        </w:r>
      </w:del>
      <w:r w:rsidRPr="00095CFB">
        <w:rPr>
          <w:rFonts w:ascii="Cambria" w:hAnsi="Cambria"/>
        </w:rPr>
        <w:t>as effluents</w:t>
      </w:r>
      <w:ins w:id="116" w:author="Tri Le" w:date="2021-07-12T18:07:00Z">
        <w:r w:rsidR="005F2CE6">
          <w:rPr>
            <w:rFonts w:ascii="Cambria" w:hAnsi="Cambria"/>
          </w:rPr>
          <w:t xml:space="preserve"> (EF)</w:t>
        </w:r>
      </w:ins>
      <w:del w:id="117" w:author="Tri Le" w:date="2021-07-06T17:41:00Z">
        <w:r w:rsidRPr="00095CFB" w:rsidDel="000F7E0E">
          <w:rPr>
            <w:rFonts w:ascii="Cambria" w:hAnsi="Cambria"/>
          </w:rPr>
          <w:delText>)</w:delText>
        </w:r>
      </w:del>
      <w:r w:rsidRPr="00095CFB">
        <w:rPr>
          <w:rFonts w:ascii="Cambria" w:hAnsi="Cambria"/>
        </w:rPr>
        <w:t xml:space="preserve"> </w:t>
      </w:r>
      <w:r w:rsidR="00082D6A">
        <w:rPr>
          <w:rFonts w:ascii="Cambria" w:hAnsi="Cambria"/>
        </w:rPr>
        <w:t xml:space="preserve">into the river (City of Winnipeg, </w:t>
      </w:r>
      <w:commentRangeStart w:id="118"/>
      <w:r w:rsidR="00082D6A">
        <w:rPr>
          <w:rFonts w:ascii="Cambria" w:hAnsi="Cambria"/>
        </w:rPr>
        <w:t>2019</w:t>
      </w:r>
      <w:del w:id="119" w:author="Tri Le" w:date="2021-07-12T18:02:00Z">
        <w:r w:rsidR="00082D6A" w:rsidDel="00C24E62">
          <w:rPr>
            <w:rFonts w:ascii="Cambria" w:hAnsi="Cambria"/>
          </w:rPr>
          <w:delText>a</w:delText>
        </w:r>
        <w:commentRangeEnd w:id="118"/>
        <w:r w:rsidR="00451632" w:rsidDel="00C24E62">
          <w:rPr>
            <w:rStyle w:val="CommentReference"/>
          </w:rPr>
          <w:commentReference w:id="118"/>
        </w:r>
        <w:r w:rsidR="00082D6A" w:rsidDel="00C24E62">
          <w:rPr>
            <w:rFonts w:ascii="Cambria" w:hAnsi="Cambria"/>
          </w:rPr>
          <w:delText>)</w:delText>
        </w:r>
      </w:del>
      <w:ins w:id="120" w:author="Tri Le" w:date="2021-07-12T18:02:00Z">
        <w:r w:rsidR="00C24E62">
          <w:rPr>
            <w:rFonts w:ascii="Cambria" w:hAnsi="Cambria"/>
          </w:rPr>
          <w:t>a)</w:t>
        </w:r>
      </w:ins>
      <w:r w:rsidR="00082D6A" w:rsidRPr="00095CFB">
        <w:rPr>
          <w:rFonts w:ascii="Cambria" w:hAnsi="Cambria"/>
        </w:rPr>
        <w:t>.</w:t>
      </w:r>
      <w:r w:rsidR="00082D6A">
        <w:rPr>
          <w:rFonts w:ascii="Cambria" w:hAnsi="Cambria"/>
        </w:rPr>
        <w:t xml:space="preserve"> </w:t>
      </w:r>
      <w:r w:rsidRPr="00095CFB">
        <w:rPr>
          <w:rFonts w:ascii="Cambria" w:hAnsi="Cambria"/>
        </w:rPr>
        <w:t xml:space="preserve">Approximately 200 million liters of </w:t>
      </w:r>
      <w:del w:id="121" w:author="Tri Le" w:date="2021-07-12T18:53:00Z">
        <w:r w:rsidRPr="00095CFB" w:rsidDel="005A4D04">
          <w:rPr>
            <w:rFonts w:ascii="Cambria" w:hAnsi="Cambria"/>
          </w:rPr>
          <w:delText>ef</w:delText>
        </w:r>
        <w:r w:rsidDel="005A4D04">
          <w:rPr>
            <w:rFonts w:ascii="Cambria" w:hAnsi="Cambria"/>
          </w:rPr>
          <w:delText xml:space="preserve">fluents </w:delText>
        </w:r>
      </w:del>
      <w:ins w:id="122" w:author="Tri Le" w:date="2021-07-12T18:53:00Z">
        <w:r w:rsidR="005A4D04">
          <w:rPr>
            <w:rFonts w:ascii="Cambria" w:hAnsi="Cambria"/>
          </w:rPr>
          <w:t>EF</w:t>
        </w:r>
        <w:r w:rsidR="005A4D04">
          <w:rPr>
            <w:rFonts w:ascii="Cambria" w:hAnsi="Cambria"/>
          </w:rPr>
          <w:t xml:space="preserve"> </w:t>
        </w:r>
      </w:ins>
      <w:r>
        <w:rPr>
          <w:rFonts w:ascii="Cambria" w:hAnsi="Cambria"/>
        </w:rPr>
        <w:t>are discharged per day (City of Winnipeg, 2019</w:t>
      </w:r>
      <w:r w:rsidR="00884F2D">
        <w:rPr>
          <w:rFonts w:ascii="Cambria" w:hAnsi="Cambria"/>
        </w:rPr>
        <w:t>b</w:t>
      </w:r>
      <w:r>
        <w:rPr>
          <w:rFonts w:ascii="Cambria" w:hAnsi="Cambria"/>
        </w:rPr>
        <w:t xml:space="preserve">). </w:t>
      </w:r>
    </w:p>
    <w:p w14:paraId="19058C6B" w14:textId="0DB25386" w:rsidR="001A7D2B" w:rsidRDefault="00CA6469" w:rsidP="00A26807">
      <w:pPr>
        <w:spacing w:line="480" w:lineRule="auto"/>
        <w:jc w:val="both"/>
        <w:rPr>
          <w:ins w:id="123" w:author="Tri Le" w:date="2021-07-12T18:06:00Z"/>
          <w:rFonts w:ascii="Cambria" w:hAnsi="Cambria"/>
        </w:rPr>
      </w:pPr>
      <w:r w:rsidRPr="00095CFB">
        <w:rPr>
          <w:rFonts w:ascii="Cambria" w:hAnsi="Cambria"/>
        </w:rPr>
        <w:t xml:space="preserve">The main indicator of contamination used in wastewater treatment screening is </w:t>
      </w:r>
      <w:commentRangeStart w:id="124"/>
      <w:r w:rsidR="003634B3">
        <w:rPr>
          <w:rFonts w:ascii="Cambria" w:hAnsi="Cambria"/>
          <w:i/>
        </w:rPr>
        <w:t>E. coli</w:t>
      </w:r>
      <w:ins w:id="125" w:author="Tri Le" w:date="2021-07-12T19:57:00Z">
        <w:r w:rsidR="00E94042">
          <w:rPr>
            <w:rFonts w:ascii="Cambria" w:hAnsi="Cambria"/>
          </w:rPr>
          <w:t xml:space="preserve">, </w:t>
        </w:r>
      </w:ins>
      <w:del w:id="126" w:author="Tri Le" w:date="2021-07-12T19:57:00Z">
        <w:r w:rsidDel="00E94042">
          <w:rPr>
            <w:rFonts w:ascii="Cambria" w:hAnsi="Cambria"/>
          </w:rPr>
          <w:delText xml:space="preserve"> (</w:delText>
        </w:r>
      </w:del>
      <w:r>
        <w:rPr>
          <w:rFonts w:ascii="Cambria" w:hAnsi="Cambria"/>
        </w:rPr>
        <w:t xml:space="preserve">a fecal </w:t>
      </w:r>
      <w:ins w:id="127" w:author="muyaguari@yahoo.com" w:date="2021-05-12T18:19:00Z">
        <w:r w:rsidR="00451632">
          <w:rPr>
            <w:rFonts w:ascii="Cambria" w:hAnsi="Cambria"/>
          </w:rPr>
          <w:t xml:space="preserve">coliform </w:t>
        </w:r>
      </w:ins>
      <w:r>
        <w:rPr>
          <w:rFonts w:ascii="Cambria" w:hAnsi="Cambria"/>
        </w:rPr>
        <w:t>bacteri</w:t>
      </w:r>
      <w:ins w:id="128" w:author="muyaguari@yahoo.com" w:date="2021-05-12T18:19:00Z">
        <w:r w:rsidR="00451632">
          <w:rPr>
            <w:rFonts w:ascii="Cambria" w:hAnsi="Cambria"/>
          </w:rPr>
          <w:t>um</w:t>
        </w:r>
      </w:ins>
      <w:del w:id="129" w:author="muyaguari@yahoo.com" w:date="2021-05-12T18:19:00Z">
        <w:r w:rsidDel="00451632">
          <w:rPr>
            <w:rFonts w:ascii="Cambria" w:hAnsi="Cambria"/>
          </w:rPr>
          <w:delText>a</w:delText>
        </w:r>
      </w:del>
      <w:del w:id="130" w:author="Tri Le" w:date="2021-07-12T19:57:00Z">
        <w:r w:rsidDel="002B56DC">
          <w:rPr>
            <w:rFonts w:ascii="Cambria" w:hAnsi="Cambria"/>
          </w:rPr>
          <w:delText>)</w:delText>
        </w:r>
      </w:del>
      <w:r>
        <w:rPr>
          <w:rFonts w:ascii="Cambria" w:hAnsi="Cambria"/>
        </w:rPr>
        <w:t xml:space="preserve">. </w:t>
      </w:r>
      <w:commentRangeEnd w:id="124"/>
      <w:r w:rsidR="008B5D81">
        <w:rPr>
          <w:rStyle w:val="CommentReference"/>
        </w:rPr>
        <w:commentReference w:id="124"/>
      </w:r>
      <w:ins w:id="131" w:author="Tri Le" w:date="2021-07-12T19:57:00Z">
        <w:r w:rsidR="007E4AB6">
          <w:rPr>
            <w:rFonts w:ascii="Cambria" w:hAnsi="Cambria"/>
          </w:rPr>
          <w:t>It</w:t>
        </w:r>
      </w:ins>
      <w:del w:id="132" w:author="Tri Le" w:date="2021-07-12T19:57:00Z">
        <w:r w:rsidDel="007E4AB6">
          <w:rPr>
            <w:rFonts w:ascii="Cambria" w:hAnsi="Cambria"/>
            <w:i/>
          </w:rPr>
          <w:delText>E. coli</w:delText>
        </w:r>
      </w:del>
      <w:r>
        <w:rPr>
          <w:rFonts w:ascii="Cambria" w:hAnsi="Cambria"/>
          <w:i/>
        </w:rPr>
        <w:t xml:space="preserve"> </w:t>
      </w:r>
      <w:r>
        <w:rPr>
          <w:rFonts w:ascii="Cambria" w:hAnsi="Cambria"/>
        </w:rPr>
        <w:t xml:space="preserve">is </w:t>
      </w:r>
      <w:del w:id="133" w:author="muyaguari@yahoo.com" w:date="2021-05-12T19:00:00Z">
        <w:r w:rsidDel="008B5D81">
          <w:rPr>
            <w:rFonts w:ascii="Cambria" w:hAnsi="Cambria"/>
          </w:rPr>
          <w:delText xml:space="preserve">abundant </w:delText>
        </w:r>
      </w:del>
      <w:ins w:id="134" w:author="muyaguari@yahoo.com" w:date="2021-05-12T19:00:00Z">
        <w:r w:rsidR="008B5D81">
          <w:rPr>
            <w:rFonts w:ascii="Cambria" w:hAnsi="Cambria"/>
          </w:rPr>
          <w:t xml:space="preserve">present </w:t>
        </w:r>
      </w:ins>
      <w:r>
        <w:rPr>
          <w:rFonts w:ascii="Cambria" w:hAnsi="Cambria"/>
        </w:rPr>
        <w:t xml:space="preserve">in the </w:t>
      </w:r>
      <w:ins w:id="135" w:author="muyaguari@yahoo.com" w:date="2021-05-12T19:04:00Z">
        <w:r w:rsidR="008B5D81">
          <w:rPr>
            <w:rFonts w:ascii="Cambria" w:hAnsi="Cambria"/>
          </w:rPr>
          <w:t xml:space="preserve">gut of </w:t>
        </w:r>
      </w:ins>
      <w:r>
        <w:rPr>
          <w:rFonts w:ascii="Cambria" w:hAnsi="Cambria"/>
        </w:rPr>
        <w:t>human</w:t>
      </w:r>
      <w:ins w:id="136" w:author="muyaguari@yahoo.com" w:date="2021-05-12T19:04:00Z">
        <w:r w:rsidR="008B5D81">
          <w:rPr>
            <w:rFonts w:ascii="Cambria" w:hAnsi="Cambria"/>
          </w:rPr>
          <w:t>s</w:t>
        </w:r>
      </w:ins>
      <w:r>
        <w:rPr>
          <w:rFonts w:ascii="Cambria" w:hAnsi="Cambria"/>
        </w:rPr>
        <w:t xml:space="preserve"> </w:t>
      </w:r>
      <w:ins w:id="137" w:author="muyaguari@yahoo.com" w:date="2021-05-12T19:04:00Z">
        <w:r w:rsidR="008B5D81">
          <w:rPr>
            <w:rFonts w:ascii="Cambria" w:hAnsi="Cambria"/>
          </w:rPr>
          <w:t xml:space="preserve">and </w:t>
        </w:r>
      </w:ins>
      <w:del w:id="138" w:author="muyaguari@yahoo.com" w:date="2021-05-12T19:04:00Z">
        <w:r w:rsidDel="008B5D81">
          <w:rPr>
            <w:rFonts w:ascii="Cambria" w:hAnsi="Cambria"/>
          </w:rPr>
          <w:delText xml:space="preserve">gut </w:delText>
        </w:r>
      </w:del>
      <w:ins w:id="139" w:author="muyaguari@yahoo.com" w:date="2021-05-12T19:01:00Z">
        <w:r w:rsidR="008B5D81">
          <w:rPr>
            <w:rFonts w:ascii="Cambria" w:hAnsi="Cambria"/>
          </w:rPr>
          <w:t xml:space="preserve">warm-blooded </w:t>
        </w:r>
        <w:r w:rsidR="008B5D81">
          <w:rPr>
            <w:rFonts w:ascii="Cambria" w:hAnsi="Cambria"/>
          </w:rPr>
          <w:lastRenderedPageBreak/>
          <w:t>animals</w:t>
        </w:r>
      </w:ins>
      <w:ins w:id="140" w:author="muyaguari@yahoo.com" w:date="2021-05-12T19:05:00Z">
        <w:r w:rsidR="008B5D81">
          <w:rPr>
            <w:rFonts w:ascii="Cambria" w:hAnsi="Cambria"/>
          </w:rPr>
          <w:t xml:space="preserve"> and </w:t>
        </w:r>
      </w:ins>
      <w:del w:id="141" w:author="muyaguari@yahoo.com" w:date="2021-05-12T19:04:00Z">
        <w:r w:rsidDel="008B5D81">
          <w:rPr>
            <w:rFonts w:ascii="Cambria" w:hAnsi="Cambria"/>
          </w:rPr>
          <w:delText xml:space="preserve">and </w:delText>
        </w:r>
      </w:del>
      <w:del w:id="142" w:author="muyaguari@yahoo.com" w:date="2021-05-12T19:00:00Z">
        <w:r w:rsidDel="008B5D81">
          <w:rPr>
            <w:rFonts w:ascii="Cambria" w:hAnsi="Cambria"/>
          </w:rPr>
          <w:delText>r</w:delText>
        </w:r>
      </w:del>
      <w:del w:id="143" w:author="muyaguari@yahoo.com" w:date="2021-05-12T19:05:00Z">
        <w:r w:rsidDel="008B5D81">
          <w:rPr>
            <w:rFonts w:ascii="Cambria" w:hAnsi="Cambria"/>
          </w:rPr>
          <w:delText xml:space="preserve">aw sewage and is therefore </w:delText>
        </w:r>
      </w:del>
      <w:ins w:id="144" w:author="muyaguari@yahoo.com" w:date="2021-05-12T19:05:00Z">
        <w:r w:rsidR="008B5D81">
          <w:rPr>
            <w:rFonts w:ascii="Cambria" w:hAnsi="Cambria"/>
          </w:rPr>
          <w:t xml:space="preserve">widely used as </w:t>
        </w:r>
      </w:ins>
      <w:ins w:id="145" w:author="Tri Le" w:date="2021-07-12T18:04:00Z">
        <w:r w:rsidR="00767D9B">
          <w:rPr>
            <w:rFonts w:ascii="Cambria" w:hAnsi="Cambria"/>
          </w:rPr>
          <w:t>the</w:t>
        </w:r>
        <w:r w:rsidR="00030C85">
          <w:rPr>
            <w:rFonts w:ascii="Cambria" w:hAnsi="Cambria"/>
          </w:rPr>
          <w:t xml:space="preserve"> </w:t>
        </w:r>
        <w:r w:rsidR="00767D9B">
          <w:rPr>
            <w:rFonts w:ascii="Cambria" w:hAnsi="Cambria"/>
          </w:rPr>
          <w:t>main indicator</w:t>
        </w:r>
      </w:ins>
      <w:del w:id="146" w:author="Tri Le" w:date="2021-07-12T18:04:00Z">
        <w:r w:rsidDel="00767D9B">
          <w:rPr>
            <w:rFonts w:ascii="Cambria" w:hAnsi="Cambria"/>
          </w:rPr>
          <w:delText>a</w:delText>
        </w:r>
      </w:del>
      <w:r>
        <w:rPr>
          <w:rFonts w:ascii="Cambria" w:hAnsi="Cambria"/>
        </w:rPr>
        <w:t xml:space="preserve"> </w:t>
      </w:r>
      <w:ins w:id="147" w:author="Tri Le" w:date="2021-07-12T19:57:00Z">
        <w:r w:rsidR="00701258">
          <w:rPr>
            <w:rFonts w:ascii="Cambria" w:hAnsi="Cambria"/>
          </w:rPr>
          <w:t xml:space="preserve">of </w:t>
        </w:r>
      </w:ins>
      <w:del w:id="148" w:author="muyaguari@yahoo.com" w:date="2021-05-12T19:05:00Z">
        <w:r w:rsidDel="008B5D81">
          <w:rPr>
            <w:rFonts w:ascii="Cambria" w:hAnsi="Cambria"/>
          </w:rPr>
          <w:delText xml:space="preserve">great </w:delText>
        </w:r>
      </w:del>
      <w:del w:id="149" w:author="Tri Le" w:date="2021-07-12T18:04:00Z">
        <w:r w:rsidDel="00767D9B">
          <w:rPr>
            <w:rFonts w:ascii="Cambria" w:hAnsi="Cambria"/>
          </w:rPr>
          <w:delText xml:space="preserve">marker for the evaluation of </w:delText>
        </w:r>
      </w:del>
      <w:r>
        <w:rPr>
          <w:rFonts w:ascii="Cambria" w:hAnsi="Cambria"/>
        </w:rPr>
        <w:t>fecal pollution in</w:t>
      </w:r>
      <w:ins w:id="150" w:author="muyaguari@yahoo.com" w:date="2021-05-12T19:12:00Z">
        <w:r w:rsidR="008B5D81">
          <w:rPr>
            <w:rFonts w:ascii="Cambria" w:hAnsi="Cambria"/>
          </w:rPr>
          <w:t>cluding</w:t>
        </w:r>
      </w:ins>
      <w:r>
        <w:rPr>
          <w:rFonts w:ascii="Cambria" w:hAnsi="Cambria"/>
        </w:rPr>
        <w:t xml:space="preserve"> </w:t>
      </w:r>
      <w:ins w:id="151" w:author="Tri Le" w:date="2021-07-06T17:43:00Z">
        <w:r w:rsidR="000E64A7">
          <w:rPr>
            <w:rFonts w:ascii="Cambria" w:hAnsi="Cambria"/>
          </w:rPr>
          <w:t xml:space="preserve">during </w:t>
        </w:r>
      </w:ins>
      <w:r w:rsidR="00CF3656">
        <w:rPr>
          <w:rFonts w:ascii="Cambria" w:hAnsi="Cambria"/>
        </w:rPr>
        <w:t xml:space="preserve">the </w:t>
      </w:r>
      <w:r>
        <w:rPr>
          <w:rFonts w:ascii="Cambria" w:hAnsi="Cambria"/>
        </w:rPr>
        <w:t>wastewater treatment process.</w:t>
      </w:r>
      <w:r>
        <w:rPr>
          <w:rFonts w:ascii="Cambria" w:hAnsi="Cambria"/>
          <w:i/>
        </w:rPr>
        <w:t xml:space="preserve"> </w:t>
      </w:r>
      <w:del w:id="152" w:author="muyaguari@yahoo.com" w:date="2021-05-12T19:12:00Z">
        <w:r w:rsidDel="008B5D81">
          <w:rPr>
            <w:rFonts w:ascii="Cambria" w:hAnsi="Cambria"/>
          </w:rPr>
          <w:delText>However</w:delText>
        </w:r>
      </w:del>
      <w:ins w:id="153" w:author="muyaguari@yahoo.com" w:date="2021-05-12T19:13:00Z">
        <w:r w:rsidR="008B5D81">
          <w:rPr>
            <w:rFonts w:ascii="Cambria" w:hAnsi="Cambria"/>
          </w:rPr>
          <w:t>Nevertheless</w:t>
        </w:r>
      </w:ins>
      <w:r>
        <w:rPr>
          <w:rFonts w:ascii="Cambria" w:hAnsi="Cambria"/>
        </w:rPr>
        <w:t xml:space="preserve">, the use of only fecal bacteria indicators </w:t>
      </w:r>
      <w:r w:rsidRPr="00095CFB">
        <w:rPr>
          <w:rFonts w:ascii="Cambria" w:hAnsi="Cambria"/>
        </w:rPr>
        <w:t xml:space="preserve">excludes other possible </w:t>
      </w:r>
      <w:r>
        <w:rPr>
          <w:rFonts w:ascii="Cambria" w:hAnsi="Cambria"/>
        </w:rPr>
        <w:t>pathogen</w:t>
      </w:r>
      <w:ins w:id="154" w:author="Tri Le" w:date="2021-07-12T19:58:00Z">
        <w:r w:rsidR="00CD2BE1">
          <w:rPr>
            <w:rFonts w:ascii="Cambria" w:hAnsi="Cambria"/>
          </w:rPr>
          <w:t xml:space="preserve"> groups </w:t>
        </w:r>
      </w:ins>
      <w:del w:id="155" w:author="Tri Le" w:date="2021-07-12T19:58:00Z">
        <w:r w:rsidDel="00AD1598">
          <w:rPr>
            <w:rFonts w:ascii="Cambria" w:hAnsi="Cambria"/>
          </w:rPr>
          <w:delText>ic</w:delText>
        </w:r>
        <w:r w:rsidRPr="00095CFB" w:rsidDel="00AD1598">
          <w:rPr>
            <w:rFonts w:ascii="Cambria" w:hAnsi="Cambria"/>
          </w:rPr>
          <w:delText xml:space="preserve"> markers </w:delText>
        </w:r>
      </w:del>
      <w:r w:rsidRPr="00095CFB">
        <w:rPr>
          <w:rFonts w:ascii="Cambria" w:hAnsi="Cambria"/>
        </w:rPr>
        <w:t xml:space="preserve">present, such as human enteric viruses. Targeting these viruses in </w:t>
      </w:r>
      <w:del w:id="156" w:author="Tri Le" w:date="2021-07-12T18:08:00Z">
        <w:r w:rsidRPr="00095CFB" w:rsidDel="0080341B">
          <w:rPr>
            <w:rFonts w:ascii="Cambria" w:hAnsi="Cambria"/>
          </w:rPr>
          <w:delText xml:space="preserve">effluents </w:delText>
        </w:r>
      </w:del>
      <w:ins w:id="157" w:author="Tri Le" w:date="2021-07-12T18:08:00Z">
        <w:r w:rsidR="0080341B">
          <w:rPr>
            <w:rFonts w:ascii="Cambria" w:hAnsi="Cambria"/>
          </w:rPr>
          <w:t>EF</w:t>
        </w:r>
        <w:r w:rsidR="0080341B" w:rsidRPr="00095CFB">
          <w:rPr>
            <w:rFonts w:ascii="Cambria" w:hAnsi="Cambria"/>
          </w:rPr>
          <w:t xml:space="preserve"> </w:t>
        </w:r>
      </w:ins>
      <w:r w:rsidRPr="00095CFB">
        <w:rPr>
          <w:rFonts w:ascii="Cambria" w:hAnsi="Cambria"/>
        </w:rPr>
        <w:t xml:space="preserve">could be a potential method </w:t>
      </w:r>
      <w:del w:id="158" w:author="Tri Le" w:date="2021-07-06T17:43:00Z">
        <w:r w:rsidRPr="00095CFB" w:rsidDel="00C11588">
          <w:rPr>
            <w:rFonts w:ascii="Cambria" w:hAnsi="Cambria"/>
          </w:rPr>
          <w:delText xml:space="preserve">used </w:delText>
        </w:r>
      </w:del>
      <w:r w:rsidRPr="00095CFB">
        <w:rPr>
          <w:rFonts w:ascii="Cambria" w:hAnsi="Cambria"/>
        </w:rPr>
        <w:t>t</w:t>
      </w:r>
      <w:r>
        <w:rPr>
          <w:rFonts w:ascii="Cambria" w:hAnsi="Cambria"/>
        </w:rPr>
        <w:t xml:space="preserve">o monitor </w:t>
      </w:r>
      <w:ins w:id="159" w:author="Tri Le" w:date="2021-07-06T17:43:00Z">
        <w:r w:rsidR="00050FB6">
          <w:rPr>
            <w:rFonts w:ascii="Cambria" w:hAnsi="Cambria"/>
          </w:rPr>
          <w:t xml:space="preserve">the </w:t>
        </w:r>
      </w:ins>
      <w:r>
        <w:rPr>
          <w:rFonts w:ascii="Cambria" w:hAnsi="Cambria"/>
        </w:rPr>
        <w:t>wastewater treatment</w:t>
      </w:r>
      <w:ins w:id="160" w:author="muyaguari@yahoo.com" w:date="2021-05-12T19:14:00Z">
        <w:r w:rsidR="008B5D81">
          <w:rPr>
            <w:rFonts w:ascii="Cambria" w:hAnsi="Cambria"/>
          </w:rPr>
          <w:t xml:space="preserve"> process</w:t>
        </w:r>
      </w:ins>
      <w:r>
        <w:rPr>
          <w:rFonts w:ascii="Cambria" w:hAnsi="Cambria"/>
        </w:rPr>
        <w:t xml:space="preserve">. </w:t>
      </w:r>
      <w:ins w:id="161" w:author="muyaguari@yahoo.com" w:date="2021-05-13T13:54:00Z">
        <w:r w:rsidR="00632D6F">
          <w:rPr>
            <w:rFonts w:ascii="Cambria" w:hAnsi="Cambria"/>
          </w:rPr>
          <w:t xml:space="preserve">Within this context, </w:t>
        </w:r>
      </w:ins>
      <w:moveToRangeStart w:id="162" w:author="muyaguari@yahoo.com" w:date="2021-05-12T19:19:00Z" w:name="move71739594"/>
      <w:commentRangeStart w:id="163"/>
      <w:moveTo w:id="164" w:author="muyaguari@yahoo.com" w:date="2021-05-12T19:19:00Z">
        <w:del w:id="165" w:author="muyaguari@yahoo.com" w:date="2021-05-13T13:54:00Z">
          <w:r w:rsidR="001E4832" w:rsidRPr="001E4832" w:rsidDel="00632D6F">
            <w:rPr>
              <w:rFonts w:ascii="Cambria" w:hAnsi="Cambria"/>
              <w:highlight w:val="green"/>
              <w:rPrChange w:id="166" w:author="muyaguari@yahoo.com" w:date="2021-05-12T19:22:00Z">
                <w:rPr>
                  <w:rFonts w:ascii="Cambria" w:hAnsi="Cambria"/>
                </w:rPr>
              </w:rPrChange>
            </w:rPr>
            <w:delText>CrAssphage (a DNA enteric virus) and the Pepper Mild Mottle Virus (PMMV) have been found to be a dominant presence in wastewater samples.</w:delText>
          </w:r>
          <w:r w:rsidR="001E4832" w:rsidRPr="000C5647" w:rsidDel="00632D6F">
            <w:rPr>
              <w:rFonts w:ascii="Cambria" w:hAnsi="Cambria"/>
            </w:rPr>
            <w:delText xml:space="preserve"> </w:delText>
          </w:r>
        </w:del>
      </w:moveTo>
      <w:moveToRangeEnd w:id="162"/>
      <w:commentRangeEnd w:id="163"/>
      <w:del w:id="167" w:author="muyaguari@yahoo.com" w:date="2021-05-13T13:54:00Z">
        <w:r w:rsidR="001E4832" w:rsidDel="00632D6F">
          <w:rPr>
            <w:rStyle w:val="CommentReference"/>
          </w:rPr>
          <w:commentReference w:id="163"/>
        </w:r>
      </w:del>
      <w:moveFromRangeStart w:id="168" w:author="muyaguari@yahoo.com" w:date="2021-05-12T19:19:00Z" w:name="move71739594"/>
      <w:moveFrom w:id="169" w:author="muyaguari@yahoo.com" w:date="2021-05-12T19:19:00Z">
        <w:r w:rsidRPr="0080386D" w:rsidDel="001E4832">
          <w:rPr>
            <w:rFonts w:ascii="Cambria" w:hAnsi="Cambria"/>
          </w:rPr>
          <w:t>CrAssphage</w:t>
        </w:r>
        <w:r w:rsidDel="001E4832">
          <w:rPr>
            <w:rFonts w:ascii="Cambria" w:hAnsi="Cambria"/>
          </w:rPr>
          <w:t xml:space="preserve"> (</w:t>
        </w:r>
        <w:r w:rsidR="00D60744" w:rsidDel="001E4832">
          <w:rPr>
            <w:rFonts w:ascii="Cambria" w:hAnsi="Cambria"/>
          </w:rPr>
          <w:t xml:space="preserve">a </w:t>
        </w:r>
        <w:r w:rsidDel="001E4832">
          <w:rPr>
            <w:rFonts w:ascii="Cambria" w:hAnsi="Cambria"/>
          </w:rPr>
          <w:t>DNA enteric virus)</w:t>
        </w:r>
        <w:r w:rsidRPr="0080386D" w:rsidDel="001E4832">
          <w:rPr>
            <w:rFonts w:ascii="Cambria" w:hAnsi="Cambria"/>
          </w:rPr>
          <w:t xml:space="preserve"> and the </w:t>
        </w:r>
        <w:r w:rsidDel="001E4832">
          <w:rPr>
            <w:rFonts w:ascii="Cambria" w:hAnsi="Cambria"/>
          </w:rPr>
          <w:t>Pepper Mild Mottle Virus (</w:t>
        </w:r>
        <w:r w:rsidRPr="0080386D" w:rsidDel="001E4832">
          <w:rPr>
            <w:rFonts w:ascii="Cambria" w:hAnsi="Cambria"/>
          </w:rPr>
          <w:t>PMMV</w:t>
        </w:r>
        <w:r w:rsidDel="001E4832">
          <w:rPr>
            <w:rFonts w:ascii="Cambria" w:hAnsi="Cambria"/>
          </w:rPr>
          <w:t>)</w:t>
        </w:r>
        <w:r w:rsidRPr="0080386D" w:rsidDel="001E4832">
          <w:rPr>
            <w:rFonts w:ascii="Cambria" w:hAnsi="Cambria"/>
          </w:rPr>
          <w:t xml:space="preserve"> have been found to be a dominant presence in wastewater samples</w:t>
        </w:r>
        <w:r w:rsidRPr="000C5647" w:rsidDel="001E4832">
          <w:rPr>
            <w:rFonts w:ascii="Cambria" w:hAnsi="Cambria"/>
          </w:rPr>
          <w:t xml:space="preserve">. </w:t>
        </w:r>
      </w:moveFrom>
      <w:moveFromRangeEnd w:id="168"/>
      <w:ins w:id="170" w:author="muyaguari@yahoo.com" w:date="2021-05-13T13:54:00Z">
        <w:r w:rsidR="00632D6F">
          <w:rPr>
            <w:rFonts w:ascii="Cambria" w:hAnsi="Cambria"/>
          </w:rPr>
          <w:t>i</w:t>
        </w:r>
      </w:ins>
      <w:del w:id="171" w:author="muyaguari@yahoo.com" w:date="2021-05-13T13:54:00Z">
        <w:r w:rsidDel="00632D6F">
          <w:rPr>
            <w:rFonts w:ascii="Cambria" w:hAnsi="Cambria"/>
          </w:rPr>
          <w:delText>I</w:delText>
        </w:r>
      </w:del>
      <w:r>
        <w:rPr>
          <w:rFonts w:ascii="Cambria" w:hAnsi="Cambria"/>
        </w:rPr>
        <w:t>n a study conducted by Dutilh et al. (2014), the DNA CrAssphage genome was targeted in a human fecal sample. With further bioinformatics testing, it was predicted that the CrAssphage genome is highly abundant and it was identified in 73% of human fecal metagenomes surveyed (Dutilh et al. 2014). In a study conducted by Zhang et al. (2006), the most abundant fecal virus they found in dry weight fecal m</w:t>
      </w:r>
      <w:r w:rsidR="005D2210">
        <w:rPr>
          <w:rFonts w:ascii="Cambria" w:hAnsi="Cambria"/>
        </w:rPr>
        <w:t>atter was the plant RNA virus, PMMV</w:t>
      </w:r>
      <w:r>
        <w:rPr>
          <w:rFonts w:ascii="Cambria" w:hAnsi="Cambria"/>
        </w:rPr>
        <w:t xml:space="preserve">. </w:t>
      </w:r>
    </w:p>
    <w:p w14:paraId="2DB884FC" w14:textId="3043A217" w:rsidR="00CA6469" w:rsidRDefault="001E4832" w:rsidP="00A26807">
      <w:pPr>
        <w:spacing w:line="480" w:lineRule="auto"/>
        <w:jc w:val="both"/>
        <w:rPr>
          <w:rFonts w:ascii="Cambria" w:hAnsi="Cambria"/>
        </w:rPr>
      </w:pPr>
      <w:ins w:id="172" w:author="muyaguari@yahoo.com" w:date="2021-05-12T19:18:00Z">
        <w:r>
          <w:rPr>
            <w:rFonts w:ascii="Cambria" w:hAnsi="Cambria"/>
          </w:rPr>
          <w:t>In the present study, s</w:t>
        </w:r>
      </w:ins>
      <w:del w:id="173" w:author="muyaguari@yahoo.com" w:date="2021-05-12T19:18:00Z">
        <w:r w:rsidR="00CA6469" w:rsidRPr="00095CFB" w:rsidDel="001E4832">
          <w:rPr>
            <w:rFonts w:ascii="Cambria" w:hAnsi="Cambria"/>
          </w:rPr>
          <w:delText>S</w:delText>
        </w:r>
      </w:del>
      <w:r w:rsidR="00CA6469" w:rsidRPr="00095CFB">
        <w:rPr>
          <w:rFonts w:ascii="Cambria" w:hAnsi="Cambria"/>
        </w:rPr>
        <w:t xml:space="preserve">amples of </w:t>
      </w:r>
      <w:del w:id="174" w:author="Tri Le" w:date="2021-07-12T18:07:00Z">
        <w:r w:rsidR="00CA6469" w:rsidRPr="00095CFB" w:rsidDel="002532B0">
          <w:rPr>
            <w:rFonts w:ascii="Cambria" w:hAnsi="Cambria"/>
          </w:rPr>
          <w:delText>raw sewage</w:delText>
        </w:r>
      </w:del>
      <w:ins w:id="175" w:author="muyaguari@yahoo.com" w:date="2021-05-12T19:32:00Z">
        <w:del w:id="176" w:author="Tri Le" w:date="2021-07-12T18:07:00Z">
          <w:r w:rsidR="0051506E" w:rsidDel="002532B0">
            <w:rPr>
              <w:rFonts w:ascii="Cambria" w:hAnsi="Cambria"/>
            </w:rPr>
            <w:delText xml:space="preserve"> (</w:delText>
          </w:r>
        </w:del>
        <w:r w:rsidR="0051506E">
          <w:rPr>
            <w:rFonts w:ascii="Cambria" w:hAnsi="Cambria"/>
          </w:rPr>
          <w:t>RS</w:t>
        </w:r>
        <w:del w:id="177" w:author="Tri Le" w:date="2021-07-12T18:07:00Z">
          <w:r w:rsidR="0051506E" w:rsidDel="002532B0">
            <w:rPr>
              <w:rFonts w:ascii="Cambria" w:hAnsi="Cambria"/>
            </w:rPr>
            <w:delText>)</w:delText>
          </w:r>
        </w:del>
      </w:ins>
      <w:r w:rsidR="00CA6469" w:rsidRPr="00095CFB">
        <w:rPr>
          <w:rFonts w:ascii="Cambria" w:hAnsi="Cambria"/>
        </w:rPr>
        <w:t xml:space="preserve">, </w:t>
      </w:r>
      <w:del w:id="178" w:author="Tri Le" w:date="2021-07-12T18:07:00Z">
        <w:r w:rsidR="00CA6469" w:rsidRPr="00095CFB" w:rsidDel="002532B0">
          <w:rPr>
            <w:rFonts w:ascii="Cambria" w:hAnsi="Cambria"/>
          </w:rPr>
          <w:delText>activated sludge</w:delText>
        </w:r>
      </w:del>
      <w:ins w:id="179" w:author="muyaguari@yahoo.com" w:date="2021-05-12T19:32:00Z">
        <w:del w:id="180" w:author="Tri Le" w:date="2021-07-12T18:07:00Z">
          <w:r w:rsidR="0051506E" w:rsidDel="002532B0">
            <w:rPr>
              <w:rFonts w:ascii="Cambria" w:hAnsi="Cambria"/>
            </w:rPr>
            <w:delText xml:space="preserve"> (</w:delText>
          </w:r>
        </w:del>
        <w:r w:rsidR="0051506E">
          <w:rPr>
            <w:rFonts w:ascii="Cambria" w:hAnsi="Cambria"/>
          </w:rPr>
          <w:t>AS</w:t>
        </w:r>
        <w:del w:id="181" w:author="Tri Le" w:date="2021-07-12T18:07:00Z">
          <w:r w:rsidR="0051506E" w:rsidDel="002532B0">
            <w:rPr>
              <w:rFonts w:ascii="Cambria" w:hAnsi="Cambria"/>
            </w:rPr>
            <w:delText>)</w:delText>
          </w:r>
        </w:del>
      </w:ins>
      <w:ins w:id="182" w:author="Tri Le" w:date="2021-07-12T18:07:00Z">
        <w:r w:rsidR="002532B0">
          <w:rPr>
            <w:rFonts w:ascii="Cambria" w:hAnsi="Cambria"/>
          </w:rPr>
          <w:t xml:space="preserve">, </w:t>
        </w:r>
      </w:ins>
      <w:del w:id="183" w:author="Tri Le" w:date="2021-07-12T18:07:00Z">
        <w:r w:rsidR="00CA6469" w:rsidRPr="00095CFB" w:rsidDel="002532B0">
          <w:rPr>
            <w:rFonts w:ascii="Cambria" w:hAnsi="Cambria"/>
          </w:rPr>
          <w:delText xml:space="preserve">, </w:delText>
        </w:r>
      </w:del>
      <w:del w:id="184" w:author="muyaguari@yahoo.com" w:date="2021-05-12T19:22:00Z">
        <w:r w:rsidR="00CA6469" w:rsidRPr="00095CFB" w:rsidDel="001E4832">
          <w:rPr>
            <w:rFonts w:ascii="Cambria" w:hAnsi="Cambria"/>
          </w:rPr>
          <w:delText xml:space="preserve">and </w:delText>
        </w:r>
      </w:del>
      <w:del w:id="185" w:author="Tri Le" w:date="2021-07-12T18:07:00Z">
        <w:r w:rsidR="00CA6469" w:rsidRPr="00095CFB" w:rsidDel="002532B0">
          <w:rPr>
            <w:rFonts w:ascii="Cambria" w:hAnsi="Cambria"/>
          </w:rPr>
          <w:delText xml:space="preserve">effluents </w:delText>
        </w:r>
      </w:del>
      <w:ins w:id="186" w:author="muyaguari@yahoo.com" w:date="2021-05-12T19:32:00Z">
        <w:del w:id="187" w:author="Tri Le" w:date="2021-07-12T18:07:00Z">
          <w:r w:rsidR="0051506E" w:rsidDel="002532B0">
            <w:rPr>
              <w:rFonts w:ascii="Cambria" w:hAnsi="Cambria"/>
            </w:rPr>
            <w:delText>(</w:delText>
          </w:r>
        </w:del>
        <w:r w:rsidR="0051506E">
          <w:rPr>
            <w:rFonts w:ascii="Cambria" w:hAnsi="Cambria"/>
          </w:rPr>
          <w:t>EF</w:t>
        </w:r>
        <w:del w:id="188" w:author="Tri Le" w:date="2021-07-12T18:07:00Z">
          <w:r w:rsidR="0051506E" w:rsidDel="002532B0">
            <w:rPr>
              <w:rFonts w:ascii="Cambria" w:hAnsi="Cambria"/>
            </w:rPr>
            <w:delText>)</w:delText>
          </w:r>
        </w:del>
      </w:ins>
      <w:ins w:id="189" w:author="Tri Le" w:date="2021-07-06T17:46:00Z">
        <w:r w:rsidR="00057E84">
          <w:rPr>
            <w:rFonts w:ascii="Cambria" w:hAnsi="Cambria"/>
          </w:rPr>
          <w:t>,</w:t>
        </w:r>
      </w:ins>
      <w:ins w:id="190" w:author="muyaguari@yahoo.com" w:date="2021-05-12T19:32:00Z">
        <w:r w:rsidR="0051506E">
          <w:rPr>
            <w:rFonts w:ascii="Cambria" w:hAnsi="Cambria"/>
          </w:rPr>
          <w:t xml:space="preserve"> </w:t>
        </w:r>
      </w:ins>
      <w:ins w:id="191" w:author="muyaguari@yahoo.com" w:date="2021-05-12T19:22:00Z">
        <w:r>
          <w:rPr>
            <w:rFonts w:ascii="Cambria" w:hAnsi="Cambria"/>
          </w:rPr>
          <w:t>and biosolids</w:t>
        </w:r>
      </w:ins>
      <w:ins w:id="192" w:author="muyaguari@yahoo.com" w:date="2021-05-12T19:32:00Z">
        <w:r w:rsidR="0051506E">
          <w:rPr>
            <w:rFonts w:ascii="Cambria" w:hAnsi="Cambria"/>
          </w:rPr>
          <w:t>/</w:t>
        </w:r>
      </w:ins>
      <w:ins w:id="193" w:author="muyaguari@yahoo.com" w:date="2021-05-12T19:22:00Z">
        <w:r>
          <w:rPr>
            <w:rFonts w:ascii="Cambria" w:hAnsi="Cambria"/>
          </w:rPr>
          <w:t>sludge cake</w:t>
        </w:r>
      </w:ins>
      <w:ins w:id="194" w:author="muyaguari@yahoo.com" w:date="2021-05-12T19:32:00Z">
        <w:r w:rsidR="0051506E">
          <w:rPr>
            <w:rFonts w:ascii="Cambria" w:hAnsi="Cambria"/>
          </w:rPr>
          <w:t xml:space="preserve"> (SC)</w:t>
        </w:r>
      </w:ins>
      <w:ins w:id="195" w:author="muyaguari@yahoo.com" w:date="2021-05-12T19:22:00Z">
        <w:r>
          <w:rPr>
            <w:rFonts w:ascii="Cambria" w:hAnsi="Cambria"/>
          </w:rPr>
          <w:t xml:space="preserve"> </w:t>
        </w:r>
      </w:ins>
      <w:r w:rsidR="00CA6469" w:rsidRPr="00095CFB">
        <w:rPr>
          <w:rFonts w:ascii="Cambria" w:hAnsi="Cambria"/>
        </w:rPr>
        <w:t xml:space="preserve">from the NESTP were collected (during </w:t>
      </w:r>
      <w:del w:id="196" w:author="muyaguari@yahoo.com" w:date="2021-05-12T19:21:00Z">
        <w:r w:rsidR="00CA6469" w:rsidRPr="00095CFB" w:rsidDel="001E4832">
          <w:rPr>
            <w:rFonts w:ascii="Cambria" w:hAnsi="Cambria"/>
          </w:rPr>
          <w:delText xml:space="preserve">the </w:delText>
        </w:r>
      </w:del>
      <w:r w:rsidR="00CA6469" w:rsidRPr="00095CFB">
        <w:rPr>
          <w:rFonts w:ascii="Cambria" w:hAnsi="Cambria"/>
        </w:rPr>
        <w:t xml:space="preserve">fall </w:t>
      </w:r>
      <w:ins w:id="197" w:author="muyaguari@yahoo.com" w:date="2021-05-12T19:21:00Z">
        <w:r>
          <w:rPr>
            <w:rFonts w:ascii="Cambria" w:hAnsi="Cambria"/>
          </w:rPr>
          <w:t xml:space="preserve">2019 </w:t>
        </w:r>
      </w:ins>
      <w:r w:rsidR="00CA6469" w:rsidRPr="00095CFB">
        <w:rPr>
          <w:rFonts w:ascii="Cambria" w:hAnsi="Cambria"/>
        </w:rPr>
        <w:t xml:space="preserve">and winter </w:t>
      </w:r>
      <w:ins w:id="198" w:author="muyaguari@yahoo.com" w:date="2021-05-12T19:21:00Z">
        <w:r>
          <w:rPr>
            <w:rFonts w:ascii="Cambria" w:hAnsi="Cambria"/>
          </w:rPr>
          <w:t>2020</w:t>
        </w:r>
      </w:ins>
      <w:del w:id="199" w:author="muyaguari@yahoo.com" w:date="2021-05-12T19:21:00Z">
        <w:r w:rsidR="00CA6469" w:rsidRPr="00095CFB" w:rsidDel="001E4832">
          <w:rPr>
            <w:rFonts w:ascii="Cambria" w:hAnsi="Cambria"/>
          </w:rPr>
          <w:delText>season</w:delText>
        </w:r>
      </w:del>
      <w:r w:rsidR="00CA6469" w:rsidRPr="00095CFB">
        <w:rPr>
          <w:rFonts w:ascii="Cambria" w:hAnsi="Cambria"/>
        </w:rPr>
        <w:t xml:space="preserve">) to investigate the potential of quantitating human enteric viruses in wastewater samples as </w:t>
      </w:r>
      <w:ins w:id="200" w:author="muyaguari@yahoo.com" w:date="2021-05-12T19:21:00Z">
        <w:r>
          <w:rPr>
            <w:rFonts w:ascii="Cambria" w:hAnsi="Cambria"/>
          </w:rPr>
          <w:t xml:space="preserve">complementary </w:t>
        </w:r>
      </w:ins>
      <w:del w:id="201" w:author="muyaguari@yahoo.com" w:date="2021-05-12T19:21:00Z">
        <w:r w:rsidR="00CA6469" w:rsidRPr="00095CFB" w:rsidDel="001E4832">
          <w:rPr>
            <w:rFonts w:ascii="Cambria" w:hAnsi="Cambria"/>
          </w:rPr>
          <w:delText xml:space="preserve">a complementary </w:delText>
        </w:r>
      </w:del>
      <w:r w:rsidR="00CA6469" w:rsidRPr="00095CFB">
        <w:rPr>
          <w:rFonts w:ascii="Cambria" w:hAnsi="Cambria"/>
        </w:rPr>
        <w:t>indicator</w:t>
      </w:r>
      <w:ins w:id="202" w:author="muyaguari@yahoo.com" w:date="2021-05-12T19:21:00Z">
        <w:r>
          <w:rPr>
            <w:rFonts w:ascii="Cambria" w:hAnsi="Cambria"/>
          </w:rPr>
          <w:t>s</w:t>
        </w:r>
      </w:ins>
      <w:r w:rsidR="00CA6469" w:rsidRPr="00095CFB">
        <w:rPr>
          <w:rFonts w:ascii="Cambria" w:hAnsi="Cambria"/>
        </w:rPr>
        <w:t xml:space="preserve"> of contamination to evaluate the processing stages of wastewater treatment. D</w:t>
      </w:r>
      <w:r w:rsidR="00D60744">
        <w:rPr>
          <w:rFonts w:ascii="Cambria" w:hAnsi="Cambria"/>
        </w:rPr>
        <w:t xml:space="preserve">NA enteric viruses </w:t>
      </w:r>
      <w:ins w:id="203" w:author="Tri Le" w:date="2021-07-12T20:04:00Z">
        <w:r w:rsidR="00490659">
          <w:rPr>
            <w:rFonts w:ascii="Cambria" w:hAnsi="Cambria"/>
          </w:rPr>
          <w:t xml:space="preserve">in this study </w:t>
        </w:r>
      </w:ins>
      <w:ins w:id="204" w:author="muyaguari@yahoo.com" w:date="2021-05-12T19:22:00Z">
        <w:r>
          <w:rPr>
            <w:rFonts w:ascii="Cambria" w:hAnsi="Cambria"/>
          </w:rPr>
          <w:t xml:space="preserve">include </w:t>
        </w:r>
      </w:ins>
      <w:del w:id="205" w:author="muyaguari@yahoo.com" w:date="2021-05-12T19:22:00Z">
        <w:r w:rsidR="00D60744" w:rsidDel="001E4832">
          <w:rPr>
            <w:rFonts w:ascii="Cambria" w:hAnsi="Cambria"/>
          </w:rPr>
          <w:delText>(</w:delText>
        </w:r>
      </w:del>
      <w:r w:rsidR="00D60744">
        <w:rPr>
          <w:rFonts w:ascii="Cambria" w:hAnsi="Cambria"/>
        </w:rPr>
        <w:t>Adenovirus and</w:t>
      </w:r>
      <w:r w:rsidR="00CA6469" w:rsidRPr="00095CFB">
        <w:rPr>
          <w:rFonts w:ascii="Cambria" w:hAnsi="Cambria"/>
        </w:rPr>
        <w:t xml:space="preserve"> CrAssphage</w:t>
      </w:r>
      <w:del w:id="206" w:author="muyaguari@yahoo.com" w:date="2021-05-12T19:22:00Z">
        <w:r w:rsidR="00CA6469" w:rsidRPr="00095CFB" w:rsidDel="001E4832">
          <w:rPr>
            <w:rFonts w:ascii="Cambria" w:hAnsi="Cambria"/>
          </w:rPr>
          <w:delText>)</w:delText>
        </w:r>
      </w:del>
      <w:ins w:id="207" w:author="Tri Le" w:date="2021-07-12T20:04:00Z">
        <w:r w:rsidR="00854DFF">
          <w:rPr>
            <w:rFonts w:ascii="Cambria" w:hAnsi="Cambria"/>
          </w:rPr>
          <w:t xml:space="preserve">, </w:t>
        </w:r>
      </w:ins>
      <w:del w:id="208" w:author="Tri Le" w:date="2021-07-12T20:04:00Z">
        <w:r w:rsidR="00CA6469" w:rsidRPr="00095CFB" w:rsidDel="00854DFF">
          <w:rPr>
            <w:rFonts w:ascii="Cambria" w:hAnsi="Cambria"/>
          </w:rPr>
          <w:delText xml:space="preserve">; </w:delText>
        </w:r>
      </w:del>
      <w:ins w:id="209" w:author="muyaguari@yahoo.com" w:date="2021-05-12T19:25:00Z">
        <w:r w:rsidR="0051506E">
          <w:rPr>
            <w:rFonts w:ascii="Cambria" w:hAnsi="Cambria"/>
          </w:rPr>
          <w:t xml:space="preserve">while </w:t>
        </w:r>
        <w:del w:id="210" w:author="Tri Le" w:date="2021-07-06T17:46:00Z">
          <w:r w:rsidR="0051506E" w:rsidDel="00AD3047">
            <w:rPr>
              <w:rFonts w:ascii="Cambria" w:hAnsi="Cambria"/>
            </w:rPr>
            <w:delText xml:space="preserve">that </w:delText>
          </w:r>
        </w:del>
      </w:ins>
      <w:r w:rsidR="00CA6469" w:rsidRPr="00095CFB">
        <w:rPr>
          <w:rFonts w:ascii="Cambria" w:hAnsi="Cambria"/>
        </w:rPr>
        <w:t xml:space="preserve">RNA enteric viruses </w:t>
      </w:r>
      <w:ins w:id="211" w:author="muyaguari@yahoo.com" w:date="2021-05-12T19:25:00Z">
        <w:r w:rsidR="0051506E">
          <w:rPr>
            <w:rFonts w:ascii="Cambria" w:hAnsi="Cambria"/>
          </w:rPr>
          <w:t xml:space="preserve">include </w:t>
        </w:r>
      </w:ins>
      <w:del w:id="212" w:author="muyaguari@yahoo.com" w:date="2021-05-12T19:25:00Z">
        <w:r w:rsidR="00CA6469" w:rsidRPr="00095CFB" w:rsidDel="0051506E">
          <w:rPr>
            <w:rFonts w:ascii="Cambria" w:hAnsi="Cambria"/>
          </w:rPr>
          <w:delText>(</w:delText>
        </w:r>
      </w:del>
      <w:r w:rsidR="00CA6469" w:rsidRPr="00095CFB">
        <w:rPr>
          <w:rFonts w:ascii="Cambria" w:hAnsi="Cambria"/>
        </w:rPr>
        <w:t>Pepp</w:t>
      </w:r>
      <w:r w:rsidR="00B07528">
        <w:rPr>
          <w:rFonts w:ascii="Cambria" w:hAnsi="Cambria"/>
        </w:rPr>
        <w:t xml:space="preserve">er Mild Mottle Virus </w:t>
      </w:r>
      <w:ins w:id="213" w:author="muyaguari@yahoo.com" w:date="2021-05-12T19:25:00Z">
        <w:r w:rsidR="0051506E">
          <w:rPr>
            <w:rFonts w:ascii="Cambria" w:hAnsi="Cambria"/>
          </w:rPr>
          <w:t>(</w:t>
        </w:r>
      </w:ins>
      <w:del w:id="214" w:author="muyaguari@yahoo.com" w:date="2021-05-12T19:25:00Z">
        <w:r w:rsidR="00B07528" w:rsidDel="0051506E">
          <w:rPr>
            <w:rFonts w:ascii="Cambria" w:hAnsi="Cambria"/>
          </w:rPr>
          <w:delText>[</w:delText>
        </w:r>
      </w:del>
      <w:r w:rsidR="00B07528">
        <w:rPr>
          <w:rFonts w:ascii="Cambria" w:hAnsi="Cambria"/>
        </w:rPr>
        <w:t>PMMV</w:t>
      </w:r>
      <w:ins w:id="215" w:author="muyaguari@yahoo.com" w:date="2021-05-12T19:25:00Z">
        <w:r w:rsidR="0051506E">
          <w:rPr>
            <w:rFonts w:ascii="Cambria" w:hAnsi="Cambria"/>
          </w:rPr>
          <w:t>)</w:t>
        </w:r>
      </w:ins>
      <w:del w:id="216" w:author="muyaguari@yahoo.com" w:date="2021-05-12T19:25:00Z">
        <w:r w:rsidR="00B07528" w:rsidDel="0051506E">
          <w:rPr>
            <w:rFonts w:ascii="Cambria" w:hAnsi="Cambria"/>
          </w:rPr>
          <w:delText>]</w:delText>
        </w:r>
      </w:del>
      <w:r w:rsidR="00B07528">
        <w:rPr>
          <w:rFonts w:ascii="Cambria" w:hAnsi="Cambria"/>
        </w:rPr>
        <w:t xml:space="preserve">, </w:t>
      </w:r>
      <w:ins w:id="217" w:author="Tri Le" w:date="2021-07-06T17:46:00Z">
        <w:r w:rsidR="00AD3047" w:rsidRPr="00095CFB">
          <w:rPr>
            <w:rFonts w:ascii="Cambria" w:hAnsi="Cambria"/>
          </w:rPr>
          <w:t>Norovirus</w:t>
        </w:r>
        <w:r w:rsidR="00AD3047">
          <w:rPr>
            <w:rFonts w:ascii="Cambria" w:hAnsi="Cambria"/>
          </w:rPr>
          <w:t xml:space="preserve">es </w:t>
        </w:r>
      </w:ins>
      <w:r w:rsidR="00B07528">
        <w:rPr>
          <w:rFonts w:ascii="Cambria" w:hAnsi="Cambria"/>
        </w:rPr>
        <w:t>GI</w:t>
      </w:r>
      <w:r w:rsidR="00CA6469" w:rsidRPr="00095CFB">
        <w:rPr>
          <w:rFonts w:ascii="Cambria" w:hAnsi="Cambria"/>
        </w:rPr>
        <w:t xml:space="preserve"> &amp; GII</w:t>
      </w:r>
      <w:del w:id="218" w:author="Tri Le" w:date="2021-07-06T17:46:00Z">
        <w:r w:rsidR="00CA6469" w:rsidRPr="00095CFB" w:rsidDel="00AD3047">
          <w:rPr>
            <w:rFonts w:ascii="Cambria" w:hAnsi="Cambria"/>
          </w:rPr>
          <w:delText xml:space="preserve"> Norovirus</w:delText>
        </w:r>
      </w:del>
      <w:r w:rsidR="00CA6469" w:rsidRPr="00095CFB">
        <w:rPr>
          <w:rFonts w:ascii="Cambria" w:hAnsi="Cambria"/>
        </w:rPr>
        <w:t>, Astrovirus, and Rotavirus</w:t>
      </w:r>
      <w:ins w:id="219" w:author="muyaguari@yahoo.com" w:date="2021-05-12T19:25:00Z">
        <w:r w:rsidR="0051506E">
          <w:rPr>
            <w:rFonts w:ascii="Cambria" w:hAnsi="Cambria"/>
          </w:rPr>
          <w:t xml:space="preserve">. We also </w:t>
        </w:r>
      </w:ins>
      <w:ins w:id="220" w:author="muyaguari@yahoo.com" w:date="2021-05-12T19:26:00Z">
        <w:del w:id="221" w:author="Tri Le" w:date="2021-07-12T20:04:00Z">
          <w:r w:rsidR="0051506E" w:rsidDel="00490659">
            <w:rPr>
              <w:rFonts w:ascii="Cambria" w:hAnsi="Cambria"/>
            </w:rPr>
            <w:delText>include</w:delText>
          </w:r>
        </w:del>
      </w:ins>
      <w:ins w:id="222" w:author="muyaguari@yahoo.com" w:date="2021-05-12T19:27:00Z">
        <w:del w:id="223" w:author="Tri Le" w:date="2021-07-12T20:04:00Z">
          <w:r w:rsidR="0051506E" w:rsidDel="00490659">
            <w:rPr>
              <w:rFonts w:ascii="Cambria" w:hAnsi="Cambria"/>
            </w:rPr>
            <w:delText>d</w:delText>
          </w:r>
        </w:del>
      </w:ins>
      <w:ins w:id="224" w:author="Tri Le" w:date="2021-07-12T20:04:00Z">
        <w:r w:rsidR="00490659">
          <w:rPr>
            <w:rFonts w:ascii="Cambria" w:hAnsi="Cambria"/>
          </w:rPr>
          <w:t>studied the presence of</w:t>
        </w:r>
      </w:ins>
      <w:ins w:id="225" w:author="muyaguari@yahoo.com" w:date="2021-05-12T19:26:00Z">
        <w:r w:rsidR="0051506E">
          <w:rPr>
            <w:rFonts w:ascii="Cambria" w:hAnsi="Cambria"/>
          </w:rPr>
          <w:t xml:space="preserve"> a molecular marker for </w:t>
        </w:r>
        <w:r w:rsidR="0051506E" w:rsidRPr="0051506E">
          <w:rPr>
            <w:rFonts w:ascii="Cambria" w:hAnsi="Cambria"/>
            <w:i/>
            <w:iCs/>
            <w:rPrChange w:id="226" w:author="muyaguari@yahoo.com" w:date="2021-05-12T19:26:00Z">
              <w:rPr>
                <w:rFonts w:ascii="Cambria" w:hAnsi="Cambria"/>
              </w:rPr>
            </w:rPrChange>
          </w:rPr>
          <w:t>E. coli</w:t>
        </w:r>
        <w:r w:rsidR="0051506E">
          <w:rPr>
            <w:rFonts w:ascii="Cambria" w:hAnsi="Cambria"/>
          </w:rPr>
          <w:t>,</w:t>
        </w:r>
      </w:ins>
      <w:del w:id="227" w:author="muyaguari@yahoo.com" w:date="2021-05-12T19:25:00Z">
        <w:r w:rsidR="00CA6469" w:rsidRPr="00095CFB" w:rsidDel="0051506E">
          <w:rPr>
            <w:rFonts w:ascii="Cambria" w:hAnsi="Cambria"/>
          </w:rPr>
          <w:delText>)</w:delText>
        </w:r>
      </w:del>
      <w:del w:id="228" w:author="muyaguari@yahoo.com" w:date="2021-05-12T19:26:00Z">
        <w:r w:rsidR="00CA6469" w:rsidRPr="00095CFB" w:rsidDel="0051506E">
          <w:rPr>
            <w:rFonts w:ascii="Cambria" w:hAnsi="Cambria"/>
          </w:rPr>
          <w:delText>;</w:delText>
        </w:r>
      </w:del>
      <w:r w:rsidR="00CA6469" w:rsidRPr="00095CFB">
        <w:rPr>
          <w:rFonts w:ascii="Cambria" w:hAnsi="Cambria"/>
        </w:rPr>
        <w:t xml:space="preserve"> </w:t>
      </w:r>
      <w:ins w:id="229" w:author="Tri Le" w:date="2021-07-06T17:47:00Z">
        <w:r w:rsidR="00547613">
          <w:rPr>
            <w:rFonts w:ascii="Cambria" w:hAnsi="Cambria"/>
          </w:rPr>
          <w:t xml:space="preserve">the </w:t>
        </w:r>
      </w:ins>
      <w:del w:id="230" w:author="muyaguari@yahoo.com" w:date="2021-05-12T19:26:00Z">
        <w:r w:rsidR="00CA6469" w:rsidRPr="00095CFB" w:rsidDel="0051506E">
          <w:rPr>
            <w:rFonts w:ascii="Cambria" w:hAnsi="Cambria"/>
          </w:rPr>
          <w:delText xml:space="preserve">and gene </w:delText>
        </w:r>
      </w:del>
      <w:r w:rsidR="00CA6469" w:rsidRPr="000C5647">
        <w:rPr>
          <w:rFonts w:ascii="Cambria" w:hAnsi="Cambria"/>
          <w:i/>
        </w:rPr>
        <w:t>uidA</w:t>
      </w:r>
      <w:r w:rsidR="00CA6469" w:rsidRPr="00095CFB">
        <w:rPr>
          <w:rFonts w:ascii="Cambria" w:hAnsi="Cambria"/>
        </w:rPr>
        <w:t xml:space="preserve"> </w:t>
      </w:r>
      <w:ins w:id="231" w:author="muyaguari@yahoo.com" w:date="2021-05-12T19:26:00Z">
        <w:r w:rsidR="0051506E">
          <w:rPr>
            <w:rFonts w:ascii="Cambria" w:hAnsi="Cambria"/>
          </w:rPr>
          <w:t>gene</w:t>
        </w:r>
      </w:ins>
      <w:ins w:id="232" w:author="Tri Le" w:date="2021-07-06T17:47:00Z">
        <w:r w:rsidR="00547613">
          <w:rPr>
            <w:rFonts w:ascii="Cambria" w:hAnsi="Cambria"/>
          </w:rPr>
          <w:t>,</w:t>
        </w:r>
      </w:ins>
      <w:ins w:id="233" w:author="muyaguari@yahoo.com" w:date="2021-05-12T19:26:00Z">
        <w:r w:rsidR="0051506E">
          <w:rPr>
            <w:rFonts w:ascii="Cambria" w:hAnsi="Cambria"/>
          </w:rPr>
          <w:t xml:space="preserve"> </w:t>
        </w:r>
      </w:ins>
      <w:del w:id="234" w:author="muyaguari@yahoo.com" w:date="2021-05-12T19:27:00Z">
        <w:r w:rsidR="00CA6469" w:rsidRPr="00095CFB" w:rsidDel="0051506E">
          <w:rPr>
            <w:rFonts w:ascii="Cambria" w:hAnsi="Cambria"/>
          </w:rPr>
          <w:delText xml:space="preserve">(which is found in </w:delText>
        </w:r>
        <w:r w:rsidR="00CA6469" w:rsidRPr="00B3370F" w:rsidDel="0051506E">
          <w:rPr>
            <w:rFonts w:ascii="Cambria" w:hAnsi="Cambria"/>
            <w:i/>
          </w:rPr>
          <w:delText>E. coli</w:delText>
        </w:r>
        <w:r w:rsidR="00CA6469" w:rsidRPr="00095CFB" w:rsidDel="0051506E">
          <w:rPr>
            <w:rFonts w:ascii="Cambria" w:hAnsi="Cambria"/>
          </w:rPr>
          <w:delText>)</w:delText>
        </w:r>
      </w:del>
      <w:ins w:id="235" w:author="muyaguari@yahoo.com" w:date="2021-05-12T19:27:00Z">
        <w:r w:rsidR="0051506E">
          <w:rPr>
            <w:rFonts w:ascii="Cambria" w:hAnsi="Cambria"/>
          </w:rPr>
          <w:t xml:space="preserve">in the samples </w:t>
        </w:r>
      </w:ins>
      <w:del w:id="236" w:author="muyaguari@yahoo.com" w:date="2021-05-12T19:27:00Z">
        <w:r w:rsidR="00CA6469" w:rsidRPr="00095CFB" w:rsidDel="0051506E">
          <w:rPr>
            <w:rFonts w:ascii="Cambria" w:hAnsi="Cambria"/>
          </w:rPr>
          <w:delText xml:space="preserve"> </w:delText>
        </w:r>
      </w:del>
      <w:del w:id="237" w:author="muyaguari@yahoo.com" w:date="2021-05-12T19:28:00Z">
        <w:r w:rsidR="00CA6469" w:rsidRPr="00095CFB" w:rsidDel="0051506E">
          <w:rPr>
            <w:rFonts w:ascii="Cambria" w:hAnsi="Cambria"/>
          </w:rPr>
          <w:delText xml:space="preserve">were targeted in the samples </w:delText>
        </w:r>
      </w:del>
      <w:r w:rsidR="00CA6469" w:rsidRPr="00095CFB">
        <w:rPr>
          <w:rFonts w:ascii="Cambria" w:hAnsi="Cambria"/>
        </w:rPr>
        <w:t xml:space="preserve">collected from </w:t>
      </w:r>
      <w:r w:rsidR="000626C5">
        <w:rPr>
          <w:rFonts w:ascii="Cambria" w:hAnsi="Cambria"/>
        </w:rPr>
        <w:t xml:space="preserve">the </w:t>
      </w:r>
      <w:r w:rsidR="00CA6469" w:rsidRPr="00095CFB">
        <w:rPr>
          <w:rFonts w:ascii="Cambria" w:hAnsi="Cambria"/>
        </w:rPr>
        <w:t xml:space="preserve">NESTP. </w:t>
      </w:r>
    </w:p>
    <w:p w14:paraId="1AD28181" w14:textId="681EF62B" w:rsidR="00CA6469" w:rsidRPr="00C7012A" w:rsidRDefault="00CA6469" w:rsidP="00CA6469">
      <w:pPr>
        <w:spacing w:line="480" w:lineRule="auto"/>
        <w:rPr>
          <w:rFonts w:ascii="Cambria" w:hAnsi="Cambria"/>
        </w:rPr>
      </w:pPr>
    </w:p>
    <w:p w14:paraId="18BEF00E" w14:textId="630BE44B" w:rsidR="00CA6469" w:rsidRDefault="00CA6469" w:rsidP="00CA6469">
      <w:pPr>
        <w:spacing w:line="480" w:lineRule="auto"/>
        <w:rPr>
          <w:rFonts w:ascii="Cambria" w:hAnsi="Cambria"/>
          <w:b/>
        </w:rPr>
      </w:pPr>
    </w:p>
    <w:p w14:paraId="700C19C8" w14:textId="1D97AF7F" w:rsidR="00CA6469" w:rsidRDefault="00CA6469" w:rsidP="00CA6469">
      <w:pPr>
        <w:spacing w:line="480" w:lineRule="auto"/>
        <w:rPr>
          <w:rFonts w:ascii="Cambria" w:hAnsi="Cambria"/>
          <w:b/>
        </w:rPr>
      </w:pPr>
    </w:p>
    <w:p w14:paraId="1B45FF8D" w14:textId="39DC5589" w:rsidR="00CA6469" w:rsidRDefault="00CA6469" w:rsidP="00CA6469">
      <w:pPr>
        <w:spacing w:line="480" w:lineRule="auto"/>
        <w:rPr>
          <w:rFonts w:ascii="Cambria" w:hAnsi="Cambria"/>
          <w:b/>
        </w:rPr>
      </w:pPr>
    </w:p>
    <w:p w14:paraId="67697B4B" w14:textId="6AFFD630" w:rsidR="00CA6469" w:rsidRDefault="0051506E" w:rsidP="00CA6469">
      <w:pPr>
        <w:spacing w:line="480" w:lineRule="auto"/>
        <w:rPr>
          <w:rFonts w:ascii="Cambria" w:hAnsi="Cambria"/>
          <w:b/>
        </w:rPr>
      </w:pPr>
      <w:commentRangeStart w:id="238"/>
      <w:commentRangeEnd w:id="238"/>
      <w:r>
        <w:rPr>
          <w:rStyle w:val="CommentReference"/>
        </w:rPr>
        <w:commentReference w:id="238"/>
      </w:r>
    </w:p>
    <w:p w14:paraId="13E4FC63" w14:textId="73C8D69C" w:rsidR="009D6E8F" w:rsidRDefault="00806636" w:rsidP="00CA6469">
      <w:pPr>
        <w:spacing w:line="480" w:lineRule="auto"/>
        <w:rPr>
          <w:rFonts w:ascii="Cambria" w:hAnsi="Cambria"/>
          <w:b/>
        </w:rPr>
      </w:pPr>
      <w:r>
        <w:rPr>
          <w:rFonts w:ascii="Cambria" w:hAnsi="Cambria"/>
          <w:b/>
          <w:noProof/>
        </w:rPr>
        <w:lastRenderedPageBreak/>
        <mc:AlternateContent>
          <mc:Choice Requires="wpg">
            <w:drawing>
              <wp:anchor distT="0" distB="0" distL="114300" distR="114300" simplePos="0" relativeHeight="251656704" behindDoc="0" locked="0" layoutInCell="1" allowOverlap="1" wp14:anchorId="334AB438" wp14:editId="43C9C994">
                <wp:simplePos x="0" y="0"/>
                <wp:positionH relativeFrom="column">
                  <wp:posOffset>59055</wp:posOffset>
                </wp:positionH>
                <wp:positionV relativeFrom="paragraph">
                  <wp:posOffset>-410210</wp:posOffset>
                </wp:positionV>
                <wp:extent cx="5377542" cy="3352800"/>
                <wp:effectExtent l="0" t="0" r="0" b="0"/>
                <wp:wrapNone/>
                <wp:docPr id="50" name="Group 50"/>
                <wp:cNvGraphicFramePr/>
                <a:graphic xmlns:a="http://schemas.openxmlformats.org/drawingml/2006/main">
                  <a:graphicData uri="http://schemas.microsoft.com/office/word/2010/wordprocessingGroup">
                    <wpg:wgp>
                      <wpg:cNvGrpSpPr/>
                      <wpg:grpSpPr>
                        <a:xfrm>
                          <a:off x="0" y="0"/>
                          <a:ext cx="5377542" cy="3352800"/>
                          <a:chOff x="0" y="0"/>
                          <a:chExt cx="5029200" cy="3200400"/>
                        </a:xfrm>
                      </wpg:grpSpPr>
                      <pic:pic xmlns:pic="http://schemas.openxmlformats.org/drawingml/2006/picture">
                        <pic:nvPicPr>
                          <pic:cNvPr id="20" name="Picture 20" descr="Macintosh HD:Users:audreygarcia:Desktop:Screen Shot 2020-03-23 at 12.17.30 PM.png"/>
                          <pic:cNvPicPr>
                            <a:picLocks noChangeAspect="1"/>
                          </pic:cNvPicPr>
                        </pic:nvPicPr>
                        <pic:blipFill rotWithShape="1">
                          <a:blip r:embed="rId12">
                            <a:extLst>
                              <a:ext uri="{28A0092B-C50C-407E-A947-70E740481C1C}">
                                <a14:useLocalDpi xmlns:a14="http://schemas.microsoft.com/office/drawing/2010/main" val="0"/>
                              </a:ext>
                            </a:extLst>
                          </a:blip>
                          <a:srcRect l="-1" t="263" r="169"/>
                          <a:stretch/>
                        </pic:blipFill>
                        <pic:spPr bwMode="auto">
                          <a:xfrm>
                            <a:off x="114300" y="0"/>
                            <a:ext cx="4822190" cy="28575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2" name="Text Box 22"/>
                        <wps:cNvSpPr txBox="1"/>
                        <wps:spPr>
                          <a:xfrm>
                            <a:off x="0" y="2857500"/>
                            <a:ext cx="5029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AFC3CA" w14:textId="77777777" w:rsidR="00790D75" w:rsidRDefault="00790D75" w:rsidP="00CA6469">
                              <w:r w:rsidRPr="003634B3">
                                <w:rPr>
                                  <w:b/>
                                </w:rPr>
                                <w:t>Figure 1.</w:t>
                              </w:r>
                              <w:r>
                                <w:t xml:space="preserve"> Satellite photo of the North End Sewage Treatment Plant.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AB438" id="Group 50" o:spid="_x0000_s1026" style="position:absolute;margin-left:4.65pt;margin-top:-32.3pt;width:423.45pt;height:264pt;z-index:251656704;mso-width-relative:margin;mso-height-relative:margin" coordsize="50292,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Macintosh HD:Users:audreygarcia:Desktop:Screen Shot 2020-03-23 at 12.17.30 PM.png" style="position:absolute;left:1143;width:48221;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">
                  <v:imagedata r:id="rId13" o:title="Screen Shot 2020-03-23 at 12.17.30 PM" croptop="172f" cropleft="-1f" cropright="111f"/>
                </v:shape>
                <v:shapetype id="_x0000_t202" coordsize="21600,21600" o:spt="202" path="m,l,21600r21600,l21600,xe">
                  <v:stroke joinstyle="miter"/>
                  <v:path gradientshapeok="t" o:connecttype="rect"/>
                </v:shapetype>
                <v:shape id="Text Box 22" o:spid="_x0000_s1028" type="#_x0000_t202" style="position:absolute;top:28575;width:5029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FAFC3CA" w14:textId="77777777" w:rsidR="00790D75" w:rsidRDefault="00790D75" w:rsidP="00CA6469">
                        <w:r w:rsidRPr="003634B3">
                          <w:rPr>
                            <w:b/>
                          </w:rPr>
                          <w:t>Figure 1.</w:t>
                        </w:r>
                        <w:r>
                          <w:t xml:space="preserve"> Satellite photo of the North End Sewage Treatment Plant. </w:t>
                        </w:r>
                      </w:p>
                    </w:txbxContent>
                  </v:textbox>
                </v:shape>
              </v:group>
            </w:pict>
          </mc:Fallback>
        </mc:AlternateContent>
      </w:r>
    </w:p>
    <w:p w14:paraId="52B319C9" w14:textId="7BAF6F8D" w:rsidR="009D6E8F" w:rsidRDefault="009D6E8F" w:rsidP="00CA6469">
      <w:pPr>
        <w:spacing w:line="480" w:lineRule="auto"/>
        <w:rPr>
          <w:rFonts w:ascii="Cambria" w:hAnsi="Cambria"/>
          <w:b/>
        </w:rPr>
      </w:pPr>
    </w:p>
    <w:p w14:paraId="5E471002" w14:textId="7C601535" w:rsidR="00CA6469" w:rsidRDefault="00CA6469" w:rsidP="00CA6469">
      <w:pPr>
        <w:spacing w:line="480" w:lineRule="auto"/>
        <w:rPr>
          <w:ins w:id="239" w:author="muyaguari@yahoo.com" w:date="2021-05-12T19:28:00Z"/>
          <w:rFonts w:ascii="Cambria" w:hAnsi="Cambria"/>
          <w:b/>
        </w:rPr>
      </w:pPr>
    </w:p>
    <w:p w14:paraId="0D1A80ED" w14:textId="4CD0C283" w:rsidR="0051506E" w:rsidRDefault="0051506E" w:rsidP="00CA6469">
      <w:pPr>
        <w:spacing w:line="480" w:lineRule="auto"/>
        <w:rPr>
          <w:ins w:id="240" w:author="muyaguari@yahoo.com" w:date="2021-05-12T19:28:00Z"/>
          <w:rFonts w:ascii="Cambria" w:hAnsi="Cambria"/>
          <w:b/>
        </w:rPr>
      </w:pPr>
    </w:p>
    <w:p w14:paraId="7FC30130" w14:textId="77119A53" w:rsidR="0051506E" w:rsidRDefault="0051506E" w:rsidP="00CA6469">
      <w:pPr>
        <w:spacing w:line="480" w:lineRule="auto"/>
        <w:rPr>
          <w:ins w:id="241" w:author="muyaguari@yahoo.com" w:date="2021-05-12T19:28:00Z"/>
          <w:rFonts w:ascii="Cambria" w:hAnsi="Cambria"/>
          <w:b/>
        </w:rPr>
      </w:pPr>
    </w:p>
    <w:p w14:paraId="795A6726" w14:textId="1C340688" w:rsidR="0051506E" w:rsidRDefault="0051506E" w:rsidP="00CA6469">
      <w:pPr>
        <w:spacing w:line="480" w:lineRule="auto"/>
        <w:rPr>
          <w:ins w:id="242" w:author="muyaguari@yahoo.com" w:date="2021-05-12T19:28:00Z"/>
          <w:rFonts w:ascii="Cambria" w:hAnsi="Cambria"/>
          <w:b/>
        </w:rPr>
      </w:pPr>
    </w:p>
    <w:p w14:paraId="12EB4E46" w14:textId="4464560C" w:rsidR="0051506E" w:rsidRDefault="0051506E" w:rsidP="00CA6469">
      <w:pPr>
        <w:spacing w:line="480" w:lineRule="auto"/>
        <w:rPr>
          <w:ins w:id="243" w:author="muyaguari@yahoo.com" w:date="2021-05-12T19:29:00Z"/>
          <w:rFonts w:ascii="Cambria" w:hAnsi="Cambria"/>
          <w:b/>
        </w:rPr>
      </w:pPr>
    </w:p>
    <w:p w14:paraId="5845F116" w14:textId="77777777" w:rsidR="0051506E" w:rsidRDefault="0051506E" w:rsidP="00CA6469">
      <w:pPr>
        <w:spacing w:line="480" w:lineRule="auto"/>
        <w:rPr>
          <w:rFonts w:ascii="Cambria" w:hAnsi="Cambria"/>
          <w:b/>
        </w:rPr>
      </w:pPr>
    </w:p>
    <w:p w14:paraId="1872A5D8" w14:textId="77777777" w:rsidR="009C77FC" w:rsidRDefault="009C77FC" w:rsidP="00A26807">
      <w:pPr>
        <w:spacing w:line="480" w:lineRule="auto"/>
        <w:jc w:val="both"/>
        <w:rPr>
          <w:ins w:id="244" w:author="Tri Le" w:date="2021-07-08T15:52:00Z"/>
          <w:rFonts w:ascii="Cambria" w:hAnsi="Cambria"/>
          <w:b/>
        </w:rPr>
      </w:pPr>
    </w:p>
    <w:p w14:paraId="673E1270" w14:textId="23DE0BAD" w:rsidR="00CA6469" w:rsidRPr="00095CFB" w:rsidRDefault="00CA6469" w:rsidP="00A26807">
      <w:pPr>
        <w:spacing w:line="480" w:lineRule="auto"/>
        <w:jc w:val="both"/>
        <w:rPr>
          <w:rFonts w:ascii="Cambria" w:hAnsi="Cambria"/>
          <w:b/>
        </w:rPr>
      </w:pPr>
      <w:r w:rsidRPr="00095CFB">
        <w:rPr>
          <w:rFonts w:ascii="Cambria" w:hAnsi="Cambria"/>
          <w:b/>
        </w:rPr>
        <w:t xml:space="preserve">MATERIALS AND METHODS </w:t>
      </w:r>
    </w:p>
    <w:p w14:paraId="53563A3D" w14:textId="77777777" w:rsidR="00CA6469" w:rsidRPr="00095CFB" w:rsidRDefault="00CA6469" w:rsidP="00A26807">
      <w:pPr>
        <w:spacing w:line="480" w:lineRule="auto"/>
        <w:jc w:val="both"/>
        <w:rPr>
          <w:rFonts w:ascii="Cambria" w:hAnsi="Cambria"/>
          <w:b/>
        </w:rPr>
      </w:pPr>
      <w:r w:rsidRPr="00095CFB">
        <w:rPr>
          <w:rFonts w:ascii="Cambria" w:hAnsi="Cambria"/>
          <w:b/>
        </w:rPr>
        <w:t>Sample Collection</w:t>
      </w:r>
    </w:p>
    <w:p w14:paraId="2E05110D" w14:textId="097EBA6F" w:rsidR="00CA6469" w:rsidRDefault="00D36F2C" w:rsidP="00A26807">
      <w:pPr>
        <w:spacing w:line="480" w:lineRule="auto"/>
        <w:jc w:val="both"/>
        <w:rPr>
          <w:ins w:id="245" w:author="Tri Le" w:date="2021-07-12T18:59:00Z"/>
          <w:rFonts w:ascii="Cambria" w:hAnsi="Cambria"/>
        </w:rPr>
      </w:pPr>
      <w:ins w:id="246" w:author="Tri Le" w:date="2021-07-12T18:24:00Z">
        <w:r>
          <w:rPr>
            <w:rFonts w:ascii="Cambria" w:hAnsi="Cambria"/>
          </w:rPr>
          <w:t xml:space="preserve">1 L </w:t>
        </w:r>
      </w:ins>
      <w:moveToRangeStart w:id="247" w:author="muyaguari@yahoo.com" w:date="2021-05-12T19:35:00Z" w:name="move71740558"/>
      <w:moveTo w:id="248" w:author="muyaguari@yahoo.com" w:date="2021-05-12T19:35:00Z">
        <w:del w:id="249" w:author="Tri Le" w:date="2021-07-12T18:24:00Z">
          <w:r w:rsidR="00A61AD4" w:rsidRPr="00095CFB" w:rsidDel="00D36F2C">
            <w:rPr>
              <w:rFonts w:ascii="Cambria" w:hAnsi="Cambria"/>
            </w:rPr>
            <w:delText xml:space="preserve">A liter </w:delText>
          </w:r>
        </w:del>
        <w:r w:rsidR="00A61AD4" w:rsidRPr="00095CFB">
          <w:rPr>
            <w:rFonts w:ascii="Cambria" w:hAnsi="Cambria"/>
          </w:rPr>
          <w:t xml:space="preserve">of </w:t>
        </w:r>
        <w:del w:id="250" w:author="muyaguari@yahoo.com" w:date="2021-05-12T19:35:00Z">
          <w:r w:rsidR="00A61AD4" w:rsidRPr="00095CFB" w:rsidDel="00A61AD4">
            <w:rPr>
              <w:rFonts w:ascii="Cambria" w:hAnsi="Cambria"/>
            </w:rPr>
            <w:delText>raw sewage</w:delText>
          </w:r>
        </w:del>
      </w:moveTo>
      <w:ins w:id="251" w:author="muyaguari@yahoo.com" w:date="2021-05-12T19:35:00Z">
        <w:r w:rsidR="00A61AD4">
          <w:rPr>
            <w:rFonts w:ascii="Cambria" w:hAnsi="Cambria"/>
          </w:rPr>
          <w:t>RS</w:t>
        </w:r>
      </w:ins>
      <w:moveTo w:id="252" w:author="muyaguari@yahoo.com" w:date="2021-05-12T19:35:00Z">
        <w:r w:rsidR="00A61AD4" w:rsidRPr="00095CFB">
          <w:rPr>
            <w:rFonts w:ascii="Cambria" w:hAnsi="Cambria"/>
          </w:rPr>
          <w:t xml:space="preserve">, </w:t>
        </w:r>
        <w:del w:id="253" w:author="muyaguari@yahoo.com" w:date="2021-05-12T19:35:00Z">
          <w:r w:rsidR="00A61AD4" w:rsidDel="00A61AD4">
            <w:rPr>
              <w:rFonts w:ascii="Cambria" w:hAnsi="Cambria"/>
            </w:rPr>
            <w:delText>activated sludge</w:delText>
          </w:r>
        </w:del>
      </w:moveTo>
      <w:ins w:id="254" w:author="muyaguari@yahoo.com" w:date="2021-05-12T19:35:00Z">
        <w:r w:rsidR="00A61AD4">
          <w:rPr>
            <w:rFonts w:ascii="Cambria" w:hAnsi="Cambria"/>
          </w:rPr>
          <w:t>AS</w:t>
        </w:r>
      </w:ins>
      <w:moveTo w:id="255" w:author="muyaguari@yahoo.com" w:date="2021-05-12T19:35:00Z">
        <w:r w:rsidR="00A61AD4">
          <w:rPr>
            <w:rFonts w:ascii="Cambria" w:hAnsi="Cambria"/>
          </w:rPr>
          <w:t xml:space="preserve">, </w:t>
        </w:r>
        <w:del w:id="256" w:author="muyaguari@yahoo.com" w:date="2021-05-12T19:35:00Z">
          <w:r w:rsidR="00A61AD4" w:rsidRPr="00095CFB" w:rsidDel="00A61AD4">
            <w:rPr>
              <w:rFonts w:ascii="Cambria" w:hAnsi="Cambria"/>
            </w:rPr>
            <w:delText>effluents</w:delText>
          </w:r>
        </w:del>
      </w:moveTo>
      <w:ins w:id="257" w:author="muyaguari@yahoo.com" w:date="2021-05-12T19:35:00Z">
        <w:r w:rsidR="00A61AD4">
          <w:rPr>
            <w:rFonts w:ascii="Cambria" w:hAnsi="Cambria"/>
          </w:rPr>
          <w:t>EF</w:t>
        </w:r>
      </w:ins>
      <w:moveTo w:id="258" w:author="muyaguari@yahoo.com" w:date="2021-05-12T19:35:00Z">
        <w:r w:rsidR="00A61AD4">
          <w:rPr>
            <w:rFonts w:ascii="Cambria" w:hAnsi="Cambria"/>
          </w:rPr>
          <w:t xml:space="preserve">, and </w:t>
        </w:r>
        <w:del w:id="259" w:author="Tri Le" w:date="2021-07-12T18:24:00Z">
          <w:r w:rsidR="00A61AD4" w:rsidDel="00B57583">
            <w:rPr>
              <w:rFonts w:ascii="Cambria" w:hAnsi="Cambria"/>
            </w:rPr>
            <w:delText>one kilogram</w:delText>
          </w:r>
        </w:del>
      </w:moveTo>
      <w:ins w:id="260" w:author="Tri Le" w:date="2021-07-12T18:24:00Z">
        <w:r w:rsidR="00B57583">
          <w:rPr>
            <w:rFonts w:ascii="Cambria" w:hAnsi="Cambria"/>
          </w:rPr>
          <w:t>1 kg</w:t>
        </w:r>
      </w:ins>
      <w:moveTo w:id="261" w:author="muyaguari@yahoo.com" w:date="2021-05-12T19:35:00Z">
        <w:r w:rsidR="00A61AD4">
          <w:rPr>
            <w:rFonts w:ascii="Cambria" w:hAnsi="Cambria"/>
          </w:rPr>
          <w:t xml:space="preserve"> of </w:t>
        </w:r>
        <w:del w:id="262" w:author="muyaguari@yahoo.com" w:date="2021-05-12T19:35:00Z">
          <w:r w:rsidR="00A61AD4" w:rsidDel="00A61AD4">
            <w:rPr>
              <w:rFonts w:ascii="Cambria" w:hAnsi="Cambria"/>
            </w:rPr>
            <w:delText>sludge cake</w:delText>
          </w:r>
        </w:del>
      </w:moveTo>
      <w:ins w:id="263" w:author="muyaguari@yahoo.com" w:date="2021-05-12T19:35:00Z">
        <w:r w:rsidR="00A61AD4">
          <w:rPr>
            <w:rFonts w:ascii="Cambria" w:hAnsi="Cambria"/>
          </w:rPr>
          <w:t>S</w:t>
        </w:r>
      </w:ins>
      <w:ins w:id="264" w:author="muyaguari@yahoo.com" w:date="2021-05-12T19:36:00Z">
        <w:r w:rsidR="00A61AD4">
          <w:rPr>
            <w:rFonts w:ascii="Cambria" w:hAnsi="Cambria"/>
          </w:rPr>
          <w:t>C</w:t>
        </w:r>
      </w:ins>
      <w:moveTo w:id="265" w:author="muyaguari@yahoo.com" w:date="2021-05-12T19:35:00Z">
        <w:r w:rsidR="00A61AD4" w:rsidRPr="00095CFB">
          <w:rPr>
            <w:rFonts w:ascii="Cambria" w:hAnsi="Cambria"/>
          </w:rPr>
          <w:t xml:space="preserve"> were collected </w:t>
        </w:r>
      </w:moveTo>
      <w:ins w:id="266" w:author="muyaguari@yahoo.com" w:date="2021-05-12T19:36:00Z">
        <w:r w:rsidR="00A61AD4" w:rsidRPr="00095CFB">
          <w:rPr>
            <w:rFonts w:ascii="Cambria" w:hAnsi="Cambria"/>
          </w:rPr>
          <w:t xml:space="preserve">from the NESTP during fall </w:t>
        </w:r>
        <w:r w:rsidR="00A61AD4">
          <w:rPr>
            <w:rFonts w:ascii="Cambria" w:hAnsi="Cambria"/>
          </w:rPr>
          <w:t xml:space="preserve">2019 </w:t>
        </w:r>
        <w:r w:rsidR="00A61AD4" w:rsidRPr="00095CFB">
          <w:rPr>
            <w:rFonts w:ascii="Cambria" w:hAnsi="Cambria"/>
          </w:rPr>
          <w:t xml:space="preserve">and winter </w:t>
        </w:r>
        <w:r w:rsidR="00A61AD4">
          <w:rPr>
            <w:rFonts w:ascii="Cambria" w:hAnsi="Cambria"/>
          </w:rPr>
          <w:t>2020</w:t>
        </w:r>
      </w:ins>
      <w:ins w:id="267" w:author="Tri Le" w:date="2021-07-12T18:09:00Z">
        <w:r w:rsidR="00F87BE2">
          <w:rPr>
            <w:rFonts w:ascii="Cambria" w:hAnsi="Cambria"/>
          </w:rPr>
          <w:t xml:space="preserve">. Each sample was </w:t>
        </w:r>
      </w:ins>
      <w:ins w:id="268" w:author="muyaguari@yahoo.com" w:date="2021-05-12T19:36:00Z">
        <w:del w:id="269" w:author="Tri Le" w:date="2021-07-12T18:09:00Z">
          <w:r w:rsidR="00A61AD4" w:rsidRPr="00095CFB" w:rsidDel="00F87BE2">
            <w:rPr>
              <w:rFonts w:ascii="Cambria" w:hAnsi="Cambria"/>
            </w:rPr>
            <w:delText xml:space="preserve">. </w:delText>
          </w:r>
        </w:del>
      </w:ins>
      <w:moveTo w:id="270" w:author="muyaguari@yahoo.com" w:date="2021-05-12T19:35:00Z">
        <w:del w:id="271" w:author="Tri Le" w:date="2021-07-12T18:09:00Z">
          <w:r w:rsidR="00A61AD4" w:rsidRPr="00095CFB" w:rsidDel="00F87BE2">
            <w:rPr>
              <w:rFonts w:ascii="Cambria" w:hAnsi="Cambria"/>
            </w:rPr>
            <w:delText xml:space="preserve">and </w:delText>
          </w:r>
        </w:del>
        <w:r w:rsidR="00A61AD4" w:rsidRPr="00095CFB">
          <w:rPr>
            <w:rFonts w:ascii="Cambria" w:hAnsi="Cambria"/>
          </w:rPr>
          <w:t xml:space="preserve">sealed in a </w:t>
        </w:r>
      </w:moveTo>
      <w:ins w:id="272" w:author="Tri Le" w:date="2021-07-12T18:24:00Z">
        <w:r w:rsidR="0099505F">
          <w:rPr>
            <w:rFonts w:ascii="Cambria" w:hAnsi="Cambria"/>
          </w:rPr>
          <w:t>1L</w:t>
        </w:r>
      </w:ins>
      <w:moveTo w:id="273" w:author="muyaguari@yahoo.com" w:date="2021-05-12T19:35:00Z">
        <w:del w:id="274" w:author="Tri Le" w:date="2021-07-12T18:24:00Z">
          <w:r w:rsidR="00A61AD4" w:rsidRPr="00095CFB" w:rsidDel="0099505F">
            <w:rPr>
              <w:rFonts w:ascii="Cambria" w:hAnsi="Cambria"/>
            </w:rPr>
            <w:delText>one-lit</w:delText>
          </w:r>
          <w:r w:rsidR="00A61AD4" w:rsidDel="0099505F">
            <w:rPr>
              <w:rFonts w:ascii="Cambria" w:hAnsi="Cambria"/>
            </w:rPr>
            <w:delText>er</w:delText>
          </w:r>
        </w:del>
        <w:r w:rsidR="00A61AD4">
          <w:rPr>
            <w:rFonts w:ascii="Cambria" w:hAnsi="Cambria"/>
          </w:rPr>
          <w:t xml:space="preserve"> sterile container lined with a sterile plastic bag</w:t>
        </w:r>
        <w:del w:id="275" w:author="muyaguari@yahoo.com" w:date="2021-05-12T19:36:00Z">
          <w:r w:rsidR="00A61AD4" w:rsidDel="00A61AD4">
            <w:rPr>
              <w:rFonts w:ascii="Cambria" w:hAnsi="Cambria"/>
            </w:rPr>
            <w:delText xml:space="preserve"> for each event</w:delText>
          </w:r>
        </w:del>
        <w:r w:rsidR="00A61AD4">
          <w:rPr>
            <w:rFonts w:ascii="Cambria" w:hAnsi="Cambria"/>
          </w:rPr>
          <w:t>.</w:t>
        </w:r>
        <w:r w:rsidR="00A61AD4" w:rsidRPr="00095CFB">
          <w:rPr>
            <w:rFonts w:ascii="Cambria" w:hAnsi="Cambria"/>
          </w:rPr>
          <w:t xml:space="preserve"> </w:t>
        </w:r>
      </w:moveTo>
      <w:moveToRangeEnd w:id="247"/>
      <w:del w:id="276" w:author="muyaguari@yahoo.com" w:date="2021-05-12T19:34:00Z">
        <w:r w:rsidR="00CA6469" w:rsidRPr="00095CFB" w:rsidDel="00A61AD4">
          <w:rPr>
            <w:rFonts w:ascii="Cambria" w:hAnsi="Cambria"/>
          </w:rPr>
          <w:delText>W</w:delText>
        </w:r>
      </w:del>
      <w:del w:id="277" w:author="muyaguari@yahoo.com" w:date="2021-05-12T19:36:00Z">
        <w:r w:rsidR="00CA6469" w:rsidRPr="00095CFB" w:rsidDel="00A61AD4">
          <w:rPr>
            <w:rFonts w:ascii="Cambria" w:hAnsi="Cambria"/>
          </w:rPr>
          <w:delText xml:space="preserve">astewater </w:delText>
        </w:r>
        <w:r w:rsidR="00CA6469" w:rsidDel="00A61AD4">
          <w:rPr>
            <w:rFonts w:ascii="Cambria" w:hAnsi="Cambria"/>
          </w:rPr>
          <w:delText xml:space="preserve">treatment </w:delText>
        </w:r>
        <w:r w:rsidR="00CA6469" w:rsidRPr="00095CFB" w:rsidDel="00A61AD4">
          <w:rPr>
            <w:rFonts w:ascii="Cambria" w:hAnsi="Cambria"/>
          </w:rPr>
          <w:delText xml:space="preserve">samples of </w:delText>
        </w:r>
      </w:del>
      <w:del w:id="278" w:author="muyaguari@yahoo.com" w:date="2021-05-12T19:32:00Z">
        <w:r w:rsidR="00CA6469" w:rsidRPr="00095CFB" w:rsidDel="0051506E">
          <w:rPr>
            <w:rFonts w:ascii="Cambria" w:hAnsi="Cambria"/>
          </w:rPr>
          <w:delText>ra</w:delText>
        </w:r>
        <w:r w:rsidR="00CA6469" w:rsidDel="0051506E">
          <w:rPr>
            <w:rFonts w:ascii="Cambria" w:hAnsi="Cambria"/>
          </w:rPr>
          <w:delText>w sewage</w:delText>
        </w:r>
      </w:del>
      <w:del w:id="279" w:author="muyaguari@yahoo.com" w:date="2021-05-12T19:36:00Z">
        <w:r w:rsidR="00CA6469" w:rsidDel="00A61AD4">
          <w:rPr>
            <w:rFonts w:ascii="Cambria" w:hAnsi="Cambria"/>
          </w:rPr>
          <w:delText xml:space="preserve">, </w:delText>
        </w:r>
      </w:del>
      <w:del w:id="280" w:author="muyaguari@yahoo.com" w:date="2021-05-12T19:32:00Z">
        <w:r w:rsidR="00CA6469" w:rsidDel="0051506E">
          <w:rPr>
            <w:rFonts w:ascii="Cambria" w:hAnsi="Cambria"/>
          </w:rPr>
          <w:delText>activated sludge</w:delText>
        </w:r>
      </w:del>
      <w:del w:id="281" w:author="muyaguari@yahoo.com" w:date="2021-05-12T19:36:00Z">
        <w:r w:rsidR="00CA6469" w:rsidDel="00A61AD4">
          <w:rPr>
            <w:rFonts w:ascii="Cambria" w:hAnsi="Cambria"/>
          </w:rPr>
          <w:delText xml:space="preserve">, </w:delText>
        </w:r>
      </w:del>
      <w:del w:id="282" w:author="muyaguari@yahoo.com" w:date="2021-05-12T19:32:00Z">
        <w:r w:rsidR="00CA6469" w:rsidRPr="00095CFB" w:rsidDel="0051506E">
          <w:rPr>
            <w:rFonts w:ascii="Cambria" w:hAnsi="Cambria"/>
          </w:rPr>
          <w:delText>effluents</w:delText>
        </w:r>
      </w:del>
      <w:del w:id="283" w:author="muyaguari@yahoo.com" w:date="2021-05-12T19:36:00Z">
        <w:r w:rsidR="00CA6469" w:rsidDel="00A61AD4">
          <w:rPr>
            <w:rFonts w:ascii="Cambria" w:hAnsi="Cambria"/>
          </w:rPr>
          <w:delText xml:space="preserve">, and </w:delText>
        </w:r>
      </w:del>
      <w:del w:id="284" w:author="muyaguari@yahoo.com" w:date="2021-05-12T19:32:00Z">
        <w:r w:rsidR="00CA6469" w:rsidDel="0051506E">
          <w:rPr>
            <w:rFonts w:ascii="Cambria" w:hAnsi="Cambria"/>
          </w:rPr>
          <w:delText>sludge cake</w:delText>
        </w:r>
      </w:del>
      <w:del w:id="285" w:author="muyaguari@yahoo.com" w:date="2021-05-12T19:36:00Z">
        <w:r w:rsidR="00CA6469" w:rsidRPr="00095CFB" w:rsidDel="00A61AD4">
          <w:rPr>
            <w:rFonts w:ascii="Cambria" w:hAnsi="Cambria"/>
          </w:rPr>
          <w:delText xml:space="preserve"> were collected from the NESTP during </w:delText>
        </w:r>
      </w:del>
      <w:del w:id="286" w:author="muyaguari@yahoo.com" w:date="2021-05-12T19:33:00Z">
        <w:r w:rsidR="00CA6469" w:rsidRPr="00095CFB" w:rsidDel="00A61AD4">
          <w:rPr>
            <w:rFonts w:ascii="Cambria" w:hAnsi="Cambria"/>
          </w:rPr>
          <w:delText xml:space="preserve">the </w:delText>
        </w:r>
      </w:del>
      <w:del w:id="287" w:author="muyaguari@yahoo.com" w:date="2021-05-12T19:36:00Z">
        <w:r w:rsidR="00CA6469" w:rsidRPr="00095CFB" w:rsidDel="00A61AD4">
          <w:rPr>
            <w:rFonts w:ascii="Cambria" w:hAnsi="Cambria"/>
          </w:rPr>
          <w:delText xml:space="preserve">fall and winter </w:delText>
        </w:r>
      </w:del>
      <w:del w:id="288" w:author="muyaguari@yahoo.com" w:date="2021-05-12T19:33:00Z">
        <w:r w:rsidR="00CA6469" w:rsidRPr="00095CFB" w:rsidDel="00A61AD4">
          <w:rPr>
            <w:rFonts w:ascii="Cambria" w:hAnsi="Cambria"/>
          </w:rPr>
          <w:delText>season</w:delText>
        </w:r>
      </w:del>
      <w:del w:id="289" w:author="muyaguari@yahoo.com" w:date="2021-05-12T19:36:00Z">
        <w:r w:rsidR="00CA6469" w:rsidRPr="00095CFB" w:rsidDel="00A61AD4">
          <w:rPr>
            <w:rFonts w:ascii="Cambria" w:hAnsi="Cambria"/>
          </w:rPr>
          <w:delText xml:space="preserve">. </w:delText>
        </w:r>
      </w:del>
      <w:r w:rsidR="00CA6469" w:rsidRPr="00095CFB">
        <w:rPr>
          <w:rFonts w:ascii="Cambria" w:hAnsi="Cambria"/>
        </w:rPr>
        <w:t xml:space="preserve">Samples were collected </w:t>
      </w:r>
      <w:r w:rsidR="00CA6469">
        <w:rPr>
          <w:rFonts w:ascii="Cambria" w:hAnsi="Cambria"/>
        </w:rPr>
        <w:t>on October 22</w:t>
      </w:r>
      <w:r w:rsidR="00CA6469" w:rsidRPr="00923DA4">
        <w:rPr>
          <w:rFonts w:ascii="Cambria" w:hAnsi="Cambria"/>
          <w:vertAlign w:val="superscript"/>
        </w:rPr>
        <w:t>nd</w:t>
      </w:r>
      <w:r w:rsidR="00CA6469">
        <w:rPr>
          <w:rFonts w:ascii="Cambria" w:hAnsi="Cambria"/>
        </w:rPr>
        <w:t>, 2019 (Event 1) and November 28</w:t>
      </w:r>
      <w:r w:rsidR="00CA6469" w:rsidRPr="00923DA4">
        <w:rPr>
          <w:rFonts w:ascii="Cambria" w:hAnsi="Cambria"/>
          <w:vertAlign w:val="superscript"/>
        </w:rPr>
        <w:t>th</w:t>
      </w:r>
      <w:r w:rsidR="00CA6469">
        <w:rPr>
          <w:rFonts w:ascii="Cambria" w:hAnsi="Cambria"/>
        </w:rPr>
        <w:t>, 2019 (Event 2) in the</w:t>
      </w:r>
      <w:r w:rsidR="00CA6469" w:rsidRPr="00095CFB">
        <w:rPr>
          <w:rFonts w:ascii="Cambria" w:hAnsi="Cambria"/>
        </w:rPr>
        <w:t xml:space="preserve"> fall seaso</w:t>
      </w:r>
      <w:r w:rsidR="00CA6469">
        <w:rPr>
          <w:rFonts w:ascii="Cambria" w:hAnsi="Cambria"/>
        </w:rPr>
        <w:t>n. I</w:t>
      </w:r>
      <w:r w:rsidR="00CA6469" w:rsidRPr="00095CFB">
        <w:rPr>
          <w:rFonts w:ascii="Cambria" w:hAnsi="Cambria"/>
        </w:rPr>
        <w:t>n the winter season</w:t>
      </w:r>
      <w:r w:rsidR="00CA6469">
        <w:rPr>
          <w:rFonts w:ascii="Cambria" w:hAnsi="Cambria"/>
        </w:rPr>
        <w:t>, samples were collected on</w:t>
      </w:r>
      <w:r w:rsidR="00CA6469" w:rsidRPr="00095CFB">
        <w:rPr>
          <w:rFonts w:ascii="Cambria" w:hAnsi="Cambria"/>
        </w:rPr>
        <w:t xml:space="preserve"> December</w:t>
      </w:r>
      <w:r w:rsidR="00CA6469">
        <w:rPr>
          <w:rFonts w:ascii="Cambria" w:hAnsi="Cambria"/>
        </w:rPr>
        <w:t xml:space="preserve"> 18</w:t>
      </w:r>
      <w:r w:rsidR="00CA6469" w:rsidRPr="00923DA4">
        <w:rPr>
          <w:rFonts w:ascii="Cambria" w:hAnsi="Cambria"/>
          <w:vertAlign w:val="superscript"/>
        </w:rPr>
        <w:t>th</w:t>
      </w:r>
      <w:r w:rsidR="00CA6469">
        <w:rPr>
          <w:rFonts w:ascii="Cambria" w:hAnsi="Cambria"/>
        </w:rPr>
        <w:t>,</w:t>
      </w:r>
      <w:r w:rsidR="00CA6469" w:rsidRPr="00095CFB">
        <w:rPr>
          <w:rFonts w:ascii="Cambria" w:hAnsi="Cambria"/>
        </w:rPr>
        <w:t xml:space="preserve"> 2019</w:t>
      </w:r>
      <w:r w:rsidR="00CA6469">
        <w:rPr>
          <w:rFonts w:ascii="Cambria" w:hAnsi="Cambria"/>
        </w:rPr>
        <w:t xml:space="preserve"> (Event 3)</w:t>
      </w:r>
      <w:r w:rsidR="00CA6469" w:rsidRPr="00095CFB">
        <w:rPr>
          <w:rFonts w:ascii="Cambria" w:hAnsi="Cambria"/>
        </w:rPr>
        <w:t xml:space="preserve"> and February </w:t>
      </w:r>
      <w:r w:rsidR="00CA6469">
        <w:rPr>
          <w:rFonts w:ascii="Cambria" w:hAnsi="Cambria"/>
        </w:rPr>
        <w:t>6</w:t>
      </w:r>
      <w:r w:rsidR="00CA6469" w:rsidRPr="00923DA4">
        <w:rPr>
          <w:rFonts w:ascii="Cambria" w:hAnsi="Cambria"/>
          <w:vertAlign w:val="superscript"/>
        </w:rPr>
        <w:t>th</w:t>
      </w:r>
      <w:r w:rsidR="00CA6469">
        <w:rPr>
          <w:rFonts w:ascii="Cambria" w:hAnsi="Cambria"/>
        </w:rPr>
        <w:t xml:space="preserve">, </w:t>
      </w:r>
      <w:r w:rsidR="00CA6469" w:rsidRPr="00095CFB">
        <w:rPr>
          <w:rFonts w:ascii="Cambria" w:hAnsi="Cambria"/>
        </w:rPr>
        <w:t>2020</w:t>
      </w:r>
      <w:r w:rsidR="00CA6469">
        <w:rPr>
          <w:rFonts w:ascii="Cambria" w:hAnsi="Cambria"/>
        </w:rPr>
        <w:t xml:space="preserve"> (Event 4)</w:t>
      </w:r>
      <w:r w:rsidR="00CA6469" w:rsidRPr="00095CFB">
        <w:rPr>
          <w:rFonts w:ascii="Cambria" w:hAnsi="Cambria"/>
        </w:rPr>
        <w:t xml:space="preserve">. </w:t>
      </w:r>
      <w:del w:id="290" w:author="Tri Le" w:date="2021-07-12T18:56:00Z">
        <w:r w:rsidR="00BB1A8F" w:rsidDel="004E00C1">
          <w:rPr>
            <w:rFonts w:ascii="Cambria" w:hAnsi="Cambria"/>
          </w:rPr>
          <w:delText>S</w:delText>
        </w:r>
        <w:r w:rsidR="00CA6469" w:rsidDel="004E00C1">
          <w:rPr>
            <w:rFonts w:ascii="Cambria" w:hAnsi="Cambria"/>
          </w:rPr>
          <w:delText>ludge cake</w:delText>
        </w:r>
      </w:del>
      <w:ins w:id="291" w:author="Tri Le" w:date="2021-07-12T18:56:00Z">
        <w:r w:rsidR="004E00C1">
          <w:rPr>
            <w:rFonts w:ascii="Cambria" w:hAnsi="Cambria"/>
          </w:rPr>
          <w:t>SC</w:t>
        </w:r>
      </w:ins>
      <w:r w:rsidR="00CA6469">
        <w:rPr>
          <w:rFonts w:ascii="Cambria" w:hAnsi="Cambria"/>
        </w:rPr>
        <w:t xml:space="preserve"> </w:t>
      </w:r>
      <w:r w:rsidR="00BB1A8F">
        <w:rPr>
          <w:rFonts w:ascii="Cambria" w:hAnsi="Cambria"/>
        </w:rPr>
        <w:t>samples were</w:t>
      </w:r>
      <w:r w:rsidR="00CA6469">
        <w:rPr>
          <w:rFonts w:ascii="Cambria" w:hAnsi="Cambria"/>
        </w:rPr>
        <w:t xml:space="preserve"> collected on</w:t>
      </w:r>
      <w:del w:id="292" w:author="Tri Le" w:date="2021-07-12T18:09:00Z">
        <w:r w:rsidR="00CA6469" w:rsidDel="00D34190">
          <w:rPr>
            <w:rFonts w:ascii="Cambria" w:hAnsi="Cambria"/>
          </w:rPr>
          <w:delText xml:space="preserve"> </w:delText>
        </w:r>
      </w:del>
      <w:ins w:id="293" w:author="Tri Le" w:date="2021-07-12T18:09:00Z">
        <w:r w:rsidR="00D34190">
          <w:rPr>
            <w:rFonts w:ascii="Cambria" w:hAnsi="Cambria"/>
          </w:rPr>
          <w:t xml:space="preserve"> the days</w:t>
        </w:r>
      </w:ins>
      <w:ins w:id="294" w:author="Tri Le" w:date="2021-07-12T18:10:00Z">
        <w:r w:rsidR="00D34190">
          <w:rPr>
            <w:rFonts w:ascii="Cambria" w:hAnsi="Cambria"/>
          </w:rPr>
          <w:t xml:space="preserve"> of Events 3 and 4</w:t>
        </w:r>
      </w:ins>
      <w:del w:id="295" w:author="Tri Le" w:date="2021-07-12T18:09:00Z">
        <w:r w:rsidR="00CA6469" w:rsidDel="00D34190">
          <w:rPr>
            <w:rFonts w:ascii="Cambria" w:hAnsi="Cambria"/>
          </w:rPr>
          <w:delText>December 18</w:delText>
        </w:r>
        <w:r w:rsidR="00CA6469" w:rsidRPr="00B35FBD" w:rsidDel="00D34190">
          <w:rPr>
            <w:rFonts w:ascii="Cambria" w:hAnsi="Cambria"/>
            <w:vertAlign w:val="superscript"/>
          </w:rPr>
          <w:delText>th</w:delText>
        </w:r>
        <w:r w:rsidR="00CA6469" w:rsidDel="00D34190">
          <w:rPr>
            <w:rFonts w:ascii="Cambria" w:hAnsi="Cambria"/>
          </w:rPr>
          <w:delText>, 2019 and February 6</w:delText>
        </w:r>
        <w:r w:rsidR="00CA6469" w:rsidRPr="00B35FBD" w:rsidDel="00D34190">
          <w:rPr>
            <w:rFonts w:ascii="Cambria" w:hAnsi="Cambria"/>
            <w:vertAlign w:val="superscript"/>
          </w:rPr>
          <w:delText>th</w:delText>
        </w:r>
        <w:r w:rsidR="00CA6469" w:rsidDel="00D34190">
          <w:rPr>
            <w:rFonts w:ascii="Cambria" w:hAnsi="Cambria"/>
          </w:rPr>
          <w:delText>, 2020</w:delText>
        </w:r>
      </w:del>
      <w:r w:rsidR="00CA6469">
        <w:rPr>
          <w:rFonts w:ascii="Cambria" w:hAnsi="Cambria"/>
        </w:rPr>
        <w:t xml:space="preserve">. </w:t>
      </w:r>
      <w:moveFromRangeStart w:id="296" w:author="muyaguari@yahoo.com" w:date="2021-05-12T19:35:00Z" w:name="move71740558"/>
      <w:moveFrom w:id="297" w:author="muyaguari@yahoo.com" w:date="2021-05-12T19:35:00Z">
        <w:r w:rsidR="00CA6469" w:rsidRPr="00095CFB" w:rsidDel="00A61AD4">
          <w:rPr>
            <w:rFonts w:ascii="Cambria" w:hAnsi="Cambria"/>
          </w:rPr>
          <w:t xml:space="preserve">A liter of raw sewage, </w:t>
        </w:r>
        <w:r w:rsidR="00CA6469" w:rsidDel="00A61AD4">
          <w:rPr>
            <w:rFonts w:ascii="Cambria" w:hAnsi="Cambria"/>
          </w:rPr>
          <w:t xml:space="preserve">activated sludge, </w:t>
        </w:r>
        <w:r w:rsidR="00CA6469" w:rsidRPr="00095CFB" w:rsidDel="00A61AD4">
          <w:rPr>
            <w:rFonts w:ascii="Cambria" w:hAnsi="Cambria"/>
          </w:rPr>
          <w:t>effluents</w:t>
        </w:r>
        <w:r w:rsidR="00CA6469" w:rsidDel="00A61AD4">
          <w:rPr>
            <w:rFonts w:ascii="Cambria" w:hAnsi="Cambria"/>
          </w:rPr>
          <w:t xml:space="preserve">, and </w:t>
        </w:r>
        <w:r w:rsidR="00BB1A8F" w:rsidDel="00A61AD4">
          <w:rPr>
            <w:rFonts w:ascii="Cambria" w:hAnsi="Cambria"/>
          </w:rPr>
          <w:t>one kilogram</w:t>
        </w:r>
        <w:r w:rsidR="00CA6469" w:rsidDel="00A61AD4">
          <w:rPr>
            <w:rFonts w:ascii="Cambria" w:hAnsi="Cambria"/>
          </w:rPr>
          <w:t xml:space="preserve"> of sludge cake</w:t>
        </w:r>
        <w:r w:rsidR="00CA6469" w:rsidRPr="00095CFB" w:rsidDel="00A61AD4">
          <w:rPr>
            <w:rFonts w:ascii="Cambria" w:hAnsi="Cambria"/>
          </w:rPr>
          <w:t xml:space="preserve"> were collected and sealed in a one-lit</w:t>
        </w:r>
        <w:r w:rsidR="00CA6469" w:rsidDel="00A61AD4">
          <w:rPr>
            <w:rFonts w:ascii="Cambria" w:hAnsi="Cambria"/>
          </w:rPr>
          <w:t xml:space="preserve">er </w:t>
        </w:r>
        <w:r w:rsidR="00BB1A8F" w:rsidDel="00A61AD4">
          <w:rPr>
            <w:rFonts w:ascii="Cambria" w:hAnsi="Cambria"/>
          </w:rPr>
          <w:t xml:space="preserve">sterile </w:t>
        </w:r>
        <w:r w:rsidR="00CA6469" w:rsidDel="00A61AD4">
          <w:rPr>
            <w:rFonts w:ascii="Cambria" w:hAnsi="Cambria"/>
          </w:rPr>
          <w:t>container lined with</w:t>
        </w:r>
        <w:r w:rsidR="00BB1A8F" w:rsidDel="00A61AD4">
          <w:rPr>
            <w:rFonts w:ascii="Cambria" w:hAnsi="Cambria"/>
          </w:rPr>
          <w:t xml:space="preserve"> a sterile</w:t>
        </w:r>
        <w:r w:rsidR="00CA6469" w:rsidDel="00A61AD4">
          <w:rPr>
            <w:rFonts w:ascii="Cambria" w:hAnsi="Cambria"/>
          </w:rPr>
          <w:t xml:space="preserve"> plastic</w:t>
        </w:r>
        <w:r w:rsidR="00BB1A8F" w:rsidDel="00A61AD4">
          <w:rPr>
            <w:rFonts w:ascii="Cambria" w:hAnsi="Cambria"/>
          </w:rPr>
          <w:t xml:space="preserve"> bag</w:t>
        </w:r>
        <w:r w:rsidR="00CA6469" w:rsidDel="00A61AD4">
          <w:rPr>
            <w:rFonts w:ascii="Cambria" w:hAnsi="Cambria"/>
          </w:rPr>
          <w:t xml:space="preserve"> for each event.</w:t>
        </w:r>
        <w:r w:rsidR="00CA6469" w:rsidRPr="00095CFB" w:rsidDel="00A61AD4">
          <w:rPr>
            <w:rFonts w:ascii="Cambria" w:hAnsi="Cambria"/>
          </w:rPr>
          <w:t xml:space="preserve"> </w:t>
        </w:r>
      </w:moveFrom>
      <w:moveFromRangeEnd w:id="296"/>
      <w:r w:rsidR="00CA6469" w:rsidRPr="00095CFB">
        <w:rPr>
          <w:rFonts w:ascii="Cambria" w:hAnsi="Cambria"/>
        </w:rPr>
        <w:t xml:space="preserve">These samples were </w:t>
      </w:r>
      <w:del w:id="298" w:author="muyaguari@yahoo.com" w:date="2021-05-12T19:35:00Z">
        <w:r w:rsidR="00CA6469" w:rsidRPr="00095CFB" w:rsidDel="00A61AD4">
          <w:rPr>
            <w:rFonts w:ascii="Cambria" w:hAnsi="Cambria"/>
          </w:rPr>
          <w:delText xml:space="preserve">refrigerated </w:delText>
        </w:r>
      </w:del>
      <w:ins w:id="299" w:author="muyaguari@yahoo.com" w:date="2021-05-12T19:35:00Z">
        <w:r w:rsidR="00A61AD4">
          <w:rPr>
            <w:rFonts w:ascii="Cambria" w:hAnsi="Cambria"/>
          </w:rPr>
          <w:t>kept</w:t>
        </w:r>
        <w:r w:rsidR="00A61AD4" w:rsidRPr="00095CFB">
          <w:rPr>
            <w:rFonts w:ascii="Cambria" w:hAnsi="Cambria"/>
          </w:rPr>
          <w:t xml:space="preserve"> </w:t>
        </w:r>
      </w:ins>
      <w:r w:rsidR="00CA6469" w:rsidRPr="00095CFB">
        <w:rPr>
          <w:rFonts w:ascii="Cambria" w:hAnsi="Cambria"/>
        </w:rPr>
        <w:t xml:space="preserve">at 4°C </w:t>
      </w:r>
      <w:del w:id="300" w:author="muyaguari@yahoo.com" w:date="2021-05-12T19:35:00Z">
        <w:r w:rsidR="00CA6469" w:rsidRPr="00095CFB" w:rsidDel="00A61AD4">
          <w:rPr>
            <w:rFonts w:ascii="Cambria" w:hAnsi="Cambria"/>
          </w:rPr>
          <w:delText>before filtration</w:delText>
        </w:r>
      </w:del>
      <w:ins w:id="301" w:author="muyaguari@yahoo.com" w:date="2021-05-12T19:35:00Z">
        <w:r w:rsidR="00A61AD4">
          <w:rPr>
            <w:rFonts w:ascii="Cambria" w:hAnsi="Cambria"/>
          </w:rPr>
          <w:t>and processed within 24 h</w:t>
        </w:r>
      </w:ins>
      <w:ins w:id="302" w:author="Tri Le" w:date="2021-07-06T17:49:00Z">
        <w:r w:rsidR="004A6559">
          <w:rPr>
            <w:rFonts w:ascii="Cambria" w:hAnsi="Cambria"/>
          </w:rPr>
          <w:t xml:space="preserve"> of collection</w:t>
        </w:r>
      </w:ins>
      <w:r w:rsidR="00CA6469" w:rsidRPr="00095CFB">
        <w:rPr>
          <w:rFonts w:ascii="Cambria" w:hAnsi="Cambria"/>
        </w:rPr>
        <w:t xml:space="preserve">. </w:t>
      </w:r>
    </w:p>
    <w:p w14:paraId="5DC2E82C" w14:textId="77777777" w:rsidR="00A0329E" w:rsidRPr="00095CFB" w:rsidRDefault="00A0329E" w:rsidP="00A26807">
      <w:pPr>
        <w:spacing w:line="480" w:lineRule="auto"/>
        <w:jc w:val="both"/>
        <w:rPr>
          <w:rFonts w:ascii="Cambria" w:hAnsi="Cambria"/>
        </w:rPr>
      </w:pPr>
    </w:p>
    <w:p w14:paraId="136BDFDD" w14:textId="77777777" w:rsidR="00CA6469" w:rsidRPr="00095CFB" w:rsidRDefault="00CA6469" w:rsidP="00A26807">
      <w:pPr>
        <w:spacing w:line="480" w:lineRule="auto"/>
        <w:jc w:val="both"/>
        <w:rPr>
          <w:rFonts w:ascii="Cambria" w:hAnsi="Cambria"/>
          <w:b/>
        </w:rPr>
      </w:pPr>
      <w:r w:rsidRPr="00095CFB">
        <w:rPr>
          <w:rFonts w:ascii="Cambria" w:hAnsi="Cambria"/>
          <w:b/>
        </w:rPr>
        <w:t xml:space="preserve">Ultrafiltration </w:t>
      </w:r>
      <w:r>
        <w:rPr>
          <w:rFonts w:ascii="Cambria" w:hAnsi="Cambria"/>
          <w:b/>
        </w:rPr>
        <w:t>of Wastewater Samples</w:t>
      </w:r>
    </w:p>
    <w:p w14:paraId="2C77E758" w14:textId="5D438FEA" w:rsidR="00CA6469" w:rsidRDefault="00CA6469" w:rsidP="00A26807">
      <w:pPr>
        <w:pStyle w:val="BasicParagraph"/>
        <w:spacing w:line="480" w:lineRule="auto"/>
        <w:jc w:val="both"/>
        <w:rPr>
          <w:rFonts w:ascii="Cambria" w:hAnsi="Cambria"/>
        </w:rPr>
      </w:pPr>
      <w:r w:rsidRPr="00095CFB">
        <w:rPr>
          <w:rFonts w:ascii="Cambria" w:hAnsi="Cambria"/>
        </w:rPr>
        <w:t xml:space="preserve">Each wastewater </w:t>
      </w:r>
      <w:r>
        <w:rPr>
          <w:rFonts w:ascii="Cambria" w:hAnsi="Cambria"/>
        </w:rPr>
        <w:t xml:space="preserve">treatment </w:t>
      </w:r>
      <w:r w:rsidRPr="00095CFB">
        <w:rPr>
          <w:rFonts w:ascii="Cambria" w:hAnsi="Cambria"/>
        </w:rPr>
        <w:t>sample (</w:t>
      </w:r>
      <w:del w:id="303" w:author="Tri Le" w:date="2021-07-12T18:10:00Z">
        <w:r w:rsidRPr="00095CFB" w:rsidDel="00FB02B3">
          <w:rPr>
            <w:rFonts w:ascii="Cambria" w:hAnsi="Cambria"/>
          </w:rPr>
          <w:delText>ra</w:delText>
        </w:r>
        <w:r w:rsidDel="00FB02B3">
          <w:rPr>
            <w:rFonts w:ascii="Cambria" w:hAnsi="Cambria"/>
          </w:rPr>
          <w:delText>w sewage</w:delText>
        </w:r>
      </w:del>
      <w:ins w:id="304" w:author="Tri Le" w:date="2021-07-12T18:10:00Z">
        <w:r w:rsidR="00FB02B3">
          <w:rPr>
            <w:rFonts w:ascii="Cambria" w:hAnsi="Cambria"/>
          </w:rPr>
          <w:t>RS, AS</w:t>
        </w:r>
      </w:ins>
      <w:del w:id="305" w:author="Tri Le" w:date="2021-07-12T18:10:00Z">
        <w:r w:rsidDel="00FB02B3">
          <w:rPr>
            <w:rFonts w:ascii="Cambria" w:hAnsi="Cambria"/>
          </w:rPr>
          <w:delText>, activated sludge</w:delText>
        </w:r>
      </w:del>
      <w:r>
        <w:rPr>
          <w:rFonts w:ascii="Cambria" w:hAnsi="Cambria"/>
        </w:rPr>
        <w:t xml:space="preserve">, and </w:t>
      </w:r>
      <w:del w:id="306" w:author="Tri Le" w:date="2021-07-12T18:10:00Z">
        <w:r w:rsidR="00F40BD3" w:rsidDel="00FB02B3">
          <w:rPr>
            <w:rFonts w:ascii="Cambria" w:hAnsi="Cambria"/>
          </w:rPr>
          <w:delText>effluents</w:delText>
        </w:r>
      </w:del>
      <w:ins w:id="307" w:author="Tri Le" w:date="2021-07-12T18:10:00Z">
        <w:r w:rsidR="00FB02B3">
          <w:rPr>
            <w:rFonts w:ascii="Cambria" w:hAnsi="Cambria"/>
          </w:rPr>
          <w:t>EF</w:t>
        </w:r>
      </w:ins>
      <w:r w:rsidR="00F40BD3">
        <w:rPr>
          <w:rFonts w:ascii="Cambria" w:hAnsi="Cambria"/>
        </w:rPr>
        <w:t xml:space="preserve">), including Millipore </w:t>
      </w:r>
      <w:r w:rsidR="00F40BD3" w:rsidRPr="00095CFB">
        <w:rPr>
          <w:rFonts w:ascii="Cambria" w:hAnsi="Cambria"/>
        </w:rPr>
        <w:t>Milli</w:t>
      </w:r>
      <w:r w:rsidR="00F40BD3">
        <w:rPr>
          <w:rFonts w:ascii="Cambria" w:hAnsi="Cambria"/>
        </w:rPr>
        <w:t>-</w:t>
      </w:r>
      <w:r w:rsidR="00F40BD3" w:rsidRPr="00095CFB">
        <w:rPr>
          <w:rFonts w:ascii="Cambria" w:hAnsi="Cambria"/>
        </w:rPr>
        <w:t xml:space="preserve">Q water </w:t>
      </w:r>
      <w:r w:rsidR="00F40BD3">
        <w:rPr>
          <w:rFonts w:ascii="Cambria" w:hAnsi="Cambria"/>
        </w:rPr>
        <w:t xml:space="preserve">as a negative control, </w:t>
      </w:r>
      <w:r w:rsidRPr="00095CFB">
        <w:rPr>
          <w:rFonts w:ascii="Cambria" w:hAnsi="Cambria"/>
        </w:rPr>
        <w:t xml:space="preserve">was first filtered via a funnel and cheesecloth </w:t>
      </w:r>
      <w:del w:id="308" w:author="Tri Le" w:date="2021-07-06T17:49:00Z">
        <w:r w:rsidRPr="00095CFB" w:rsidDel="00961A16">
          <w:rPr>
            <w:rFonts w:ascii="Cambria" w:hAnsi="Cambria"/>
          </w:rPr>
          <w:delText xml:space="preserve">in order </w:delText>
        </w:r>
      </w:del>
      <w:r w:rsidRPr="00095CFB">
        <w:rPr>
          <w:rFonts w:ascii="Cambria" w:hAnsi="Cambria"/>
        </w:rPr>
        <w:t>to remove any solid waste or debris</w:t>
      </w:r>
      <w:r>
        <w:rPr>
          <w:rFonts w:ascii="Cambria" w:hAnsi="Cambria"/>
        </w:rPr>
        <w:t>.</w:t>
      </w:r>
      <w:ins w:id="309" w:author="Tri Le" w:date="2021-07-06T17:50:00Z">
        <w:r w:rsidR="0030458A">
          <w:rPr>
            <w:rFonts w:ascii="Cambria" w:hAnsi="Cambria"/>
          </w:rPr>
          <w:t xml:space="preserve"> </w:t>
        </w:r>
      </w:ins>
      <w:del w:id="310" w:author="Tri Le" w:date="2021-07-06T17:50:00Z">
        <w:r w:rsidDel="0030458A">
          <w:rPr>
            <w:rFonts w:ascii="Cambria" w:hAnsi="Cambria"/>
          </w:rPr>
          <w:delText xml:space="preserve"> </w:delText>
        </w:r>
        <w:r w:rsidRPr="00095CFB" w:rsidDel="0030458A">
          <w:rPr>
            <w:rFonts w:ascii="Cambria" w:hAnsi="Cambria"/>
          </w:rPr>
          <w:delText xml:space="preserve">A </w:delText>
        </w:r>
      </w:del>
      <w:del w:id="311" w:author="Tri Le" w:date="2021-07-06T17:49:00Z">
        <w:r w:rsidRPr="00095CFB" w:rsidDel="0030458A">
          <w:rPr>
            <w:rFonts w:ascii="Cambria" w:hAnsi="Cambria"/>
          </w:rPr>
          <w:delText xml:space="preserve">volume of </w:delText>
        </w:r>
      </w:del>
      <w:r w:rsidRPr="00095CFB">
        <w:rPr>
          <w:rFonts w:ascii="Cambria" w:hAnsi="Cambria"/>
        </w:rPr>
        <w:t>1</w:t>
      </w:r>
      <w:r>
        <w:rPr>
          <w:rFonts w:ascii="Cambria" w:hAnsi="Cambria"/>
        </w:rPr>
        <w:t>40</w:t>
      </w:r>
      <w:r w:rsidR="00CF3656">
        <w:rPr>
          <w:rFonts w:ascii="Cambria" w:hAnsi="Cambria"/>
        </w:rPr>
        <w:t xml:space="preserve"> </w:t>
      </w:r>
      <w:r>
        <w:rPr>
          <w:rFonts w:ascii="Cambria" w:hAnsi="Cambria"/>
        </w:rPr>
        <w:t xml:space="preserve">mL of each wastewater sample </w:t>
      </w:r>
      <w:r w:rsidRPr="00095CFB">
        <w:rPr>
          <w:rFonts w:ascii="Cambria" w:hAnsi="Cambria"/>
        </w:rPr>
        <w:t xml:space="preserve">was then </w:t>
      </w:r>
      <w:r w:rsidRPr="00095CFB">
        <w:rPr>
          <w:rFonts w:ascii="Cambria" w:hAnsi="Cambria"/>
        </w:rPr>
        <w:lastRenderedPageBreak/>
        <w:t xml:space="preserve">concentrated down </w:t>
      </w:r>
      <w:del w:id="312" w:author="muyaguari@yahoo.com" w:date="2021-05-13T08:47:00Z">
        <w:r w:rsidRPr="00095CFB" w:rsidDel="00D734F2">
          <w:rPr>
            <w:rFonts w:ascii="Cambria" w:hAnsi="Cambria"/>
          </w:rPr>
          <w:delText xml:space="preserve">using </w:delText>
        </w:r>
      </w:del>
      <w:ins w:id="313" w:author="muyaguari@yahoo.com" w:date="2021-05-13T08:47:00Z">
        <w:r w:rsidR="00D734F2" w:rsidRPr="00095CFB">
          <w:rPr>
            <w:rFonts w:ascii="Cambria" w:hAnsi="Cambria"/>
          </w:rPr>
          <w:t>using an ultrafiltration method</w:t>
        </w:r>
        <w:r w:rsidR="00D734F2">
          <w:rPr>
            <w:rFonts w:ascii="Cambria" w:hAnsi="Cambria"/>
          </w:rPr>
          <w:t xml:space="preserve"> with</w:t>
        </w:r>
        <w:r w:rsidR="00D734F2" w:rsidRPr="00095CFB">
          <w:rPr>
            <w:rFonts w:ascii="Cambria" w:hAnsi="Cambria"/>
          </w:rPr>
          <w:t xml:space="preserve"> </w:t>
        </w:r>
      </w:ins>
      <w:r w:rsidRPr="00095CFB">
        <w:rPr>
          <w:rFonts w:ascii="Cambria" w:hAnsi="Cambria"/>
        </w:rPr>
        <w:t>Centricon Plus-70 filter</w:t>
      </w:r>
      <w:ins w:id="314" w:author="muyaguari@yahoo.com" w:date="2021-05-13T08:47:00Z">
        <w:r w:rsidR="00D734F2">
          <w:rPr>
            <w:rFonts w:ascii="Cambria" w:hAnsi="Cambria"/>
          </w:rPr>
          <w:t xml:space="preserve"> units</w:t>
        </w:r>
      </w:ins>
      <w:del w:id="315" w:author="muyaguari@yahoo.com" w:date="2021-05-13T08:47:00Z">
        <w:r w:rsidRPr="00095CFB" w:rsidDel="00D734F2">
          <w:rPr>
            <w:rFonts w:ascii="Cambria" w:hAnsi="Cambria"/>
          </w:rPr>
          <w:delText>s</w:delText>
        </w:r>
      </w:del>
      <w:r w:rsidR="0083707F">
        <w:rPr>
          <w:rFonts w:ascii="Cambria" w:hAnsi="Cambria"/>
        </w:rPr>
        <w:t xml:space="preserve"> (</w:t>
      </w:r>
      <w:del w:id="316" w:author="muyaguari@yahoo.com" w:date="2021-05-13T08:44:00Z">
        <w:r w:rsidR="0083707F" w:rsidDel="00D734F2">
          <w:rPr>
            <w:rFonts w:ascii="Cambria" w:hAnsi="Cambria"/>
          </w:rPr>
          <w:delText xml:space="preserve">manufactured by </w:delText>
        </w:r>
      </w:del>
      <w:ins w:id="317" w:author="muyaguari@yahoo.com" w:date="2021-05-13T08:45:00Z">
        <w:r w:rsidR="00D734F2" w:rsidRPr="00D734F2">
          <w:rPr>
            <w:rFonts w:ascii="Cambria" w:hAnsi="Cambria"/>
          </w:rPr>
          <w:t>Millipore Corporation, Billerica, MA</w:t>
        </w:r>
      </w:ins>
      <w:del w:id="318" w:author="muyaguari@yahoo.com" w:date="2021-05-13T08:45:00Z">
        <w:r w:rsidR="0083707F" w:rsidDel="00D734F2">
          <w:rPr>
            <w:rFonts w:ascii="Cambria" w:hAnsi="Cambria"/>
          </w:rPr>
          <w:delText>Millipore</w:delText>
        </w:r>
      </w:del>
      <w:r w:rsidR="0083707F">
        <w:rPr>
          <w:rFonts w:ascii="Cambria" w:hAnsi="Cambria"/>
        </w:rPr>
        <w:t>)</w:t>
      </w:r>
      <w:del w:id="319" w:author="muyaguari@yahoo.com" w:date="2021-05-13T08:47:00Z">
        <w:r w:rsidRPr="00095CFB" w:rsidDel="00D734F2">
          <w:rPr>
            <w:rFonts w:ascii="Cambria" w:hAnsi="Cambria"/>
          </w:rPr>
          <w:delText xml:space="preserve"> using an ultrafiltration method</w:delText>
        </w:r>
      </w:del>
      <w:r w:rsidRPr="00095CFB">
        <w:rPr>
          <w:rFonts w:ascii="Cambria" w:hAnsi="Cambria"/>
        </w:rPr>
        <w:t xml:space="preserve">. The steps of the ultrafiltration method were as follows. Using a </w:t>
      </w:r>
      <w:r w:rsidR="0083707F">
        <w:rPr>
          <w:rFonts w:ascii="Cambria" w:hAnsi="Cambria"/>
        </w:rPr>
        <w:t xml:space="preserve">sterile </w:t>
      </w:r>
      <w:r w:rsidRPr="00095CFB">
        <w:rPr>
          <w:rFonts w:ascii="Cambria" w:hAnsi="Cambria"/>
        </w:rPr>
        <w:t xml:space="preserve">glass pipette, 70 mL of each </w:t>
      </w:r>
      <w:r>
        <w:rPr>
          <w:rFonts w:ascii="Cambria" w:hAnsi="Cambria"/>
        </w:rPr>
        <w:t>waste</w:t>
      </w:r>
      <w:r w:rsidRPr="00095CFB">
        <w:rPr>
          <w:rFonts w:ascii="Cambria" w:hAnsi="Cambria"/>
        </w:rPr>
        <w:t xml:space="preserve">water sample </w:t>
      </w:r>
      <w:r>
        <w:rPr>
          <w:rFonts w:ascii="Cambria" w:hAnsi="Cambria"/>
        </w:rPr>
        <w:t>was</w:t>
      </w:r>
      <w:r w:rsidRPr="00095CFB">
        <w:rPr>
          <w:rFonts w:ascii="Cambria" w:hAnsi="Cambria"/>
        </w:rPr>
        <w:t xml:space="preserve"> added into their correspondingly labeled sample filter cup pre-assembled with the filtrate collection cup. </w:t>
      </w:r>
      <w:del w:id="320" w:author="Tri Le" w:date="2021-07-06T17:51:00Z">
        <w:r w:rsidRPr="00095CFB" w:rsidDel="00FD7281">
          <w:rPr>
            <w:rFonts w:ascii="Cambria" w:hAnsi="Cambria"/>
          </w:rPr>
          <w:delText>The</w:delText>
        </w:r>
      </w:del>
      <w:ins w:id="321" w:author="Tri Le" w:date="2021-07-06T17:51:00Z">
        <w:r w:rsidR="00FD7281">
          <w:rPr>
            <w:rFonts w:ascii="Cambria" w:hAnsi="Cambria"/>
          </w:rPr>
          <w:t xml:space="preserve">Each </w:t>
        </w:r>
      </w:ins>
      <w:ins w:id="322" w:author="Tri Le" w:date="2021-07-06T17:54:00Z">
        <w:r w:rsidR="00402404">
          <w:rPr>
            <w:rFonts w:ascii="Cambria" w:hAnsi="Cambria"/>
          </w:rPr>
          <w:t>assembly</w:t>
        </w:r>
      </w:ins>
      <w:del w:id="323" w:author="Tri Le" w:date="2021-07-06T17:51:00Z">
        <w:r w:rsidRPr="00095CFB" w:rsidDel="00432F76">
          <w:rPr>
            <w:rFonts w:ascii="Cambria" w:hAnsi="Cambria"/>
          </w:rPr>
          <w:delText>y</w:delText>
        </w:r>
      </w:del>
      <w:r w:rsidRPr="00095CFB">
        <w:rPr>
          <w:rFonts w:ascii="Cambria" w:hAnsi="Cambria"/>
        </w:rPr>
        <w:t xml:space="preserve"> w</w:t>
      </w:r>
      <w:ins w:id="324" w:author="Tri Le" w:date="2021-07-06T17:51:00Z">
        <w:r w:rsidR="0039667F">
          <w:rPr>
            <w:rFonts w:ascii="Cambria" w:hAnsi="Cambria"/>
          </w:rPr>
          <w:t xml:space="preserve">as </w:t>
        </w:r>
      </w:ins>
      <w:del w:id="325" w:author="Tri Le" w:date="2021-07-06T17:51:00Z">
        <w:r w:rsidRPr="00095CFB" w:rsidDel="0039667F">
          <w:rPr>
            <w:rFonts w:ascii="Cambria" w:hAnsi="Cambria"/>
          </w:rPr>
          <w:delText xml:space="preserve">ere </w:delText>
        </w:r>
      </w:del>
      <w:r w:rsidRPr="00095CFB">
        <w:rPr>
          <w:rFonts w:ascii="Cambria" w:hAnsi="Cambria"/>
        </w:rPr>
        <w:t>then sealed with a cap. The Centricon Plus-70</w:t>
      </w:r>
      <w:r w:rsidR="0083707F">
        <w:rPr>
          <w:rFonts w:ascii="Cambria" w:hAnsi="Cambria"/>
        </w:rPr>
        <w:t xml:space="preserve"> assemblies were placed into a</w:t>
      </w:r>
      <w:r w:rsidRPr="00095CFB">
        <w:rPr>
          <w:rFonts w:ascii="Cambria" w:hAnsi="Cambria"/>
        </w:rPr>
        <w:t xml:space="preserve"> swinging buck</w:t>
      </w:r>
      <w:r w:rsidR="0083707F">
        <w:rPr>
          <w:rFonts w:ascii="Cambria" w:hAnsi="Cambria"/>
        </w:rPr>
        <w:t>et rotor and</w:t>
      </w:r>
      <w:ins w:id="326" w:author="Tri Le" w:date="2021-07-06T17:52:00Z">
        <w:r w:rsidR="00663E2B">
          <w:rPr>
            <w:rFonts w:ascii="Cambria" w:hAnsi="Cambria"/>
          </w:rPr>
          <w:t xml:space="preserve"> </w:t>
        </w:r>
      </w:ins>
      <w:del w:id="327" w:author="Tri Le" w:date="2021-07-06T17:52:00Z">
        <w:r w:rsidR="0083707F" w:rsidDel="00663E2B">
          <w:rPr>
            <w:rFonts w:ascii="Cambria" w:hAnsi="Cambria"/>
          </w:rPr>
          <w:delText xml:space="preserve"> then</w:delText>
        </w:r>
        <w:r w:rsidRPr="00095CFB" w:rsidDel="00663E2B">
          <w:rPr>
            <w:rFonts w:ascii="Cambria" w:hAnsi="Cambria"/>
          </w:rPr>
          <w:delText xml:space="preserve"> </w:delText>
        </w:r>
      </w:del>
      <w:r w:rsidRPr="00095CFB">
        <w:rPr>
          <w:rFonts w:ascii="Cambria" w:hAnsi="Cambria"/>
        </w:rPr>
        <w:t>centrifuge</w:t>
      </w:r>
      <w:r w:rsidR="0083707F">
        <w:rPr>
          <w:rFonts w:ascii="Cambria" w:hAnsi="Cambria"/>
        </w:rPr>
        <w:t xml:space="preserve">d at 3000 x g for 30 minutes at </w:t>
      </w:r>
      <w:r w:rsidRPr="00095CFB">
        <w:rPr>
          <w:rFonts w:ascii="Cambria" w:hAnsi="Cambria"/>
        </w:rPr>
        <w:t xml:space="preserve">20°C. </w:t>
      </w:r>
      <w:del w:id="328" w:author="Tri Le" w:date="2021-07-06T17:54:00Z">
        <w:r w:rsidR="0083707F" w:rsidDel="00EC1E59">
          <w:rPr>
            <w:rFonts w:ascii="Cambria" w:hAnsi="Cambria"/>
          </w:rPr>
          <w:delText>Then</w:delText>
        </w:r>
      </w:del>
      <w:ins w:id="329" w:author="Tri Le" w:date="2021-07-06T17:54:00Z">
        <w:r w:rsidR="00EC1E59">
          <w:rPr>
            <w:rFonts w:ascii="Cambria" w:hAnsi="Cambria"/>
          </w:rPr>
          <w:t>Subs</w:t>
        </w:r>
      </w:ins>
      <w:ins w:id="330" w:author="Tri Le" w:date="2021-07-06T17:55:00Z">
        <w:r w:rsidR="00EC1E59">
          <w:rPr>
            <w:rFonts w:ascii="Cambria" w:hAnsi="Cambria"/>
          </w:rPr>
          <w:t>equently</w:t>
        </w:r>
      </w:ins>
      <w:r w:rsidR="0083707F">
        <w:rPr>
          <w:rFonts w:ascii="Cambria" w:hAnsi="Cambria"/>
        </w:rPr>
        <w:t xml:space="preserve">, the </w:t>
      </w:r>
      <w:r w:rsidRPr="00095CFB">
        <w:rPr>
          <w:rFonts w:ascii="Cambria" w:hAnsi="Cambria"/>
        </w:rPr>
        <w:t>filtrate was discarded</w:t>
      </w:r>
      <w:ins w:id="331" w:author="Tri Le" w:date="2021-07-12T18:11:00Z">
        <w:r w:rsidR="0075749E">
          <w:rPr>
            <w:rFonts w:ascii="Cambria" w:hAnsi="Cambria"/>
          </w:rPr>
          <w:t xml:space="preserve">, </w:t>
        </w:r>
      </w:ins>
      <w:del w:id="332" w:author="Tri Le" w:date="2021-07-12T18:11:00Z">
        <w:r w:rsidRPr="00095CFB" w:rsidDel="0075749E">
          <w:rPr>
            <w:rFonts w:ascii="Cambria" w:hAnsi="Cambria"/>
          </w:rPr>
          <w:delText xml:space="preserve"> </w:delText>
        </w:r>
      </w:del>
      <w:r w:rsidRPr="00095CFB">
        <w:rPr>
          <w:rFonts w:ascii="Cambria" w:hAnsi="Cambria"/>
        </w:rPr>
        <w:t xml:space="preserve">and the remaining 70 mL of the samples </w:t>
      </w:r>
      <w:r>
        <w:rPr>
          <w:rFonts w:ascii="Cambria" w:hAnsi="Cambria"/>
        </w:rPr>
        <w:t xml:space="preserve">was </w:t>
      </w:r>
      <w:r w:rsidRPr="00095CFB">
        <w:rPr>
          <w:rFonts w:ascii="Cambria" w:hAnsi="Cambria"/>
        </w:rPr>
        <w:t xml:space="preserve">added into their correspondingly labeled sample filter cup pre-assembled with the filtrate collection cup. </w:t>
      </w:r>
      <w:r w:rsidR="0083707F">
        <w:rPr>
          <w:rFonts w:ascii="Cambria" w:hAnsi="Cambria"/>
        </w:rPr>
        <w:t xml:space="preserve">Samples were spun down using the </w:t>
      </w:r>
      <w:r w:rsidRPr="00095CFB">
        <w:rPr>
          <w:rFonts w:ascii="Cambria" w:hAnsi="Cambria"/>
        </w:rPr>
        <w:t xml:space="preserve">same speed and temperature </w:t>
      </w:r>
      <w:ins w:id="333" w:author="Tri Le" w:date="2021-07-06T17:55:00Z">
        <w:r w:rsidR="0010696F">
          <w:rPr>
            <w:rFonts w:ascii="Cambria" w:hAnsi="Cambria"/>
          </w:rPr>
          <w:t xml:space="preserve">for </w:t>
        </w:r>
      </w:ins>
      <w:del w:id="334" w:author="Tri Le" w:date="2021-07-06T17:55:00Z">
        <w:r w:rsidR="00F40BD3" w:rsidDel="0010696F">
          <w:rPr>
            <w:rFonts w:ascii="Cambria" w:hAnsi="Cambria"/>
          </w:rPr>
          <w:delText xml:space="preserve">with the </w:delText>
        </w:r>
        <w:r w:rsidR="0083707F" w:rsidDel="0010696F">
          <w:rPr>
            <w:rFonts w:ascii="Cambria" w:hAnsi="Cambria"/>
          </w:rPr>
          <w:delText>time</w:delText>
        </w:r>
        <w:r w:rsidDel="00593FC1">
          <w:rPr>
            <w:rFonts w:ascii="Cambria" w:hAnsi="Cambria"/>
          </w:rPr>
          <w:delText xml:space="preserve"> duration </w:delText>
        </w:r>
        <w:r w:rsidDel="0010696F">
          <w:rPr>
            <w:rFonts w:ascii="Cambria" w:hAnsi="Cambria"/>
          </w:rPr>
          <w:delText>set to</w:delText>
        </w:r>
        <w:r w:rsidRPr="00095CFB" w:rsidDel="0010696F">
          <w:rPr>
            <w:rFonts w:ascii="Cambria" w:hAnsi="Cambria"/>
          </w:rPr>
          <w:delText xml:space="preserve"> </w:delText>
        </w:r>
      </w:del>
      <w:r w:rsidRPr="00095CFB">
        <w:rPr>
          <w:rFonts w:ascii="Cambria" w:hAnsi="Cambria"/>
        </w:rPr>
        <w:t xml:space="preserve">45 minutes. After </w:t>
      </w:r>
      <w:r>
        <w:rPr>
          <w:rFonts w:ascii="Cambria" w:hAnsi="Cambria"/>
        </w:rPr>
        <w:t>centrifugation</w:t>
      </w:r>
      <w:r w:rsidRPr="00095CFB">
        <w:rPr>
          <w:rFonts w:ascii="Cambria" w:hAnsi="Cambria"/>
        </w:rPr>
        <w:t xml:space="preserve">, the sample filter cup was separated from the filtrate collection cup. The concentration collection cup was then turned upside down and placed on top of the sample filter cup. The device was carefully inverted and placed into the centrifuge. </w:t>
      </w:r>
      <w:r w:rsidR="0083707F">
        <w:rPr>
          <w:rFonts w:ascii="Cambria" w:hAnsi="Cambria"/>
        </w:rPr>
        <w:t>Centricon Plus-70 filter</w:t>
      </w:r>
      <w:ins w:id="335" w:author="muyaguari@yahoo.com" w:date="2021-05-13T08:53:00Z">
        <w:r w:rsidR="00932C09">
          <w:rPr>
            <w:rFonts w:ascii="Cambria" w:hAnsi="Cambria"/>
          </w:rPr>
          <w:t xml:space="preserve"> units</w:t>
        </w:r>
      </w:ins>
      <w:del w:id="336" w:author="muyaguari@yahoo.com" w:date="2021-05-13T08:53:00Z">
        <w:r w:rsidR="0083707F" w:rsidDel="00932C09">
          <w:rPr>
            <w:rFonts w:ascii="Cambria" w:hAnsi="Cambria"/>
          </w:rPr>
          <w:delText>s</w:delText>
        </w:r>
      </w:del>
      <w:r w:rsidR="0083707F">
        <w:rPr>
          <w:rFonts w:ascii="Cambria" w:hAnsi="Cambria"/>
        </w:rPr>
        <w:t xml:space="preserve"> were centrifuged at</w:t>
      </w:r>
      <w:r w:rsidRPr="00095CFB">
        <w:rPr>
          <w:rFonts w:ascii="Cambria" w:hAnsi="Cambria"/>
        </w:rPr>
        <w:t xml:space="preserve"> </w:t>
      </w:r>
      <w:r>
        <w:rPr>
          <w:rFonts w:ascii="Cambria" w:hAnsi="Cambria"/>
        </w:rPr>
        <w:t xml:space="preserve">800 </w:t>
      </w:r>
      <w:r w:rsidRPr="00095CFB">
        <w:rPr>
          <w:rFonts w:ascii="Cambria" w:hAnsi="Cambria"/>
        </w:rPr>
        <w:t>x g for 2 minutes</w:t>
      </w:r>
      <w:r w:rsidR="0083707F">
        <w:rPr>
          <w:rFonts w:ascii="Cambria" w:hAnsi="Cambria"/>
        </w:rPr>
        <w:t xml:space="preserve"> at 20</w:t>
      </w:r>
      <w:r w:rsidR="0083707F" w:rsidRPr="00095CFB">
        <w:rPr>
          <w:rFonts w:ascii="Cambria" w:hAnsi="Cambria"/>
        </w:rPr>
        <w:t>°C</w:t>
      </w:r>
      <w:r w:rsidRPr="00095CFB">
        <w:rPr>
          <w:rFonts w:ascii="Cambria" w:hAnsi="Cambria"/>
        </w:rPr>
        <w:t>. After this step, the concentrated sample was</w:t>
      </w:r>
      <w:r>
        <w:rPr>
          <w:rFonts w:ascii="Cambria" w:hAnsi="Cambria"/>
        </w:rPr>
        <w:t xml:space="preserve"> collected</w:t>
      </w:r>
      <w:r w:rsidRPr="00095CFB">
        <w:rPr>
          <w:rFonts w:ascii="Cambria" w:hAnsi="Cambria"/>
        </w:rPr>
        <w:t xml:space="preserve"> from the concentration cup </w:t>
      </w:r>
      <w:r>
        <w:rPr>
          <w:rFonts w:ascii="Cambria" w:hAnsi="Cambria"/>
        </w:rPr>
        <w:t xml:space="preserve">via a </w:t>
      </w:r>
      <w:r w:rsidR="0083707F">
        <w:rPr>
          <w:rFonts w:ascii="Cambria" w:hAnsi="Cambria"/>
        </w:rPr>
        <w:t>micro</w:t>
      </w:r>
      <w:r>
        <w:rPr>
          <w:rFonts w:ascii="Cambria" w:hAnsi="Cambria"/>
        </w:rPr>
        <w:t>pipet</w:t>
      </w:r>
      <w:r w:rsidR="0083707F">
        <w:rPr>
          <w:rFonts w:ascii="Cambria" w:hAnsi="Cambria"/>
        </w:rPr>
        <w:t>te</w:t>
      </w:r>
      <w:r>
        <w:rPr>
          <w:rFonts w:ascii="Cambria" w:hAnsi="Cambria"/>
        </w:rPr>
        <w:t>. T</w:t>
      </w:r>
      <w:r w:rsidRPr="00095CFB">
        <w:rPr>
          <w:rFonts w:ascii="Cambria" w:hAnsi="Cambria"/>
        </w:rPr>
        <w:t xml:space="preserve">he final volume was measured for each wastewater sample. </w:t>
      </w:r>
      <w:r>
        <w:rPr>
          <w:rFonts w:ascii="Cambria" w:hAnsi="Cambria"/>
        </w:rPr>
        <w:t xml:space="preserve">If needed, </w:t>
      </w:r>
      <w:r w:rsidRPr="00095CFB">
        <w:rPr>
          <w:rFonts w:ascii="Cambria" w:hAnsi="Cambria"/>
        </w:rPr>
        <w:t>TRIS buffer was added to the concentrate to make up a total volume of 250 μ</w:t>
      </w:r>
      <w:r>
        <w:rPr>
          <w:rFonts w:ascii="Cambria" w:hAnsi="Cambria"/>
        </w:rPr>
        <w:t xml:space="preserve">L. If the final volume of the concentrate was over 250 </w:t>
      </w:r>
      <w:r w:rsidRPr="00095CFB">
        <w:rPr>
          <w:rFonts w:ascii="Cambria" w:hAnsi="Cambria"/>
        </w:rPr>
        <w:t>μ</w:t>
      </w:r>
      <w:r>
        <w:rPr>
          <w:rFonts w:ascii="Cambria" w:hAnsi="Cambria"/>
        </w:rPr>
        <w:t xml:space="preserve">L, TRIS was not added. </w:t>
      </w:r>
      <w:r w:rsidRPr="00932C09">
        <w:rPr>
          <w:rFonts w:ascii="Cambria" w:hAnsi="Cambria"/>
          <w:highlight w:val="green"/>
          <w:rPrChange w:id="337" w:author="muyaguari@yahoo.com" w:date="2021-05-13T08:54:00Z">
            <w:rPr>
              <w:rFonts w:ascii="Cambria" w:hAnsi="Cambria"/>
            </w:rPr>
          </w:rPrChange>
        </w:rPr>
        <w:t xml:space="preserve">Aliquots containing 250 μL were made and stored at </w:t>
      </w:r>
      <w:commentRangeStart w:id="338"/>
      <w:r w:rsidRPr="00932C09">
        <w:rPr>
          <w:rFonts w:ascii="Cambria" w:hAnsi="Cambria"/>
          <w:highlight w:val="green"/>
          <w:rPrChange w:id="339" w:author="muyaguari@yahoo.com" w:date="2021-05-13T08:54:00Z">
            <w:rPr>
              <w:rFonts w:ascii="Cambria" w:hAnsi="Cambria"/>
            </w:rPr>
          </w:rPrChange>
        </w:rPr>
        <w:t>-70°C until later use.</w:t>
      </w:r>
      <w:r>
        <w:rPr>
          <w:rFonts w:ascii="Cambria" w:hAnsi="Cambria"/>
        </w:rPr>
        <w:t xml:space="preserve"> </w:t>
      </w:r>
      <w:commentRangeEnd w:id="338"/>
      <w:r w:rsidR="00932C09">
        <w:rPr>
          <w:rStyle w:val="CommentReference"/>
          <w:rFonts w:asciiTheme="minorHAnsi" w:hAnsiTheme="minorHAnsi" w:cstheme="minorBidi"/>
          <w:color w:val="auto"/>
        </w:rPr>
        <w:commentReference w:id="338"/>
      </w:r>
    </w:p>
    <w:p w14:paraId="77004657" w14:textId="77777777" w:rsidR="000B1B3D" w:rsidRDefault="000B1B3D" w:rsidP="00A26807">
      <w:pPr>
        <w:pStyle w:val="BasicParagraph"/>
        <w:spacing w:line="480" w:lineRule="auto"/>
        <w:jc w:val="both"/>
        <w:rPr>
          <w:ins w:id="340" w:author="Tri Le" w:date="2021-07-12T18:58:00Z"/>
          <w:rFonts w:ascii="Cambria" w:hAnsi="Cambria"/>
          <w:b/>
        </w:rPr>
      </w:pPr>
    </w:p>
    <w:p w14:paraId="0EF2EE71" w14:textId="3BB3ACFD" w:rsidR="00CA6469" w:rsidRDefault="00CA6469" w:rsidP="00A26807">
      <w:pPr>
        <w:pStyle w:val="BasicParagraph"/>
        <w:spacing w:line="480" w:lineRule="auto"/>
        <w:jc w:val="both"/>
        <w:rPr>
          <w:rFonts w:ascii="Cambria" w:hAnsi="Cambria"/>
          <w:b/>
        </w:rPr>
      </w:pPr>
      <w:r>
        <w:rPr>
          <w:rFonts w:ascii="Cambria" w:hAnsi="Cambria"/>
          <w:b/>
        </w:rPr>
        <w:t xml:space="preserve">Sludge Cake Preparation for Ultrafiltration </w:t>
      </w:r>
    </w:p>
    <w:p w14:paraId="71C68E3A" w14:textId="6C3E2308" w:rsidR="00137E50" w:rsidRDefault="0083707F" w:rsidP="00A26807">
      <w:pPr>
        <w:pStyle w:val="BasicParagraph"/>
        <w:spacing w:line="480" w:lineRule="auto"/>
        <w:jc w:val="both"/>
        <w:rPr>
          <w:rFonts w:ascii="Cambria" w:hAnsi="Cambria"/>
        </w:rPr>
      </w:pPr>
      <w:r>
        <w:rPr>
          <w:rFonts w:ascii="Cambria" w:hAnsi="Cambria"/>
        </w:rPr>
        <w:t xml:space="preserve">To remove cells from the </w:t>
      </w:r>
      <w:del w:id="341" w:author="Tri Le" w:date="2021-07-12T18:56:00Z">
        <w:r w:rsidDel="007421FB">
          <w:rPr>
            <w:rFonts w:ascii="Cambria" w:hAnsi="Cambria"/>
          </w:rPr>
          <w:delText>sludge cake</w:delText>
        </w:r>
      </w:del>
      <w:ins w:id="342" w:author="Tri Le" w:date="2021-07-12T18:56:00Z">
        <w:r w:rsidR="007421FB">
          <w:rPr>
            <w:rFonts w:ascii="Cambria" w:hAnsi="Cambria"/>
          </w:rPr>
          <w:t>SC</w:t>
        </w:r>
      </w:ins>
      <w:r>
        <w:rPr>
          <w:rFonts w:ascii="Cambria" w:hAnsi="Cambria"/>
        </w:rPr>
        <w:t xml:space="preserve"> sample</w:t>
      </w:r>
      <w:ins w:id="343" w:author="Tri Le" w:date="2021-07-06T17:57:00Z">
        <w:r w:rsidR="003F748A">
          <w:rPr>
            <w:rFonts w:ascii="Cambria" w:hAnsi="Cambria"/>
          </w:rPr>
          <w:t>s</w:t>
        </w:r>
      </w:ins>
      <w:r>
        <w:rPr>
          <w:rFonts w:ascii="Cambria" w:hAnsi="Cambria"/>
        </w:rPr>
        <w:t xml:space="preserve">, </w:t>
      </w:r>
      <w:del w:id="344" w:author="muyaguari@yahoo.com" w:date="2021-05-13T09:27:00Z">
        <w:r w:rsidDel="00AC2D19">
          <w:rPr>
            <w:rFonts w:ascii="Cambria" w:hAnsi="Cambria"/>
          </w:rPr>
          <w:delText>a x</w:delText>
        </w:r>
      </w:del>
      <w:r>
        <w:rPr>
          <w:rFonts w:ascii="Cambria" w:hAnsi="Cambria"/>
        </w:rPr>
        <w:t>1</w:t>
      </w:r>
      <w:ins w:id="345" w:author="muyaguari@yahoo.com" w:date="2021-05-13T09:27:00Z">
        <w:r w:rsidR="00AC2D19">
          <w:rPr>
            <w:rFonts w:ascii="Cambria" w:hAnsi="Cambria"/>
          </w:rPr>
          <w:t>X</w:t>
        </w:r>
      </w:ins>
      <w:r>
        <w:rPr>
          <w:rFonts w:ascii="Cambria" w:hAnsi="Cambria"/>
        </w:rPr>
        <w:t xml:space="preserve"> phosphate-buffered solution (PBS) </w:t>
      </w:r>
      <w:del w:id="346" w:author="muyaguari@yahoo.com" w:date="2021-05-13T09:27:00Z">
        <w:r w:rsidDel="00AC2D19">
          <w:rPr>
            <w:rFonts w:ascii="Cambria" w:hAnsi="Cambria"/>
          </w:rPr>
          <w:delText xml:space="preserve">and </w:delText>
        </w:r>
      </w:del>
      <w:ins w:id="347" w:author="muyaguari@yahoo.com" w:date="2021-05-13T09:39:00Z">
        <w:r w:rsidR="00AC2D19">
          <w:rPr>
            <w:rFonts w:ascii="Cambria" w:hAnsi="Cambria"/>
          </w:rPr>
          <w:t>and</w:t>
        </w:r>
      </w:ins>
      <w:ins w:id="348" w:author="muyaguari@yahoo.com" w:date="2021-05-13T09:27:00Z">
        <w:r w:rsidR="00AC2D19">
          <w:rPr>
            <w:rFonts w:ascii="Cambria" w:hAnsi="Cambria"/>
          </w:rPr>
          <w:t xml:space="preserve"> </w:t>
        </w:r>
      </w:ins>
      <w:r>
        <w:rPr>
          <w:rFonts w:ascii="Cambria" w:hAnsi="Cambria"/>
        </w:rPr>
        <w:t>0.01% Tween pH 7.4 w</w:t>
      </w:r>
      <w:ins w:id="349" w:author="Tri Le" w:date="2021-07-06T17:57:00Z">
        <w:r w:rsidR="00B74724">
          <w:rPr>
            <w:rFonts w:ascii="Cambria" w:hAnsi="Cambria"/>
          </w:rPr>
          <w:t>ere</w:t>
        </w:r>
      </w:ins>
      <w:del w:id="350" w:author="Tri Le" w:date="2021-07-06T17:57:00Z">
        <w:r w:rsidDel="00B74724">
          <w:rPr>
            <w:rFonts w:ascii="Cambria" w:hAnsi="Cambria"/>
          </w:rPr>
          <w:delText>as</w:delText>
        </w:r>
      </w:del>
      <w:r>
        <w:rPr>
          <w:rFonts w:ascii="Cambria" w:hAnsi="Cambria"/>
        </w:rPr>
        <w:t xml:space="preserve"> used.</w:t>
      </w:r>
      <w:r w:rsidR="00137E50">
        <w:rPr>
          <w:rFonts w:ascii="Cambria" w:hAnsi="Cambria"/>
        </w:rPr>
        <w:t xml:space="preserve"> Approximately 30 </w:t>
      </w:r>
      <w:del w:id="351" w:author="Tri Le" w:date="2021-07-12T20:07:00Z">
        <w:r w:rsidR="00137E50" w:rsidDel="00960527">
          <w:rPr>
            <w:rFonts w:ascii="Cambria" w:hAnsi="Cambria"/>
          </w:rPr>
          <w:delText xml:space="preserve">grams </w:delText>
        </w:r>
      </w:del>
      <w:ins w:id="352" w:author="Tri Le" w:date="2021-07-12T20:07:00Z">
        <w:r w:rsidR="00960527">
          <w:rPr>
            <w:rFonts w:ascii="Cambria" w:hAnsi="Cambria"/>
          </w:rPr>
          <w:t>g</w:t>
        </w:r>
        <w:r w:rsidR="00960527">
          <w:rPr>
            <w:rFonts w:ascii="Cambria" w:hAnsi="Cambria"/>
          </w:rPr>
          <w:t xml:space="preserve"> </w:t>
        </w:r>
      </w:ins>
      <w:r w:rsidR="00137E50">
        <w:rPr>
          <w:rFonts w:ascii="Cambria" w:hAnsi="Cambria"/>
        </w:rPr>
        <w:t xml:space="preserve">of </w:t>
      </w:r>
      <w:del w:id="353" w:author="Tri Le" w:date="2021-07-12T18:56:00Z">
        <w:r w:rsidR="00137E50" w:rsidDel="009A5CD6">
          <w:rPr>
            <w:rFonts w:ascii="Cambria" w:hAnsi="Cambria"/>
          </w:rPr>
          <w:delText>sludge cake</w:delText>
        </w:r>
      </w:del>
      <w:ins w:id="354" w:author="Tri Le" w:date="2021-07-12T18:56:00Z">
        <w:r w:rsidR="009A5CD6">
          <w:rPr>
            <w:rFonts w:ascii="Cambria" w:hAnsi="Cambria"/>
          </w:rPr>
          <w:t>SC</w:t>
        </w:r>
      </w:ins>
      <w:r w:rsidR="00137E50">
        <w:rPr>
          <w:rFonts w:ascii="Cambria" w:hAnsi="Cambria"/>
        </w:rPr>
        <w:t xml:space="preserve"> sample per sampling </w:t>
      </w:r>
      <w:r w:rsidR="00137E50">
        <w:rPr>
          <w:rFonts w:ascii="Cambria" w:hAnsi="Cambria"/>
        </w:rPr>
        <w:lastRenderedPageBreak/>
        <w:t xml:space="preserve">event (Events 3 and 4) </w:t>
      </w:r>
      <w:del w:id="355" w:author="Tri Le" w:date="2021-07-06T17:59:00Z">
        <w:r w:rsidR="00137E50" w:rsidDel="00B4751C">
          <w:rPr>
            <w:rFonts w:ascii="Cambria" w:hAnsi="Cambria"/>
          </w:rPr>
          <w:delText xml:space="preserve">were </w:delText>
        </w:r>
      </w:del>
      <w:ins w:id="356" w:author="Tri Le" w:date="2021-07-06T17:59:00Z">
        <w:r w:rsidR="00B4751C">
          <w:rPr>
            <w:rFonts w:ascii="Cambria" w:hAnsi="Cambria"/>
          </w:rPr>
          <w:t xml:space="preserve">was </w:t>
        </w:r>
      </w:ins>
      <w:r w:rsidR="00137E50">
        <w:rPr>
          <w:rFonts w:ascii="Cambria" w:hAnsi="Cambria"/>
        </w:rPr>
        <w:t xml:space="preserve">collected and divided into six </w:t>
      </w:r>
      <w:ins w:id="357" w:author="muyaguari@yahoo.com" w:date="2021-05-13T10:59:00Z">
        <w:r w:rsidR="00524EC8">
          <w:rPr>
            <w:rFonts w:ascii="Cambria" w:hAnsi="Cambria"/>
          </w:rPr>
          <w:t>F</w:t>
        </w:r>
      </w:ins>
      <w:del w:id="358" w:author="muyaguari@yahoo.com" w:date="2021-05-13T10:59:00Z">
        <w:r w:rsidR="00137E50" w:rsidDel="00524EC8">
          <w:rPr>
            <w:rFonts w:ascii="Cambria" w:hAnsi="Cambria"/>
          </w:rPr>
          <w:delText>f</w:delText>
        </w:r>
      </w:del>
      <w:r w:rsidR="00137E50">
        <w:rPr>
          <w:rFonts w:ascii="Cambria" w:hAnsi="Cambria"/>
        </w:rPr>
        <w:t xml:space="preserve">alcon tubes for each event (~5-6 </w:t>
      </w:r>
      <w:del w:id="359" w:author="Tri Le" w:date="2021-07-12T20:07:00Z">
        <w:r w:rsidR="00137E50" w:rsidDel="00960527">
          <w:rPr>
            <w:rFonts w:ascii="Cambria" w:hAnsi="Cambria"/>
          </w:rPr>
          <w:delText xml:space="preserve">grams </w:delText>
        </w:r>
      </w:del>
      <w:ins w:id="360" w:author="Tri Le" w:date="2021-07-12T20:07:00Z">
        <w:r w:rsidR="00960527">
          <w:rPr>
            <w:rFonts w:ascii="Cambria" w:hAnsi="Cambria"/>
          </w:rPr>
          <w:t>g</w:t>
        </w:r>
        <w:r w:rsidR="00960527">
          <w:rPr>
            <w:rFonts w:ascii="Cambria" w:hAnsi="Cambria"/>
          </w:rPr>
          <w:t xml:space="preserve"> </w:t>
        </w:r>
      </w:ins>
      <w:r w:rsidR="00137E50">
        <w:rPr>
          <w:rFonts w:ascii="Cambria" w:hAnsi="Cambria"/>
        </w:rPr>
        <w:t xml:space="preserve">per tube). Approximately 30 mL of PBS </w:t>
      </w:r>
      <w:del w:id="361" w:author="Tri Le" w:date="2021-07-06T17:59:00Z">
        <w:r w:rsidR="00137E50" w:rsidDel="006E3708">
          <w:rPr>
            <w:rFonts w:ascii="Cambria" w:hAnsi="Cambria"/>
          </w:rPr>
          <w:delText xml:space="preserve">were </w:delText>
        </w:r>
      </w:del>
      <w:ins w:id="362" w:author="Tri Le" w:date="2021-07-06T17:59:00Z">
        <w:r w:rsidR="006E3708">
          <w:rPr>
            <w:rFonts w:ascii="Cambria" w:hAnsi="Cambria"/>
          </w:rPr>
          <w:t xml:space="preserve">was </w:t>
        </w:r>
      </w:ins>
      <w:r w:rsidR="00137E50">
        <w:rPr>
          <w:rFonts w:ascii="Cambria" w:hAnsi="Cambria"/>
        </w:rPr>
        <w:t xml:space="preserve">added to each tube. </w:t>
      </w:r>
      <w:r w:rsidR="00CA6469">
        <w:rPr>
          <w:rFonts w:ascii="Cambria" w:hAnsi="Cambria"/>
        </w:rPr>
        <w:t xml:space="preserve">The </w:t>
      </w:r>
      <w:del w:id="363" w:author="muyaguari@yahoo.com" w:date="2021-05-13T09:58:00Z">
        <w:r w:rsidR="00CA6469" w:rsidDel="00AC2D19">
          <w:rPr>
            <w:rFonts w:ascii="Cambria" w:hAnsi="Cambria"/>
          </w:rPr>
          <w:delText xml:space="preserve">12 </w:delText>
        </w:r>
      </w:del>
      <w:ins w:id="364" w:author="muyaguari@yahoo.com" w:date="2021-05-13T10:59:00Z">
        <w:r w:rsidR="00524EC8">
          <w:rPr>
            <w:rFonts w:ascii="Cambria" w:hAnsi="Cambria"/>
          </w:rPr>
          <w:t>F</w:t>
        </w:r>
      </w:ins>
      <w:del w:id="365" w:author="muyaguari@yahoo.com" w:date="2021-05-13T10:59:00Z">
        <w:r w:rsidR="00CA6469" w:rsidDel="00524EC8">
          <w:rPr>
            <w:rFonts w:ascii="Cambria" w:hAnsi="Cambria"/>
          </w:rPr>
          <w:delText>f</w:delText>
        </w:r>
      </w:del>
      <w:r w:rsidR="00CA6469">
        <w:rPr>
          <w:rFonts w:ascii="Cambria" w:hAnsi="Cambria"/>
        </w:rPr>
        <w:t xml:space="preserve">alcon tubes filled with </w:t>
      </w:r>
      <w:del w:id="366" w:author="Tri Le" w:date="2021-07-12T18:57:00Z">
        <w:r w:rsidR="00CA6469" w:rsidDel="009A5CD6">
          <w:rPr>
            <w:rFonts w:ascii="Cambria" w:hAnsi="Cambria"/>
          </w:rPr>
          <w:delText>sludge cake</w:delText>
        </w:r>
      </w:del>
      <w:ins w:id="367" w:author="Tri Le" w:date="2021-07-12T18:57:00Z">
        <w:r w:rsidR="009A5CD6">
          <w:rPr>
            <w:rFonts w:ascii="Cambria" w:hAnsi="Cambria"/>
          </w:rPr>
          <w:t>SC</w:t>
        </w:r>
      </w:ins>
      <w:r w:rsidR="00CA6469">
        <w:rPr>
          <w:rFonts w:ascii="Cambria" w:hAnsi="Cambria"/>
        </w:rPr>
        <w:t xml:space="preserve"> samples were homogenized by vortexing them </w:t>
      </w:r>
      <w:ins w:id="368" w:author="muyaguari@yahoo.com" w:date="2021-05-13T10:45:00Z">
        <w:r w:rsidR="00AC2D19">
          <w:rPr>
            <w:rFonts w:ascii="Cambria" w:hAnsi="Cambria"/>
          </w:rPr>
          <w:t xml:space="preserve">at constant agitation </w:t>
        </w:r>
      </w:ins>
      <w:r w:rsidR="00CA6469">
        <w:rPr>
          <w:rFonts w:ascii="Cambria" w:hAnsi="Cambria"/>
        </w:rPr>
        <w:t xml:space="preserve">for 15 minutes at 2500 </w:t>
      </w:r>
      <w:del w:id="369" w:author="muyaguari@yahoo.com" w:date="2021-05-13T09:58:00Z">
        <w:r w:rsidR="00CA6469" w:rsidDel="00AC2D19">
          <w:rPr>
            <w:rFonts w:ascii="Cambria" w:hAnsi="Cambria"/>
          </w:rPr>
          <w:delText>x g</w:delText>
        </w:r>
      </w:del>
      <w:ins w:id="370" w:author="muyaguari@yahoo.com" w:date="2021-05-13T09:58:00Z">
        <w:r w:rsidR="00AC2D19">
          <w:rPr>
            <w:rFonts w:ascii="Cambria" w:hAnsi="Cambria"/>
          </w:rPr>
          <w:t>rpm</w:t>
        </w:r>
      </w:ins>
      <w:r w:rsidR="00CA6469">
        <w:rPr>
          <w:rFonts w:ascii="Cambria" w:hAnsi="Cambria"/>
        </w:rPr>
        <w:t xml:space="preserve">. These tubes were then centrifuged at a speed of 4500 x g for 50 minutes. The supernatant from each tube was </w:t>
      </w:r>
      <w:del w:id="371" w:author="Tri Le" w:date="2021-07-06T18:00:00Z">
        <w:r w:rsidR="00CA6469" w:rsidDel="0092740A">
          <w:rPr>
            <w:rFonts w:ascii="Cambria" w:hAnsi="Cambria"/>
          </w:rPr>
          <w:delText xml:space="preserve">then </w:delText>
        </w:r>
      </w:del>
      <w:ins w:id="372" w:author="Tri Le" w:date="2021-07-06T18:00:00Z">
        <w:r w:rsidR="0092740A">
          <w:rPr>
            <w:rFonts w:ascii="Cambria" w:hAnsi="Cambria"/>
          </w:rPr>
          <w:t xml:space="preserve">subsequently </w:t>
        </w:r>
      </w:ins>
      <w:r w:rsidR="00CA6469">
        <w:rPr>
          <w:rFonts w:ascii="Cambria" w:hAnsi="Cambria"/>
        </w:rPr>
        <w:t>recovered and transferred to a</w:t>
      </w:r>
      <w:r w:rsidR="00137E50">
        <w:rPr>
          <w:rFonts w:ascii="Cambria" w:hAnsi="Cambria"/>
        </w:rPr>
        <w:t xml:space="preserve"> </w:t>
      </w:r>
      <w:ins w:id="373" w:author="muyaguari@yahoo.com" w:date="2021-05-13T10:58:00Z">
        <w:r w:rsidR="00524EC8">
          <w:rPr>
            <w:rFonts w:ascii="Cambria" w:hAnsi="Cambria"/>
          </w:rPr>
          <w:t xml:space="preserve">new </w:t>
        </w:r>
      </w:ins>
      <w:del w:id="374" w:author="muyaguari@yahoo.com" w:date="2021-05-13T10:58:00Z">
        <w:r w:rsidR="00137E50" w:rsidDel="00524EC8">
          <w:rPr>
            <w:rFonts w:ascii="Cambria" w:hAnsi="Cambria"/>
          </w:rPr>
          <w:delText>brand new</w:delText>
        </w:r>
      </w:del>
      <w:ins w:id="375" w:author="muyaguari@yahoo.com" w:date="2021-05-13T10:58:00Z">
        <w:r w:rsidR="00524EC8">
          <w:rPr>
            <w:rFonts w:ascii="Cambria" w:hAnsi="Cambria"/>
          </w:rPr>
          <w:t>sterile</w:t>
        </w:r>
      </w:ins>
      <w:r w:rsidR="00137E50">
        <w:rPr>
          <w:rFonts w:ascii="Cambria" w:hAnsi="Cambria"/>
        </w:rPr>
        <w:t xml:space="preserve"> </w:t>
      </w:r>
      <w:ins w:id="376" w:author="muyaguari@yahoo.com" w:date="2021-05-13T10:59:00Z">
        <w:r w:rsidR="00524EC8">
          <w:rPr>
            <w:rFonts w:ascii="Cambria" w:hAnsi="Cambria"/>
          </w:rPr>
          <w:t>F</w:t>
        </w:r>
      </w:ins>
      <w:del w:id="377" w:author="muyaguari@yahoo.com" w:date="2021-05-13T10:59:00Z">
        <w:r w:rsidR="00137E50" w:rsidDel="00524EC8">
          <w:rPr>
            <w:rFonts w:ascii="Cambria" w:hAnsi="Cambria"/>
          </w:rPr>
          <w:delText>f</w:delText>
        </w:r>
      </w:del>
      <w:r w:rsidR="00137E50">
        <w:rPr>
          <w:rFonts w:ascii="Cambria" w:hAnsi="Cambria"/>
        </w:rPr>
        <w:t>alcon tube</w:t>
      </w:r>
      <w:r w:rsidR="00CA6469">
        <w:rPr>
          <w:rFonts w:ascii="Cambria" w:hAnsi="Cambria"/>
        </w:rPr>
        <w:t xml:space="preserve">. </w:t>
      </w:r>
      <w:r w:rsidR="00137E50">
        <w:rPr>
          <w:rFonts w:ascii="Cambria" w:hAnsi="Cambria"/>
        </w:rPr>
        <w:t xml:space="preserve">For each sample event, </w:t>
      </w:r>
      <w:r w:rsidR="00CA6469">
        <w:rPr>
          <w:rFonts w:ascii="Cambria" w:hAnsi="Cambria"/>
        </w:rPr>
        <w:t xml:space="preserve">140 mL of supernatant </w:t>
      </w:r>
      <w:r w:rsidR="00137E50">
        <w:rPr>
          <w:rFonts w:ascii="Cambria" w:hAnsi="Cambria"/>
        </w:rPr>
        <w:t>was used for ultrafiltration</w:t>
      </w:r>
      <w:ins w:id="378" w:author="muyaguari@yahoo.com" w:date="2021-05-13T10:59:00Z">
        <w:r w:rsidR="00524EC8">
          <w:rPr>
            <w:rFonts w:ascii="Cambria" w:hAnsi="Cambria"/>
          </w:rPr>
          <w:t xml:space="preserve"> as described previously</w:t>
        </w:r>
      </w:ins>
      <w:r w:rsidR="00137E50">
        <w:rPr>
          <w:rFonts w:ascii="Cambria" w:hAnsi="Cambria"/>
        </w:rPr>
        <w:t xml:space="preserve">. </w:t>
      </w:r>
    </w:p>
    <w:p w14:paraId="2715F839" w14:textId="694B361D" w:rsidR="00CA6469" w:rsidRDefault="00CA6469" w:rsidP="00A26807">
      <w:pPr>
        <w:pStyle w:val="BasicParagraph"/>
        <w:spacing w:line="480" w:lineRule="auto"/>
        <w:jc w:val="both"/>
        <w:rPr>
          <w:rFonts w:ascii="Cambria" w:hAnsi="Cambria"/>
        </w:rPr>
      </w:pPr>
      <w:r>
        <w:rPr>
          <w:rFonts w:ascii="Cambria" w:hAnsi="Cambria"/>
        </w:rPr>
        <w:t xml:space="preserve"> </w:t>
      </w:r>
    </w:p>
    <w:p w14:paraId="10E075E1" w14:textId="6C98350C" w:rsidR="00CA6469" w:rsidRPr="00524EC8" w:rsidDel="000860AC" w:rsidRDefault="00CA6469" w:rsidP="00A26807">
      <w:pPr>
        <w:pStyle w:val="BasicParagraph"/>
        <w:spacing w:line="480" w:lineRule="auto"/>
        <w:jc w:val="both"/>
        <w:rPr>
          <w:del w:id="379" w:author="Tri Le" w:date="2021-07-12T18:14:00Z"/>
          <w:rFonts w:ascii="Cambria" w:hAnsi="Cambria"/>
          <w:b/>
          <w:strike/>
          <w:rPrChange w:id="380" w:author="muyaguari@yahoo.com" w:date="2021-05-13T11:00:00Z">
            <w:rPr>
              <w:del w:id="381" w:author="Tri Le" w:date="2021-07-12T18:14:00Z"/>
              <w:rFonts w:ascii="Cambria" w:hAnsi="Cambria"/>
              <w:b/>
            </w:rPr>
          </w:rPrChange>
        </w:rPr>
      </w:pPr>
      <w:commentRangeStart w:id="382"/>
      <w:del w:id="383" w:author="Tri Le" w:date="2021-07-12T18:14:00Z">
        <w:r w:rsidRPr="00524EC8" w:rsidDel="000860AC">
          <w:rPr>
            <w:rFonts w:ascii="Cambria" w:hAnsi="Cambria"/>
            <w:b/>
            <w:strike/>
            <w:rPrChange w:id="384" w:author="muyaguari@yahoo.com" w:date="2021-05-13T11:00:00Z">
              <w:rPr>
                <w:rFonts w:ascii="Cambria" w:hAnsi="Cambria"/>
                <w:b/>
              </w:rPr>
            </w:rPrChange>
          </w:rPr>
          <w:delText xml:space="preserve">Ultrafiltration of Sludge Cake </w:delText>
        </w:r>
        <w:commentRangeEnd w:id="382"/>
        <w:r w:rsidR="00524EC8" w:rsidDel="000860AC">
          <w:rPr>
            <w:rStyle w:val="CommentReference"/>
            <w:rFonts w:asciiTheme="minorHAnsi" w:hAnsiTheme="minorHAnsi" w:cstheme="minorBidi"/>
            <w:color w:val="auto"/>
          </w:rPr>
          <w:commentReference w:id="382"/>
        </w:r>
      </w:del>
    </w:p>
    <w:p w14:paraId="634B7127" w14:textId="34BCA575" w:rsidR="00CA6469" w:rsidRPr="00524EC8" w:rsidDel="000860AC" w:rsidRDefault="00CA6469" w:rsidP="00A26807">
      <w:pPr>
        <w:pStyle w:val="BasicParagraph"/>
        <w:spacing w:line="480" w:lineRule="auto"/>
        <w:jc w:val="both"/>
        <w:rPr>
          <w:del w:id="385" w:author="Tri Le" w:date="2021-07-12T18:14:00Z"/>
          <w:rFonts w:ascii="Cambria" w:hAnsi="Cambria"/>
          <w:strike/>
          <w:rPrChange w:id="386" w:author="muyaguari@yahoo.com" w:date="2021-05-13T11:00:00Z">
            <w:rPr>
              <w:del w:id="387" w:author="Tri Le" w:date="2021-07-12T18:14:00Z"/>
              <w:rFonts w:ascii="Cambria" w:hAnsi="Cambria"/>
            </w:rPr>
          </w:rPrChange>
        </w:rPr>
      </w:pPr>
      <w:del w:id="388" w:author="Tri Le" w:date="2021-07-12T18:14:00Z">
        <w:r w:rsidRPr="00524EC8" w:rsidDel="000860AC">
          <w:rPr>
            <w:rFonts w:ascii="Cambria" w:hAnsi="Cambria"/>
            <w:strike/>
            <w:rPrChange w:id="389" w:author="muyaguari@yahoo.com" w:date="2021-05-13T11:00:00Z">
              <w:rPr>
                <w:rFonts w:ascii="Cambria" w:hAnsi="Cambria"/>
              </w:rPr>
            </w:rPrChange>
          </w:rPr>
          <w:delText>Event 3 and Event 4 sludge cake supernatants was concentrated down using the same ultrafiltration method as the wastewater samples by using Centricon Plus-70 filters. However, the first 70 mL of supernatant f</w:delText>
        </w:r>
        <w:r w:rsidR="00957FE6" w:rsidRPr="00524EC8" w:rsidDel="000860AC">
          <w:rPr>
            <w:rFonts w:ascii="Cambria" w:hAnsi="Cambria"/>
            <w:strike/>
            <w:rPrChange w:id="390" w:author="muyaguari@yahoo.com" w:date="2021-05-13T11:00:00Z">
              <w:rPr>
                <w:rFonts w:ascii="Cambria" w:hAnsi="Cambria"/>
              </w:rPr>
            </w:rPrChange>
          </w:rPr>
          <w:delText xml:space="preserve">or each sample (Events 3 and </w:delText>
        </w:r>
        <w:r w:rsidR="00F40BD3" w:rsidRPr="00524EC8" w:rsidDel="000860AC">
          <w:rPr>
            <w:rFonts w:ascii="Cambria" w:hAnsi="Cambria"/>
            <w:strike/>
            <w:rPrChange w:id="391" w:author="muyaguari@yahoo.com" w:date="2021-05-13T11:00:00Z">
              <w:rPr>
                <w:rFonts w:ascii="Cambria" w:hAnsi="Cambria"/>
              </w:rPr>
            </w:rPrChange>
          </w:rPr>
          <w:delText xml:space="preserve">4) was </w:delText>
        </w:r>
        <w:r w:rsidR="00957FE6" w:rsidRPr="00524EC8" w:rsidDel="000860AC">
          <w:rPr>
            <w:rFonts w:ascii="Cambria" w:hAnsi="Cambria"/>
            <w:strike/>
            <w:rPrChange w:id="392" w:author="muyaguari@yahoo.com" w:date="2021-05-13T11:00:00Z">
              <w:rPr>
                <w:rFonts w:ascii="Cambria" w:hAnsi="Cambria"/>
              </w:rPr>
            </w:rPrChange>
          </w:rPr>
          <w:delText>c</w:delText>
        </w:r>
        <w:r w:rsidRPr="00524EC8" w:rsidDel="000860AC">
          <w:rPr>
            <w:rFonts w:ascii="Cambria" w:hAnsi="Cambria"/>
            <w:strike/>
            <w:rPrChange w:id="393" w:author="muyaguari@yahoo.com" w:date="2021-05-13T11:00:00Z">
              <w:rPr>
                <w:rFonts w:ascii="Cambria" w:hAnsi="Cambria"/>
              </w:rPr>
            </w:rPrChange>
          </w:rPr>
          <w:delText>entrifuge</w:delText>
        </w:r>
        <w:r w:rsidR="00957FE6" w:rsidRPr="00524EC8" w:rsidDel="000860AC">
          <w:rPr>
            <w:rFonts w:ascii="Cambria" w:hAnsi="Cambria"/>
            <w:strike/>
            <w:rPrChange w:id="394" w:author="muyaguari@yahoo.com" w:date="2021-05-13T11:00:00Z">
              <w:rPr>
                <w:rFonts w:ascii="Cambria" w:hAnsi="Cambria"/>
              </w:rPr>
            </w:rPrChange>
          </w:rPr>
          <w:delText>d</w:delText>
        </w:r>
        <w:r w:rsidR="00CE7BC3" w:rsidRPr="00524EC8" w:rsidDel="000860AC">
          <w:rPr>
            <w:rFonts w:ascii="Cambria" w:hAnsi="Cambria"/>
            <w:strike/>
            <w:rPrChange w:id="395" w:author="muyaguari@yahoo.com" w:date="2021-05-13T11:00:00Z">
              <w:rPr>
                <w:rFonts w:ascii="Cambria" w:hAnsi="Cambria"/>
              </w:rPr>
            </w:rPrChange>
          </w:rPr>
          <w:delText xml:space="preserve"> at a speed of 3000 x </w:delText>
        </w:r>
        <w:r w:rsidRPr="00524EC8" w:rsidDel="000860AC">
          <w:rPr>
            <w:rFonts w:ascii="Cambria" w:hAnsi="Cambria"/>
            <w:strike/>
            <w:rPrChange w:id="396" w:author="muyaguari@yahoo.com" w:date="2021-05-13T11:00:00Z">
              <w:rPr>
                <w:rFonts w:ascii="Cambria" w:hAnsi="Cambria"/>
              </w:rPr>
            </w:rPrChange>
          </w:rPr>
          <w:delText xml:space="preserve">g for </w:delText>
        </w:r>
        <w:r w:rsidR="00957FE6" w:rsidRPr="00524EC8" w:rsidDel="000860AC">
          <w:rPr>
            <w:rFonts w:ascii="Cambria" w:hAnsi="Cambria"/>
            <w:strike/>
            <w:rPrChange w:id="397" w:author="muyaguari@yahoo.com" w:date="2021-05-13T11:00:00Z">
              <w:rPr>
                <w:rFonts w:ascii="Cambria" w:hAnsi="Cambria"/>
              </w:rPr>
            </w:rPrChange>
          </w:rPr>
          <w:delText>1 hour</w:delText>
        </w:r>
        <w:r w:rsidRPr="00524EC8" w:rsidDel="000860AC">
          <w:rPr>
            <w:rFonts w:ascii="Cambria" w:hAnsi="Cambria"/>
            <w:strike/>
            <w:rPrChange w:id="398" w:author="muyaguari@yahoo.com" w:date="2021-05-13T11:00:00Z">
              <w:rPr>
                <w:rFonts w:ascii="Cambria" w:hAnsi="Cambria"/>
              </w:rPr>
            </w:rPrChange>
          </w:rPr>
          <w:delText xml:space="preserve">. </w:delText>
        </w:r>
        <w:r w:rsidR="00957FE6" w:rsidRPr="00524EC8" w:rsidDel="000860AC">
          <w:rPr>
            <w:rFonts w:ascii="Cambria" w:hAnsi="Cambria"/>
            <w:strike/>
            <w:rPrChange w:id="399" w:author="muyaguari@yahoo.com" w:date="2021-05-13T11:00:00Z">
              <w:rPr>
                <w:rFonts w:ascii="Cambria" w:hAnsi="Cambria"/>
              </w:rPr>
            </w:rPrChange>
          </w:rPr>
          <w:delText xml:space="preserve">However, not all of the supernatant passed through the filters. Therefore, the filters containing sludge cake supernatants for each sample event were centrifuged again </w:delText>
        </w:r>
        <w:r w:rsidRPr="00524EC8" w:rsidDel="000860AC">
          <w:rPr>
            <w:rFonts w:ascii="Cambria" w:hAnsi="Cambria"/>
            <w:strike/>
            <w:rPrChange w:id="400" w:author="muyaguari@yahoo.com" w:date="2021-05-13T11:00:00Z">
              <w:rPr>
                <w:rFonts w:ascii="Cambria" w:hAnsi="Cambria"/>
              </w:rPr>
            </w:rPrChange>
          </w:rPr>
          <w:delText>at a s</w:delText>
        </w:r>
        <w:r w:rsidR="00640024" w:rsidRPr="00524EC8" w:rsidDel="000860AC">
          <w:rPr>
            <w:rFonts w:ascii="Cambria" w:hAnsi="Cambria"/>
            <w:strike/>
            <w:rPrChange w:id="401" w:author="muyaguari@yahoo.com" w:date="2021-05-13T11:00:00Z">
              <w:rPr>
                <w:rFonts w:ascii="Cambria" w:hAnsi="Cambria"/>
              </w:rPr>
            </w:rPrChange>
          </w:rPr>
          <w:delText>peed of 3000 x g for 45 minutes.</w:delText>
        </w:r>
      </w:del>
    </w:p>
    <w:p w14:paraId="6040CFF0" w14:textId="6A2466DC" w:rsidR="00CA6469" w:rsidRPr="00524EC8" w:rsidDel="000860AC" w:rsidRDefault="00CA6469" w:rsidP="00A26807">
      <w:pPr>
        <w:pStyle w:val="BasicParagraph"/>
        <w:spacing w:line="480" w:lineRule="auto"/>
        <w:jc w:val="both"/>
        <w:rPr>
          <w:del w:id="402" w:author="Tri Le" w:date="2021-07-12T18:14:00Z"/>
          <w:rFonts w:ascii="Cambria" w:hAnsi="Cambria"/>
          <w:strike/>
          <w:rPrChange w:id="403" w:author="muyaguari@yahoo.com" w:date="2021-05-13T11:00:00Z">
            <w:rPr>
              <w:del w:id="404" w:author="Tri Le" w:date="2021-07-12T18:14:00Z"/>
              <w:rFonts w:ascii="Cambria" w:hAnsi="Cambria"/>
            </w:rPr>
          </w:rPrChange>
        </w:rPr>
      </w:pPr>
      <w:del w:id="405" w:author="Tri Le" w:date="2021-07-12T18:14:00Z">
        <w:r w:rsidRPr="00524EC8" w:rsidDel="000860AC">
          <w:rPr>
            <w:rFonts w:ascii="Cambria" w:hAnsi="Cambria"/>
            <w:strike/>
            <w:rPrChange w:id="406" w:author="muyaguari@yahoo.com" w:date="2021-05-13T11:00:00Z">
              <w:rPr>
                <w:rFonts w:ascii="Cambria" w:hAnsi="Cambria"/>
              </w:rPr>
            </w:rPrChange>
          </w:rPr>
          <w:delText>For the filtration of the remaining 70 mL of supernatant for each sludge cake sample event, two Centricon Plus-70 filters were used for each. Each Centricon Plus-70 filter had 35 mL of supernatant and they were each centrifuged at 3000 x g for 45 minutes. Not all</w:delText>
        </w:r>
        <w:r w:rsidR="00F40BD3" w:rsidRPr="00524EC8" w:rsidDel="000860AC">
          <w:rPr>
            <w:rFonts w:ascii="Cambria" w:hAnsi="Cambria"/>
            <w:strike/>
            <w:rPrChange w:id="407" w:author="muyaguari@yahoo.com" w:date="2021-05-13T11:00:00Z">
              <w:rPr>
                <w:rFonts w:ascii="Cambria" w:hAnsi="Cambria"/>
              </w:rPr>
            </w:rPrChange>
          </w:rPr>
          <w:delText xml:space="preserve"> of the filtrate passed through </w:delText>
        </w:r>
        <w:r w:rsidRPr="00524EC8" w:rsidDel="000860AC">
          <w:rPr>
            <w:rFonts w:ascii="Cambria" w:hAnsi="Cambria"/>
            <w:strike/>
            <w:rPrChange w:id="408" w:author="muyaguari@yahoo.com" w:date="2021-05-13T11:00:00Z">
              <w:rPr>
                <w:rFonts w:ascii="Cambria" w:hAnsi="Cambria"/>
              </w:rPr>
            </w:rPrChange>
          </w:rPr>
          <w:delText xml:space="preserve">so it was centrifuged again at 3000 x g for 20 minutes. </w:delText>
        </w:r>
      </w:del>
    </w:p>
    <w:p w14:paraId="7D242CDA" w14:textId="1D544CDA" w:rsidR="00595769" w:rsidRPr="009F1CA4" w:rsidDel="000860AC" w:rsidRDefault="00595769" w:rsidP="00A26807">
      <w:pPr>
        <w:pStyle w:val="BasicParagraph"/>
        <w:spacing w:line="480" w:lineRule="auto"/>
        <w:jc w:val="both"/>
        <w:rPr>
          <w:del w:id="409" w:author="Tri Le" w:date="2021-07-12T18:14:00Z"/>
          <w:rFonts w:ascii="Cambria" w:hAnsi="Cambria"/>
          <w:b/>
          <w:strike/>
          <w:rPrChange w:id="410" w:author="muyaguari@yahoo.com" w:date="2021-05-13T11:07:00Z">
            <w:rPr>
              <w:del w:id="411" w:author="Tri Le" w:date="2021-07-12T18:14:00Z"/>
              <w:rFonts w:ascii="Cambria" w:hAnsi="Cambria"/>
              <w:b/>
            </w:rPr>
          </w:rPrChange>
        </w:rPr>
      </w:pPr>
      <w:del w:id="412" w:author="Tri Le" w:date="2021-07-12T18:14:00Z">
        <w:r w:rsidRPr="009F1CA4" w:rsidDel="000860AC">
          <w:rPr>
            <w:rFonts w:ascii="Cambria" w:hAnsi="Cambria"/>
            <w:b/>
            <w:strike/>
            <w:rPrChange w:id="413" w:author="muyaguari@yahoo.com" w:date="2021-05-13T11:07:00Z">
              <w:rPr>
                <w:rFonts w:ascii="Cambria" w:hAnsi="Cambria"/>
                <w:b/>
              </w:rPr>
            </w:rPrChange>
          </w:rPr>
          <w:delText xml:space="preserve">Preparation of Reagents for Nucleic Acid Extraction </w:delText>
        </w:r>
      </w:del>
    </w:p>
    <w:p w14:paraId="4DD19A95" w14:textId="02446AB3" w:rsidR="00595769" w:rsidRPr="009F1CA4" w:rsidDel="000860AC" w:rsidRDefault="00595769" w:rsidP="00A26807">
      <w:pPr>
        <w:pStyle w:val="BasicParagraph"/>
        <w:spacing w:line="480" w:lineRule="auto"/>
        <w:jc w:val="both"/>
        <w:rPr>
          <w:del w:id="414" w:author="Tri Le" w:date="2021-07-12T18:14:00Z"/>
          <w:rFonts w:ascii="Cambria" w:hAnsi="Cambria"/>
          <w:strike/>
          <w:rPrChange w:id="415" w:author="muyaguari@yahoo.com" w:date="2021-05-13T11:07:00Z">
            <w:rPr>
              <w:del w:id="416" w:author="Tri Le" w:date="2021-07-12T18:14:00Z"/>
              <w:rFonts w:ascii="Cambria" w:hAnsi="Cambria"/>
            </w:rPr>
          </w:rPrChange>
        </w:rPr>
      </w:pPr>
      <w:del w:id="417" w:author="Tri Le" w:date="2021-07-12T18:14:00Z">
        <w:r w:rsidRPr="009F1CA4" w:rsidDel="000860AC">
          <w:rPr>
            <w:rFonts w:ascii="Cambria" w:hAnsi="Cambria"/>
            <w:strike/>
            <w:rPrChange w:id="418" w:author="muyaguari@yahoo.com" w:date="2021-05-13T11:07:00Z">
              <w:rPr>
                <w:rFonts w:ascii="Cambria" w:hAnsi="Cambria"/>
              </w:rPr>
            </w:rPrChange>
          </w:rPr>
          <w:delText xml:space="preserve">The </w:delText>
        </w:r>
        <w:r w:rsidRPr="009F1CA4" w:rsidDel="000860AC">
          <w:rPr>
            <w:rFonts w:ascii="Cambria" w:hAnsi="Cambria"/>
            <w:strike/>
            <w:rPrChange w:id="419" w:author="muyaguari@yahoo.com" w:date="2021-05-13T11:07:00Z">
              <w:rPr>
                <w:rFonts w:ascii="Cambria" w:hAnsi="Cambria"/>
                <w:u w:val="single"/>
              </w:rPr>
            </w:rPrChange>
          </w:rPr>
          <w:delText>QIAGEN Protease</w:delText>
        </w:r>
        <w:r w:rsidRPr="009F1CA4" w:rsidDel="000860AC">
          <w:rPr>
            <w:rFonts w:ascii="Cambria" w:hAnsi="Cambria"/>
            <w:strike/>
            <w:rPrChange w:id="420" w:author="muyaguari@yahoo.com" w:date="2021-05-13T11:07:00Z">
              <w:rPr>
                <w:rFonts w:ascii="Cambria" w:hAnsi="Cambria"/>
              </w:rPr>
            </w:rPrChange>
          </w:rPr>
          <w:delText xml:space="preserve"> was prepared by adding 4.4 mL of Buffer AVE to the vial of lyophilized QIAGEN Protease. It was mixed carefully to avoid foaming. When not in use, the QIAGEN Protease was stored at -2-8°C. The use of </w:delText>
        </w:r>
        <w:r w:rsidRPr="009F1CA4" w:rsidDel="000860AC">
          <w:rPr>
            <w:rFonts w:ascii="Cambria" w:hAnsi="Cambria"/>
            <w:strike/>
            <w:u w:val="single"/>
            <w:rPrChange w:id="421" w:author="muyaguari@yahoo.com" w:date="2021-05-13T11:07:00Z">
              <w:rPr>
                <w:rFonts w:ascii="Cambria" w:hAnsi="Cambria"/>
                <w:u w:val="single"/>
              </w:rPr>
            </w:rPrChange>
          </w:rPr>
          <w:delText>Carrier RNA</w:delText>
        </w:r>
        <w:r w:rsidRPr="009F1CA4" w:rsidDel="000860AC">
          <w:rPr>
            <w:rFonts w:ascii="Cambria" w:hAnsi="Cambria"/>
            <w:strike/>
            <w:rPrChange w:id="422" w:author="muyaguari@yahoo.com" w:date="2021-05-13T11:07:00Z">
              <w:rPr>
                <w:rFonts w:ascii="Cambria" w:hAnsi="Cambria"/>
              </w:rPr>
            </w:rPrChange>
          </w:rPr>
          <w:delText xml:space="preserve"> serves two purposes: it enhances binding of viral nucleic acids to the QIAamp MinElute membrane and the addition of large amounts of carrier RNA reduces the chance of viral RNA degradation in the rare event that RNase molecules escape denaturation by the chaotropic salts and detergent in Buffer AL. The Qiagen MinElute viral spin kit contained a tube of 310 μg of lyophilized carrier RNA in which 310 μl of Buffer AVE was added to the tube to obtain a solution of 1 μg/μl. The carrier RNA was dissolved thoroughly and divided into conveniently sized aliquots, and stored in the freezer at 20°C. </w:delText>
        </w:r>
        <w:r w:rsidR="00F40BD3" w:rsidRPr="009F1CA4" w:rsidDel="000860AC">
          <w:rPr>
            <w:rFonts w:ascii="Cambria" w:hAnsi="Cambria"/>
            <w:strike/>
            <w:u w:val="single"/>
            <w:rPrChange w:id="423" w:author="muyaguari@yahoo.com" w:date="2021-05-13T11:07:00Z">
              <w:rPr>
                <w:rFonts w:ascii="Cambria" w:hAnsi="Cambria"/>
                <w:u w:val="single"/>
              </w:rPr>
            </w:rPrChange>
          </w:rPr>
          <w:delText>Buffer AL and carrier RNA-buffer AVE mix</w:delText>
        </w:r>
        <w:r w:rsidR="00F40BD3" w:rsidRPr="009F1CA4" w:rsidDel="000860AC">
          <w:rPr>
            <w:rFonts w:ascii="Cambria" w:hAnsi="Cambria"/>
            <w:strike/>
            <w:rPrChange w:id="424" w:author="muyaguari@yahoo.com" w:date="2021-05-13T11:07:00Z">
              <w:rPr>
                <w:rFonts w:ascii="Cambria" w:hAnsi="Cambria"/>
              </w:rPr>
            </w:rPrChange>
          </w:rPr>
          <w:delText xml:space="preserve"> were prepared following the manufacturer’s recommendations. </w:delText>
        </w:r>
        <w:r w:rsidRPr="009F1CA4" w:rsidDel="000860AC">
          <w:rPr>
            <w:rFonts w:ascii="Cambria" w:hAnsi="Cambria"/>
            <w:strike/>
            <w:rPrChange w:id="425" w:author="muyaguari@yahoo.com" w:date="2021-05-13T11:07:00Z">
              <w:rPr>
                <w:rFonts w:ascii="Cambria" w:hAnsi="Cambria"/>
              </w:rPr>
            </w:rPrChange>
          </w:rPr>
          <w:delText xml:space="preserve">Inverting the tube 10 times was done to gently mix the Buffer AL-carrier RNA mix. </w:delText>
        </w:r>
        <w:r w:rsidRPr="009F1CA4" w:rsidDel="000860AC">
          <w:rPr>
            <w:rFonts w:ascii="Cambria" w:hAnsi="Cambria"/>
            <w:strike/>
            <w:u w:val="single"/>
            <w:rPrChange w:id="426" w:author="muyaguari@yahoo.com" w:date="2021-05-13T11:07:00Z">
              <w:rPr>
                <w:rFonts w:ascii="Cambria" w:hAnsi="Cambria"/>
                <w:u w:val="single"/>
              </w:rPr>
            </w:rPrChange>
          </w:rPr>
          <w:delText>Buffer AW1</w:delText>
        </w:r>
        <w:r w:rsidRPr="009F1CA4" w:rsidDel="000860AC">
          <w:rPr>
            <w:rFonts w:ascii="Cambria" w:hAnsi="Cambria"/>
            <w:strike/>
            <w:rPrChange w:id="427" w:author="muyaguari@yahoo.com" w:date="2021-05-13T11:07:00Z">
              <w:rPr>
                <w:rFonts w:ascii="Cambria" w:hAnsi="Cambria"/>
              </w:rPr>
            </w:rPrChange>
          </w:rPr>
          <w:delText xml:space="preserve"> was prepared by adding 25 mL of ethanol (96-100%) to the bottle containing 19 mL of Buffer AW1 concentrate provided by the viral spin kit. The reconstituted Buffer AW1 was stored at room temperature (15-25°C).</w:delText>
        </w:r>
        <w:r w:rsidR="007026DE" w:rsidRPr="009F1CA4" w:rsidDel="000860AC">
          <w:rPr>
            <w:rFonts w:ascii="Cambria" w:hAnsi="Cambria"/>
            <w:strike/>
            <w:rPrChange w:id="428" w:author="muyaguari@yahoo.com" w:date="2021-05-13T11:07:00Z">
              <w:rPr>
                <w:rFonts w:ascii="Cambria" w:hAnsi="Cambria"/>
              </w:rPr>
            </w:rPrChange>
          </w:rPr>
          <w:delText xml:space="preserve"> </w:delText>
        </w:r>
        <w:r w:rsidRPr="009F1CA4" w:rsidDel="000860AC">
          <w:rPr>
            <w:rFonts w:ascii="Cambria" w:hAnsi="Cambria"/>
            <w:strike/>
            <w:u w:val="single"/>
            <w:rPrChange w:id="429" w:author="muyaguari@yahoo.com" w:date="2021-05-13T11:07:00Z">
              <w:rPr>
                <w:rFonts w:ascii="Cambria" w:hAnsi="Cambria"/>
                <w:u w:val="single"/>
              </w:rPr>
            </w:rPrChange>
          </w:rPr>
          <w:delText>Buffer AW2</w:delText>
        </w:r>
        <w:r w:rsidRPr="009F1CA4" w:rsidDel="000860AC">
          <w:rPr>
            <w:rFonts w:ascii="Cambria" w:hAnsi="Cambria"/>
            <w:strike/>
            <w:rPrChange w:id="430" w:author="muyaguari@yahoo.com" w:date="2021-05-13T11:07:00Z">
              <w:rPr>
                <w:rFonts w:ascii="Cambria" w:hAnsi="Cambria"/>
              </w:rPr>
            </w:rPrChange>
          </w:rPr>
          <w:delText xml:space="preserve"> was prepared by adding 30 mL of ethanol (96-100%) to the bottle containing 13 mL of Buffer AW2 concentrate provided by the viral spin kit. The reconstituted Buffer AW2 was stored at room temperature (15-25°C). </w:delText>
        </w:r>
      </w:del>
    </w:p>
    <w:p w14:paraId="3176242C" w14:textId="5CE8F4E0" w:rsidR="00CA6469" w:rsidRPr="00DB1DB0" w:rsidRDefault="00CA6469" w:rsidP="00A26807">
      <w:pPr>
        <w:pStyle w:val="BasicParagraph"/>
        <w:spacing w:line="480" w:lineRule="auto"/>
        <w:jc w:val="both"/>
        <w:rPr>
          <w:rFonts w:ascii="Cambria" w:hAnsi="Cambria"/>
          <w:b/>
        </w:rPr>
      </w:pPr>
      <w:r w:rsidRPr="00DB1DB0">
        <w:rPr>
          <w:rFonts w:ascii="Cambria" w:hAnsi="Cambria"/>
          <w:b/>
        </w:rPr>
        <w:t xml:space="preserve">Nucleic Acid (DNA/RNA) Extraction </w:t>
      </w:r>
      <w:ins w:id="431" w:author="muyaguari@yahoo.com" w:date="2021-05-13T12:06:00Z">
        <w:r w:rsidR="008636F1">
          <w:rPr>
            <w:rFonts w:ascii="Cambria" w:hAnsi="Cambria"/>
            <w:b/>
          </w:rPr>
          <w:t xml:space="preserve">and </w:t>
        </w:r>
      </w:ins>
      <w:ins w:id="432" w:author="Tri Le" w:date="2021-07-06T18:02:00Z">
        <w:r w:rsidR="00AA4624">
          <w:rPr>
            <w:rFonts w:ascii="Cambria" w:hAnsi="Cambria"/>
            <w:b/>
          </w:rPr>
          <w:t>F</w:t>
        </w:r>
      </w:ins>
      <w:ins w:id="433" w:author="muyaguari@yahoo.com" w:date="2021-05-13T12:42:00Z">
        <w:del w:id="434" w:author="Tri Le" w:date="2021-07-06T18:02:00Z">
          <w:r w:rsidR="005B1A91" w:rsidDel="00AA4624">
            <w:rPr>
              <w:rFonts w:ascii="Cambria" w:hAnsi="Cambria"/>
              <w:b/>
            </w:rPr>
            <w:delText>f</w:delText>
          </w:r>
        </w:del>
        <w:r w:rsidR="005B1A91">
          <w:rPr>
            <w:rFonts w:ascii="Cambria" w:hAnsi="Cambria"/>
            <w:b/>
          </w:rPr>
          <w:t>luorometric</w:t>
        </w:r>
      </w:ins>
      <w:ins w:id="435" w:author="muyaguari@yahoo.com" w:date="2021-05-13T12:24:00Z">
        <w:r w:rsidR="008636F1">
          <w:rPr>
            <w:rFonts w:ascii="Cambria" w:hAnsi="Cambria"/>
            <w:b/>
          </w:rPr>
          <w:t xml:space="preserve"> </w:t>
        </w:r>
      </w:ins>
      <w:ins w:id="436" w:author="Tri Le" w:date="2021-07-06T18:02:00Z">
        <w:r w:rsidR="00AA4624">
          <w:rPr>
            <w:rFonts w:ascii="Cambria" w:hAnsi="Cambria"/>
            <w:b/>
          </w:rPr>
          <w:t>A</w:t>
        </w:r>
      </w:ins>
      <w:ins w:id="437" w:author="muyaguari@yahoo.com" w:date="2021-05-13T12:24:00Z">
        <w:del w:id="438" w:author="Tri Le" w:date="2021-07-06T18:02:00Z">
          <w:r w:rsidR="008636F1" w:rsidDel="00AA4624">
            <w:rPr>
              <w:rFonts w:ascii="Cambria" w:hAnsi="Cambria"/>
              <w:b/>
            </w:rPr>
            <w:delText>a</w:delText>
          </w:r>
        </w:del>
        <w:r w:rsidR="008636F1">
          <w:rPr>
            <w:rFonts w:ascii="Cambria" w:hAnsi="Cambria"/>
            <w:b/>
          </w:rPr>
          <w:t>ssessment</w:t>
        </w:r>
      </w:ins>
    </w:p>
    <w:p w14:paraId="18C9C642" w14:textId="0C2D381D" w:rsidR="008636F1" w:rsidRPr="00595769" w:rsidRDefault="00CA6469" w:rsidP="008636F1">
      <w:pPr>
        <w:pStyle w:val="BasicParagraph"/>
        <w:spacing w:line="480" w:lineRule="auto"/>
        <w:jc w:val="both"/>
        <w:rPr>
          <w:ins w:id="439" w:author="muyaguari@yahoo.com" w:date="2021-05-13T12:14:00Z"/>
          <w:rFonts w:ascii="Cambria" w:hAnsi="Cambria"/>
        </w:rPr>
      </w:pPr>
      <w:r w:rsidRPr="00095CFB">
        <w:rPr>
          <w:rFonts w:ascii="Cambria" w:hAnsi="Cambria"/>
        </w:rPr>
        <w:t xml:space="preserve">Once the </w:t>
      </w:r>
      <w:r w:rsidR="00931E4B">
        <w:rPr>
          <w:rFonts w:ascii="Cambria" w:hAnsi="Cambria"/>
        </w:rPr>
        <w:t xml:space="preserve">final </w:t>
      </w:r>
      <w:r w:rsidRPr="00095CFB">
        <w:rPr>
          <w:rFonts w:ascii="Cambria" w:hAnsi="Cambria"/>
        </w:rPr>
        <w:t xml:space="preserve">volume </w:t>
      </w:r>
      <w:r w:rsidR="00931E4B">
        <w:rPr>
          <w:rFonts w:ascii="Cambria" w:hAnsi="Cambria"/>
        </w:rPr>
        <w:t xml:space="preserve">of concentrate </w:t>
      </w:r>
      <w:r w:rsidRPr="00095CFB">
        <w:rPr>
          <w:rFonts w:ascii="Cambria" w:hAnsi="Cambria"/>
        </w:rPr>
        <w:t>was collected from each wastewater sample</w:t>
      </w:r>
      <w:ins w:id="440" w:author="muyaguari@yahoo.com" w:date="2021-05-13T11:33:00Z">
        <w:r w:rsidR="009F1CA4">
          <w:rPr>
            <w:rFonts w:ascii="Cambria" w:hAnsi="Cambria"/>
          </w:rPr>
          <w:t xml:space="preserve"> (as described above)</w:t>
        </w:r>
      </w:ins>
      <w:r w:rsidRPr="00095CFB">
        <w:rPr>
          <w:rFonts w:ascii="Cambria" w:hAnsi="Cambria"/>
        </w:rPr>
        <w:t xml:space="preserve">, </w:t>
      </w:r>
      <w:ins w:id="441" w:author="muyaguari@yahoo.com" w:date="2021-05-13T12:12:00Z">
        <w:r w:rsidR="008636F1">
          <w:rPr>
            <w:rFonts w:ascii="Cambria" w:hAnsi="Cambria"/>
          </w:rPr>
          <w:t xml:space="preserve">we pretreated the sample with InhibitEX buffer </w:t>
        </w:r>
      </w:ins>
      <w:ins w:id="442" w:author="muyaguari@yahoo.com" w:date="2021-05-13T12:13:00Z">
        <w:r w:rsidR="008636F1">
          <w:rPr>
            <w:rFonts w:ascii="Cambria" w:hAnsi="Cambria"/>
          </w:rPr>
          <w:t>(</w:t>
        </w:r>
        <w:r w:rsidR="008636F1" w:rsidRPr="009F1CA4">
          <w:rPr>
            <w:rFonts w:ascii="Cambria" w:hAnsi="Cambria"/>
          </w:rPr>
          <w:t>Qiagen Sciences, Maryland, MD</w:t>
        </w:r>
        <w:r w:rsidR="008636F1">
          <w:rPr>
            <w:rFonts w:ascii="Cambria" w:hAnsi="Cambria"/>
          </w:rPr>
          <w:t xml:space="preserve">) </w:t>
        </w:r>
      </w:ins>
      <w:ins w:id="443" w:author="muyaguari@yahoo.com" w:date="2021-05-13T12:12:00Z">
        <w:r w:rsidR="008636F1">
          <w:rPr>
            <w:rFonts w:ascii="Cambria" w:hAnsi="Cambria"/>
          </w:rPr>
          <w:t xml:space="preserve">as indicated </w:t>
        </w:r>
      </w:ins>
      <w:ins w:id="444" w:author="muyaguari@yahoo.com" w:date="2021-05-13T12:13:00Z">
        <w:r w:rsidR="008636F1">
          <w:rPr>
            <w:rFonts w:ascii="Cambria" w:hAnsi="Cambria"/>
          </w:rPr>
          <w:t>by the manufacturer.</w:t>
        </w:r>
      </w:ins>
      <w:del w:id="445" w:author="muyaguari@yahoo.com" w:date="2021-05-13T12:12:00Z">
        <w:r w:rsidRPr="00095CFB" w:rsidDel="008636F1">
          <w:rPr>
            <w:rFonts w:ascii="Cambria" w:hAnsi="Cambria"/>
          </w:rPr>
          <w:delText>a</w:delText>
        </w:r>
      </w:del>
      <w:r w:rsidRPr="00095CFB">
        <w:rPr>
          <w:rFonts w:ascii="Cambria" w:hAnsi="Cambria"/>
        </w:rPr>
        <w:t xml:space="preserve"> </w:t>
      </w:r>
      <w:ins w:id="446" w:author="muyaguari@yahoo.com" w:date="2021-05-13T12:13:00Z">
        <w:r w:rsidR="008636F1">
          <w:rPr>
            <w:rFonts w:ascii="Cambria" w:hAnsi="Cambria"/>
          </w:rPr>
          <w:t xml:space="preserve">Then, </w:t>
        </w:r>
      </w:ins>
      <w:del w:id="447" w:author="muyaguari@yahoo.com" w:date="2021-05-13T11:49:00Z">
        <w:r w:rsidRPr="00095CFB" w:rsidDel="009F1CA4">
          <w:rPr>
            <w:rFonts w:ascii="Cambria" w:hAnsi="Cambria"/>
          </w:rPr>
          <w:delText xml:space="preserve">Qiagen </w:delText>
        </w:r>
      </w:del>
      <w:ins w:id="448" w:author="muyaguari@yahoo.com" w:date="2021-05-13T11:49:00Z">
        <w:r w:rsidR="009F1CA4">
          <w:rPr>
            <w:rFonts w:ascii="Cambria" w:hAnsi="Cambria"/>
          </w:rPr>
          <w:t>QIAamp</w:t>
        </w:r>
        <w:r w:rsidR="009F1CA4" w:rsidRPr="00095CFB">
          <w:rPr>
            <w:rFonts w:ascii="Cambria" w:hAnsi="Cambria"/>
          </w:rPr>
          <w:t xml:space="preserve"> </w:t>
        </w:r>
      </w:ins>
      <w:r w:rsidRPr="00095CFB">
        <w:rPr>
          <w:rFonts w:ascii="Cambria" w:hAnsi="Cambria"/>
        </w:rPr>
        <w:t xml:space="preserve">MinElute </w:t>
      </w:r>
      <w:del w:id="449" w:author="muyaguari@yahoo.com" w:date="2021-05-13T11:50:00Z">
        <w:r w:rsidDel="009F1CA4">
          <w:rPr>
            <w:rFonts w:ascii="Cambria" w:hAnsi="Cambria"/>
          </w:rPr>
          <w:delText xml:space="preserve">viral </w:delText>
        </w:r>
      </w:del>
      <w:ins w:id="450" w:author="muyaguari@yahoo.com" w:date="2021-05-13T11:50:00Z">
        <w:r w:rsidR="009F1CA4">
          <w:rPr>
            <w:rFonts w:ascii="Cambria" w:hAnsi="Cambria"/>
          </w:rPr>
          <w:t xml:space="preserve">virus </w:t>
        </w:r>
      </w:ins>
      <w:r>
        <w:rPr>
          <w:rFonts w:ascii="Cambria" w:hAnsi="Cambria"/>
        </w:rPr>
        <w:t>spin k</w:t>
      </w:r>
      <w:r w:rsidRPr="00095CFB">
        <w:rPr>
          <w:rFonts w:ascii="Cambria" w:hAnsi="Cambria"/>
        </w:rPr>
        <w:t xml:space="preserve">it </w:t>
      </w:r>
      <w:ins w:id="451" w:author="muyaguari@yahoo.com" w:date="2021-05-13T11:33:00Z">
        <w:r w:rsidR="009F1CA4">
          <w:rPr>
            <w:rFonts w:ascii="Cambria" w:hAnsi="Cambria"/>
          </w:rPr>
          <w:t>(</w:t>
        </w:r>
      </w:ins>
      <w:ins w:id="452" w:author="muyaguari@yahoo.com" w:date="2021-05-13T11:38:00Z">
        <w:r w:rsidR="009F1CA4" w:rsidRPr="009F1CA4">
          <w:rPr>
            <w:rFonts w:ascii="Cambria" w:hAnsi="Cambria"/>
          </w:rPr>
          <w:t>Qiagen Sciences, Maryland, MD</w:t>
        </w:r>
        <w:r w:rsidR="009F1CA4">
          <w:rPr>
            <w:rFonts w:ascii="Cambria" w:hAnsi="Cambria"/>
          </w:rPr>
          <w:t xml:space="preserve">) </w:t>
        </w:r>
      </w:ins>
      <w:r w:rsidRPr="00095CFB">
        <w:rPr>
          <w:rFonts w:ascii="Cambria" w:hAnsi="Cambria"/>
        </w:rPr>
        <w:t xml:space="preserve">was used to extract </w:t>
      </w:r>
      <w:del w:id="453" w:author="muyaguari@yahoo.com" w:date="2021-05-13T11:38:00Z">
        <w:r w:rsidRPr="00095CFB" w:rsidDel="009F1CA4">
          <w:rPr>
            <w:rFonts w:ascii="Cambria" w:hAnsi="Cambria"/>
          </w:rPr>
          <w:delText xml:space="preserve">the </w:delText>
        </w:r>
      </w:del>
      <w:ins w:id="454" w:author="muyaguari@yahoo.com" w:date="2021-05-13T11:38:00Z">
        <w:r w:rsidR="009F1CA4">
          <w:rPr>
            <w:rFonts w:ascii="Cambria" w:hAnsi="Cambria"/>
          </w:rPr>
          <w:t>total</w:t>
        </w:r>
        <w:r w:rsidR="009F1CA4" w:rsidRPr="00095CFB">
          <w:rPr>
            <w:rFonts w:ascii="Cambria" w:hAnsi="Cambria"/>
          </w:rPr>
          <w:t xml:space="preserve"> </w:t>
        </w:r>
      </w:ins>
      <w:r w:rsidRPr="00095CFB">
        <w:rPr>
          <w:rFonts w:ascii="Cambria" w:hAnsi="Cambria"/>
        </w:rPr>
        <w:t>nucleic acid</w:t>
      </w:r>
      <w:ins w:id="455" w:author="muyaguari@yahoo.com" w:date="2021-05-13T11:38:00Z">
        <w:r w:rsidR="009F1CA4">
          <w:rPr>
            <w:rFonts w:ascii="Cambria" w:hAnsi="Cambria"/>
          </w:rPr>
          <w:t>s</w:t>
        </w:r>
      </w:ins>
      <w:r w:rsidRPr="00095CFB">
        <w:rPr>
          <w:rFonts w:ascii="Cambria" w:hAnsi="Cambria"/>
        </w:rPr>
        <w:t xml:space="preserve"> </w:t>
      </w:r>
      <w:del w:id="456" w:author="muyaguari@yahoo.com" w:date="2021-05-13T11:38:00Z">
        <w:r w:rsidRPr="00095CFB" w:rsidDel="009F1CA4">
          <w:rPr>
            <w:rFonts w:ascii="Cambria" w:hAnsi="Cambria"/>
          </w:rPr>
          <w:delText xml:space="preserve">(RNA or DNA) </w:delText>
        </w:r>
      </w:del>
      <w:r w:rsidRPr="00095CFB">
        <w:rPr>
          <w:rFonts w:ascii="Cambria" w:hAnsi="Cambria"/>
        </w:rPr>
        <w:t xml:space="preserve">from each wastewater sample. </w:t>
      </w:r>
      <w:ins w:id="457" w:author="muyaguari@yahoo.com" w:date="2021-05-13T11:44:00Z">
        <w:r w:rsidR="009F1CA4">
          <w:rPr>
            <w:rFonts w:ascii="Cambria" w:hAnsi="Cambria"/>
          </w:rPr>
          <w:t xml:space="preserve">We followed </w:t>
        </w:r>
        <w:r w:rsidR="009F1CA4" w:rsidRPr="009F1CA4">
          <w:rPr>
            <w:rFonts w:ascii="Cambria" w:hAnsi="Cambria"/>
          </w:rPr>
          <w:t>the manufacturer’s instructions</w:t>
        </w:r>
      </w:ins>
      <w:ins w:id="458" w:author="muyaguari@yahoo.com" w:date="2021-05-13T12:03:00Z">
        <w:r w:rsidR="008636F1">
          <w:rPr>
            <w:rFonts w:ascii="Cambria" w:hAnsi="Cambria"/>
          </w:rPr>
          <w:t xml:space="preserve"> that included the use of </w:t>
        </w:r>
      </w:ins>
      <w:ins w:id="459" w:author="muyaguari@yahoo.com" w:date="2021-05-13T12:04:00Z">
        <w:r w:rsidR="008636F1">
          <w:rPr>
            <w:rFonts w:ascii="Cambria" w:hAnsi="Cambria"/>
          </w:rPr>
          <w:t>Qiagen Protease and carrier RNA (</w:t>
        </w:r>
        <w:r w:rsidR="008636F1" w:rsidRPr="009F1CA4">
          <w:rPr>
            <w:rFonts w:ascii="Cambria" w:hAnsi="Cambria"/>
          </w:rPr>
          <w:t>Qiagen Sciences, Maryland, MD</w:t>
        </w:r>
        <w:r w:rsidR="008636F1">
          <w:rPr>
            <w:rFonts w:ascii="Cambria" w:hAnsi="Cambria"/>
          </w:rPr>
          <w:t xml:space="preserve">). </w:t>
        </w:r>
      </w:ins>
      <w:ins w:id="460" w:author="muyaguari@yahoo.com" w:date="2021-05-13T12:13:00Z">
        <w:r w:rsidR="008636F1">
          <w:rPr>
            <w:rFonts w:ascii="Cambria" w:hAnsi="Cambria"/>
          </w:rPr>
          <w:t xml:space="preserve">Samples were eluted in </w:t>
        </w:r>
      </w:ins>
      <w:ins w:id="461" w:author="muyaguari@yahoo.com" w:date="2021-05-13T12:14:00Z">
        <w:r w:rsidR="008636F1">
          <w:rPr>
            <w:rFonts w:ascii="Cambria" w:hAnsi="Cambria"/>
          </w:rPr>
          <w:t xml:space="preserve">75 </w:t>
        </w:r>
        <w:r w:rsidR="008636F1" w:rsidRPr="00095CFB">
          <w:rPr>
            <w:rFonts w:ascii="Cambria" w:hAnsi="Cambria"/>
          </w:rPr>
          <w:t>μ</w:t>
        </w:r>
        <w:r w:rsidR="008636F1">
          <w:rPr>
            <w:rFonts w:ascii="Cambria" w:hAnsi="Cambria"/>
          </w:rPr>
          <w:t>L of Buffer AVE (</w:t>
        </w:r>
        <w:r w:rsidR="008636F1" w:rsidRPr="009F1CA4">
          <w:rPr>
            <w:rFonts w:ascii="Cambria" w:hAnsi="Cambria"/>
          </w:rPr>
          <w:t>Qiagen Sciences, Maryland, MD</w:t>
        </w:r>
        <w:r w:rsidR="008636F1">
          <w:rPr>
            <w:rFonts w:ascii="Cambria" w:hAnsi="Cambria"/>
          </w:rPr>
          <w:t>)</w:t>
        </w:r>
      </w:ins>
      <w:ins w:id="462" w:author="muyaguari@yahoo.com" w:date="2021-05-13T12:17:00Z">
        <w:r w:rsidR="008636F1">
          <w:rPr>
            <w:rFonts w:ascii="Cambria" w:hAnsi="Cambria"/>
          </w:rPr>
          <w:t>, quantified and stored at -80</w:t>
        </w:r>
        <w:r w:rsidR="008636F1" w:rsidRPr="00095CFB">
          <w:rPr>
            <w:rFonts w:ascii="Cambria" w:hAnsi="Cambria"/>
          </w:rPr>
          <w:t>°C</w:t>
        </w:r>
        <w:r w:rsidR="008636F1">
          <w:rPr>
            <w:rFonts w:ascii="Cambria" w:hAnsi="Cambria"/>
          </w:rPr>
          <w:t xml:space="preserve"> for downstream processes. </w:t>
        </w:r>
      </w:ins>
      <w:ins w:id="463" w:author="muyaguari@yahoo.com" w:date="2021-05-13T12:18:00Z">
        <w:r w:rsidR="008636F1">
          <w:rPr>
            <w:rFonts w:ascii="Cambria" w:hAnsi="Cambria"/>
          </w:rPr>
          <w:t>We assessed n</w:t>
        </w:r>
      </w:ins>
      <w:ins w:id="464" w:author="muyaguari@yahoo.com" w:date="2021-05-13T12:17:00Z">
        <w:r w:rsidR="008636F1" w:rsidRPr="008636F1">
          <w:rPr>
            <w:rFonts w:ascii="Cambria" w:hAnsi="Cambria"/>
          </w:rPr>
          <w:t xml:space="preserve">ucleic acid concentration and purity </w:t>
        </w:r>
      </w:ins>
      <w:ins w:id="465" w:author="muyaguari@yahoo.com" w:date="2021-05-13T12:18:00Z">
        <w:r w:rsidR="008636F1">
          <w:rPr>
            <w:rFonts w:ascii="Cambria" w:hAnsi="Cambria"/>
          </w:rPr>
          <w:t>using</w:t>
        </w:r>
      </w:ins>
      <w:ins w:id="466" w:author="muyaguari@yahoo.com" w:date="2021-05-13T12:17:00Z">
        <w:r w:rsidR="008636F1" w:rsidRPr="008636F1">
          <w:rPr>
            <w:rFonts w:ascii="Cambria" w:hAnsi="Cambria"/>
          </w:rPr>
          <w:t xml:space="preserve"> Qubit dsDNA high sensitivity and RNA assay kits in a Qubit </w:t>
        </w:r>
      </w:ins>
      <w:ins w:id="467" w:author="muyaguari@yahoo.com" w:date="2021-05-13T12:18:00Z">
        <w:r w:rsidR="008636F1">
          <w:rPr>
            <w:rFonts w:ascii="Cambria" w:hAnsi="Cambria"/>
          </w:rPr>
          <w:t>4</w:t>
        </w:r>
      </w:ins>
      <w:ins w:id="468" w:author="muyaguari@yahoo.com" w:date="2021-05-13T12:17:00Z">
        <w:r w:rsidR="008636F1" w:rsidRPr="008636F1">
          <w:rPr>
            <w:rFonts w:ascii="Cambria" w:hAnsi="Cambria"/>
          </w:rPr>
          <w:t xml:space="preserve"> fluorometer (</w:t>
        </w:r>
      </w:ins>
      <w:ins w:id="469" w:author="muyaguari@yahoo.com" w:date="2021-05-13T12:19:00Z">
        <w:r w:rsidR="008636F1">
          <w:rPr>
            <w:rFonts w:ascii="Cambria" w:hAnsi="Cambria"/>
          </w:rPr>
          <w:t>Invitrogen</w:t>
        </w:r>
      </w:ins>
      <w:ins w:id="470" w:author="muyaguari@yahoo.com" w:date="2021-05-13T12:17:00Z">
        <w:r w:rsidR="008636F1" w:rsidRPr="008636F1">
          <w:rPr>
            <w:rFonts w:ascii="Cambria" w:hAnsi="Cambria"/>
          </w:rPr>
          <w:t>, Carlsbad, CA</w:t>
        </w:r>
      </w:ins>
      <w:ins w:id="471" w:author="muyaguari@yahoo.com" w:date="2021-05-13T12:20:00Z">
        <w:r w:rsidR="008636F1">
          <w:rPr>
            <w:rFonts w:ascii="Cambria" w:hAnsi="Cambria"/>
          </w:rPr>
          <w:t>, USA</w:t>
        </w:r>
      </w:ins>
      <w:ins w:id="472" w:author="muyaguari@yahoo.com" w:date="2021-05-13T12:17:00Z">
        <w:r w:rsidR="008636F1" w:rsidRPr="008636F1">
          <w:rPr>
            <w:rFonts w:ascii="Cambria" w:hAnsi="Cambria"/>
          </w:rPr>
          <w:t>)</w:t>
        </w:r>
      </w:ins>
      <w:ins w:id="473" w:author="muyaguari@yahoo.com" w:date="2021-05-13T12:18:00Z">
        <w:r w:rsidR="008636F1">
          <w:rPr>
            <w:rFonts w:ascii="Cambria" w:hAnsi="Cambria"/>
          </w:rPr>
          <w:t>.</w:t>
        </w:r>
      </w:ins>
      <w:ins w:id="474" w:author="Tri Le" w:date="2021-07-12T17:32:00Z">
        <w:r w:rsidR="00692C8C">
          <w:rPr>
            <w:rFonts w:ascii="Cambria" w:hAnsi="Cambria"/>
          </w:rPr>
          <w:t xml:space="preserve"> Qubit results can be found in Supplementary Materials [</w:t>
        </w:r>
      </w:ins>
      <w:ins w:id="475" w:author="Tri Le" w:date="2021-07-12T18:15:00Z">
        <w:r w:rsidR="00892D62">
          <w:rPr>
            <w:rFonts w:ascii="Cambria" w:hAnsi="Cambria"/>
          </w:rPr>
          <w:t>Table</w:t>
        </w:r>
      </w:ins>
      <w:ins w:id="476" w:author="Tri Le" w:date="2021-07-12T17:32:00Z">
        <w:r w:rsidR="00692C8C">
          <w:rPr>
            <w:rFonts w:ascii="Cambria" w:hAnsi="Cambria"/>
          </w:rPr>
          <w:t xml:space="preserve"> number].</w:t>
        </w:r>
      </w:ins>
    </w:p>
    <w:p w14:paraId="16C7B508" w14:textId="5E8AD90D" w:rsidR="00CA6469" w:rsidDel="00044E3A" w:rsidRDefault="008636F1" w:rsidP="00A26807">
      <w:pPr>
        <w:spacing w:line="480" w:lineRule="auto"/>
        <w:jc w:val="both"/>
        <w:rPr>
          <w:del w:id="477" w:author="Tri Le" w:date="2021-07-12T18:15:00Z"/>
          <w:rFonts w:ascii="Cambria" w:hAnsi="Cambria"/>
          <w:strike/>
        </w:rPr>
      </w:pPr>
      <w:ins w:id="478" w:author="muyaguari@yahoo.com" w:date="2021-05-13T12:14:00Z">
        <w:del w:id="479" w:author="Tri Le" w:date="2021-07-12T18:15:00Z">
          <w:r w:rsidRPr="008636F1" w:rsidDel="00892D62">
            <w:rPr>
              <w:rFonts w:ascii="Cambria" w:hAnsi="Cambria"/>
              <w:strike/>
            </w:rPr>
            <w:delText xml:space="preserve">. </w:delText>
          </w:r>
        </w:del>
      </w:ins>
      <w:ins w:id="480" w:author="muyaguari@yahoo.com" w:date="2021-05-13T12:13:00Z">
        <w:del w:id="481" w:author="Tri Le" w:date="2021-07-12T18:15:00Z">
          <w:r w:rsidRPr="005B1A91" w:rsidDel="00892D62">
            <w:rPr>
              <w:rFonts w:ascii="Cambria" w:hAnsi="Cambria"/>
              <w:strike/>
            </w:rPr>
            <w:delText>μL</w:delText>
          </w:r>
        </w:del>
      </w:ins>
      <w:ins w:id="482" w:author="muyaguari@yahoo.com" w:date="2021-05-13T12:04:00Z">
        <w:del w:id="483" w:author="Tri Le" w:date="2021-07-12T18:15:00Z">
          <w:r w:rsidRPr="008636F1" w:rsidDel="00892D62">
            <w:rPr>
              <w:rFonts w:ascii="Cambria" w:hAnsi="Cambria"/>
              <w:strike/>
              <w:rPrChange w:id="484" w:author="muyaguari@yahoo.com" w:date="2021-05-13T12:20:00Z">
                <w:rPr>
                  <w:rFonts w:ascii="Cambria" w:hAnsi="Cambria"/>
                </w:rPr>
              </w:rPrChange>
            </w:rPr>
            <w:delText xml:space="preserve"> </w:delText>
          </w:r>
        </w:del>
      </w:ins>
      <w:ins w:id="485" w:author="muyaguari@yahoo.com" w:date="2021-05-13T12:03:00Z">
        <w:del w:id="486" w:author="Tri Le" w:date="2021-07-12T18:15:00Z">
          <w:r w:rsidRPr="008636F1" w:rsidDel="00892D62">
            <w:rPr>
              <w:rFonts w:ascii="Cambria" w:hAnsi="Cambria"/>
              <w:strike/>
              <w:rPrChange w:id="487" w:author="muyaguari@yahoo.com" w:date="2021-05-13T12:20:00Z">
                <w:rPr>
                  <w:rFonts w:ascii="Cambria" w:hAnsi="Cambria"/>
                </w:rPr>
              </w:rPrChange>
            </w:rPr>
            <w:delText xml:space="preserve">of </w:delText>
          </w:r>
        </w:del>
      </w:ins>
      <w:ins w:id="488" w:author="muyaguari@yahoo.com" w:date="2021-05-13T11:44:00Z">
        <w:del w:id="489" w:author="Tri Le" w:date="2021-07-12T18:15:00Z">
          <w:r w:rsidR="009F1CA4" w:rsidRPr="008636F1" w:rsidDel="00892D62">
            <w:rPr>
              <w:rFonts w:ascii="Cambria" w:hAnsi="Cambria"/>
              <w:strike/>
              <w:rPrChange w:id="490" w:author="muyaguari@yahoo.com" w:date="2021-05-13T12:20:00Z">
                <w:rPr>
                  <w:rFonts w:ascii="Cambria" w:hAnsi="Cambria"/>
                </w:rPr>
              </w:rPrChange>
            </w:rPr>
            <w:delText xml:space="preserve">. </w:delText>
          </w:r>
        </w:del>
      </w:ins>
      <w:ins w:id="491" w:author="muyaguari@yahoo.com" w:date="2021-05-13T11:53:00Z">
        <w:del w:id="492" w:author="Tri Le" w:date="2021-07-12T18:15:00Z">
          <w:r w:rsidRPr="008636F1" w:rsidDel="00892D62">
            <w:rPr>
              <w:rFonts w:ascii="Cambria" w:hAnsi="Cambria"/>
              <w:strike/>
              <w:rPrChange w:id="493" w:author="muyaguari@yahoo.com" w:date="2021-05-13T12:20:00Z">
                <w:rPr>
                  <w:rFonts w:ascii="Cambria" w:hAnsi="Cambria"/>
                </w:rPr>
              </w:rPrChange>
            </w:rPr>
            <w:delText>For e</w:delText>
          </w:r>
        </w:del>
      </w:ins>
      <w:del w:id="494" w:author="Tri Le" w:date="2021-07-12T18:15:00Z">
        <w:r w:rsidR="00CA6469" w:rsidRPr="008636F1" w:rsidDel="00892D62">
          <w:rPr>
            <w:rFonts w:ascii="Cambria" w:hAnsi="Cambria"/>
            <w:strike/>
            <w:rPrChange w:id="495" w:author="muyaguari@yahoo.com" w:date="2021-05-13T12:20:00Z">
              <w:rPr>
                <w:rFonts w:ascii="Cambria" w:hAnsi="Cambria"/>
              </w:rPr>
            </w:rPrChange>
          </w:rPr>
          <w:delText>Each 250 μL of wastewater sample concentrate had</w:delText>
        </w:r>
      </w:del>
      <w:ins w:id="496" w:author="muyaguari@yahoo.com" w:date="2021-05-13T11:53:00Z">
        <w:del w:id="497" w:author="Tri Le" w:date="2021-07-12T18:15:00Z">
          <w:r w:rsidRPr="008636F1" w:rsidDel="00892D62">
            <w:rPr>
              <w:rFonts w:ascii="Cambria" w:hAnsi="Cambria"/>
              <w:strike/>
              <w:rPrChange w:id="498" w:author="muyaguari@yahoo.com" w:date="2021-05-13T12:20:00Z">
                <w:rPr>
                  <w:rFonts w:ascii="Cambria" w:hAnsi="Cambria"/>
                </w:rPr>
              </w:rPrChange>
            </w:rPr>
            <w:delText xml:space="preserve">, we </w:delText>
          </w:r>
        </w:del>
      </w:ins>
      <w:del w:id="499" w:author="Tri Le" w:date="2021-07-12T18:15:00Z">
        <w:r w:rsidR="00CA6469" w:rsidRPr="008636F1" w:rsidDel="00892D62">
          <w:rPr>
            <w:rFonts w:ascii="Cambria" w:hAnsi="Cambria"/>
            <w:strike/>
            <w:rPrChange w:id="500" w:author="muyaguari@yahoo.com" w:date="2021-05-13T12:20:00Z">
              <w:rPr>
                <w:rFonts w:ascii="Cambria" w:hAnsi="Cambria"/>
              </w:rPr>
            </w:rPrChange>
          </w:rPr>
          <w:delText xml:space="preserve"> </w:delText>
        </w:r>
      </w:del>
      <w:ins w:id="501" w:author="muyaguari@yahoo.com" w:date="2021-05-13T11:40:00Z">
        <w:del w:id="502" w:author="Tri Le" w:date="2021-07-12T18:15:00Z">
          <w:r w:rsidR="009F1CA4" w:rsidRPr="008636F1" w:rsidDel="00892D62">
            <w:rPr>
              <w:rFonts w:ascii="Cambria" w:hAnsi="Cambria"/>
              <w:strike/>
              <w:rPrChange w:id="503" w:author="muyaguari@yahoo.com" w:date="2021-05-13T12:20:00Z">
                <w:rPr>
                  <w:rFonts w:ascii="Cambria" w:hAnsi="Cambria"/>
                </w:rPr>
              </w:rPrChange>
            </w:rPr>
            <w:delText xml:space="preserve">added </w:delText>
          </w:r>
        </w:del>
      </w:ins>
      <w:del w:id="504" w:author="Tri Le" w:date="2021-07-12T18:15:00Z">
        <w:r w:rsidR="00CA6469" w:rsidRPr="008636F1" w:rsidDel="00892D62">
          <w:rPr>
            <w:rFonts w:ascii="Cambria" w:hAnsi="Cambria"/>
            <w:strike/>
            <w:rPrChange w:id="505" w:author="muyaguari@yahoo.com" w:date="2021-05-13T12:20:00Z">
              <w:rPr>
                <w:rFonts w:ascii="Cambria" w:hAnsi="Cambria"/>
              </w:rPr>
            </w:rPrChange>
          </w:rPr>
          <w:delText>75 μL of QIAGEN Protease added to its tube. After adding the protease, 500 μL of Buffer AL (containing 11.2 μg/mL of Carrier RNA) and 500 μL of InhibitEX Buffer (at 70°C) were also added. The samples were then mixed by pulse-vortexing for 15 seconds. The samples were then incubated at 56°C for 15 minutes. The tubes containing the samples were then briefly centrifuged to remove drops from the inside of the lid. After brief centrifugation, 600 μL of ethanol (96-100%) was added to each sample. They were again mixed thoroughly by pulse-vortexing for 15 seconds. The lysates were then incubated with the ethanol for 5 minutes at room temperature (15-25°C). After incubation, the samples were again briefly centrifuged. Each lys</w:delText>
        </w:r>
        <w:r w:rsidR="00CF3656" w:rsidRPr="008636F1" w:rsidDel="00892D62">
          <w:rPr>
            <w:rFonts w:ascii="Cambria" w:hAnsi="Cambria"/>
            <w:strike/>
            <w:rPrChange w:id="506" w:author="muyaguari@yahoo.com" w:date="2021-05-13T12:20:00Z">
              <w:rPr>
                <w:rFonts w:ascii="Cambria" w:hAnsi="Cambria"/>
              </w:rPr>
            </w:rPrChange>
          </w:rPr>
          <w:delText>ate was</w:delText>
        </w:r>
        <w:r w:rsidR="00CA6469" w:rsidRPr="008636F1" w:rsidDel="00892D62">
          <w:rPr>
            <w:rFonts w:ascii="Cambria" w:hAnsi="Cambria"/>
            <w:strike/>
            <w:rPrChange w:id="507" w:author="muyaguari@yahoo.com" w:date="2021-05-13T12:20:00Z">
              <w:rPr>
                <w:rFonts w:ascii="Cambria" w:hAnsi="Cambria"/>
              </w:rPr>
            </w:rPrChange>
          </w:rPr>
          <w:delText xml:space="preserve"> carefully applied to its own MinElute column without wetting the rim. The columns were the</w:delText>
        </w:r>
        <w:r w:rsidR="00CF3656" w:rsidRPr="008636F1" w:rsidDel="00892D62">
          <w:rPr>
            <w:rFonts w:ascii="Cambria" w:hAnsi="Cambria"/>
            <w:strike/>
            <w:rPrChange w:id="508" w:author="muyaguari@yahoo.com" w:date="2021-05-13T12:20:00Z">
              <w:rPr>
                <w:rFonts w:ascii="Cambria" w:hAnsi="Cambria"/>
              </w:rPr>
            </w:rPrChange>
          </w:rPr>
          <w:delText>n</w:delText>
        </w:r>
        <w:r w:rsidR="00CA6469" w:rsidRPr="008636F1" w:rsidDel="00892D62">
          <w:rPr>
            <w:rFonts w:ascii="Cambria" w:hAnsi="Cambria"/>
            <w:strike/>
            <w:rPrChange w:id="509" w:author="muyaguari@yahoo.com" w:date="2021-05-13T12:20:00Z">
              <w:rPr>
                <w:rFonts w:ascii="Cambria" w:hAnsi="Cambria"/>
              </w:rPr>
            </w:rPrChange>
          </w:rPr>
          <w:delText xml:space="preserve"> centrifuged at </w:delText>
        </w:r>
        <w:r w:rsidR="00F40BD3" w:rsidRPr="008636F1" w:rsidDel="00892D62">
          <w:rPr>
            <w:rFonts w:ascii="Cambria" w:hAnsi="Cambria"/>
            <w:strike/>
            <w:rPrChange w:id="510" w:author="muyaguari@yahoo.com" w:date="2021-05-13T12:20:00Z">
              <w:rPr>
                <w:rFonts w:ascii="Cambria" w:hAnsi="Cambria"/>
              </w:rPr>
            </w:rPrChange>
          </w:rPr>
          <w:delText>17 000 x g for 3 minutes</w:delText>
        </w:r>
        <w:r w:rsidR="00CA6469" w:rsidRPr="008636F1" w:rsidDel="00892D62">
          <w:rPr>
            <w:rFonts w:ascii="Cambria" w:hAnsi="Cambria"/>
            <w:strike/>
            <w:rPrChange w:id="511" w:author="muyaguari@yahoo.com" w:date="2021-05-13T12:20:00Z">
              <w:rPr>
                <w:rFonts w:ascii="Cambria" w:hAnsi="Cambria"/>
              </w:rPr>
            </w:rPrChange>
          </w:rPr>
          <w:delText xml:space="preserve"> until all the lysate passed through. After all the lysate passed through each column, the filtrate was discarded. A volume of 600 μL of Buffer AW1 was then added to each column. The columns were then centrifuged at 17 000 x g for 1 minute. After all the Buffer AW1 was drawn through, the filtrates were discarded and 750 μL of Buffer AW2 were added to </w:delText>
        </w:r>
        <w:r w:rsidR="005A62DF" w:rsidRPr="008636F1" w:rsidDel="00892D62">
          <w:rPr>
            <w:rFonts w:ascii="Cambria" w:hAnsi="Cambria"/>
            <w:strike/>
            <w:rPrChange w:id="512" w:author="muyaguari@yahoo.com" w:date="2021-05-13T12:20:00Z">
              <w:rPr>
                <w:rFonts w:ascii="Cambria" w:hAnsi="Cambria"/>
              </w:rPr>
            </w:rPrChange>
          </w:rPr>
          <w:delText>each</w:delText>
        </w:r>
        <w:r w:rsidR="00CA6469" w:rsidRPr="008636F1" w:rsidDel="00892D62">
          <w:rPr>
            <w:rFonts w:ascii="Cambria" w:hAnsi="Cambria"/>
            <w:strike/>
            <w:rPrChange w:id="513" w:author="muyaguari@yahoo.com" w:date="2021-05-13T12:20:00Z">
              <w:rPr>
                <w:rFonts w:ascii="Cambria" w:hAnsi="Cambria"/>
              </w:rPr>
            </w:rPrChange>
          </w:rPr>
          <w:delText xml:space="preserve"> column. The filtrates were discarded and the columns were then centrifuged </w:delText>
        </w:r>
        <w:r w:rsidR="00595769" w:rsidRPr="008636F1" w:rsidDel="00892D62">
          <w:rPr>
            <w:rFonts w:ascii="Cambria" w:hAnsi="Cambria"/>
            <w:strike/>
            <w:rPrChange w:id="514" w:author="muyaguari@yahoo.com" w:date="2021-05-13T12:20:00Z">
              <w:rPr>
                <w:rFonts w:ascii="Cambria" w:hAnsi="Cambria"/>
              </w:rPr>
            </w:rPrChange>
          </w:rPr>
          <w:delText xml:space="preserve">at </w:delText>
        </w:r>
        <w:r w:rsidR="00CA6469" w:rsidRPr="008636F1" w:rsidDel="00892D62">
          <w:rPr>
            <w:rFonts w:ascii="Cambria" w:hAnsi="Cambria"/>
            <w:strike/>
            <w:rPrChange w:id="515" w:author="muyaguari@yahoo.com" w:date="2021-05-13T12:20:00Z">
              <w:rPr>
                <w:rFonts w:ascii="Cambria" w:hAnsi="Cambria"/>
              </w:rPr>
            </w:rPrChange>
          </w:rPr>
          <w:delText xml:space="preserve">17 000 x g for 1 minute. After centrifugation and discarding the filtrate, </w:delText>
        </w:r>
        <w:r w:rsidR="00931E4B" w:rsidRPr="008636F1" w:rsidDel="00892D62">
          <w:rPr>
            <w:rFonts w:ascii="Cambria" w:hAnsi="Cambria"/>
            <w:strike/>
            <w:rPrChange w:id="516" w:author="muyaguari@yahoo.com" w:date="2021-05-13T12:20:00Z">
              <w:rPr>
                <w:rFonts w:ascii="Cambria" w:hAnsi="Cambria"/>
              </w:rPr>
            </w:rPrChange>
          </w:rPr>
          <w:delText>750 μL of ethanol (96-100%) was added to each column and was</w:delText>
        </w:r>
        <w:r w:rsidR="00CA6469" w:rsidRPr="008636F1" w:rsidDel="00892D62">
          <w:rPr>
            <w:rFonts w:ascii="Cambria" w:hAnsi="Cambria"/>
            <w:strike/>
            <w:rPrChange w:id="517" w:author="muyaguari@yahoo.com" w:date="2021-05-13T12:20:00Z">
              <w:rPr>
                <w:rFonts w:ascii="Cambria" w:hAnsi="Cambria"/>
              </w:rPr>
            </w:rPrChange>
          </w:rPr>
          <w:delText xml:space="preserve"> centrifuged at 17 000 x g for 1 minute. </w:delText>
        </w:r>
        <w:r w:rsidR="00931E4B" w:rsidRPr="008636F1" w:rsidDel="00892D62">
          <w:rPr>
            <w:rFonts w:ascii="Cambria" w:hAnsi="Cambria"/>
            <w:strike/>
            <w:rPrChange w:id="518" w:author="muyaguari@yahoo.com" w:date="2021-05-13T12:20:00Z">
              <w:rPr>
                <w:rFonts w:ascii="Cambria" w:hAnsi="Cambria"/>
              </w:rPr>
            </w:rPrChange>
          </w:rPr>
          <w:delText>Each QIAamp MinElute column was</w:delText>
        </w:r>
        <w:r w:rsidR="00CA6469" w:rsidRPr="008636F1" w:rsidDel="00892D62">
          <w:rPr>
            <w:rFonts w:ascii="Cambria" w:hAnsi="Cambria"/>
            <w:strike/>
            <w:rPrChange w:id="519" w:author="muyaguari@yahoo.com" w:date="2021-05-13T12:20:00Z">
              <w:rPr>
                <w:rFonts w:ascii="Cambria" w:hAnsi="Cambria"/>
              </w:rPr>
            </w:rPrChange>
          </w:rPr>
          <w:delText xml:space="preserve"> placed into a clean 1.5 ml collection tube and centrifuged at </w:delText>
        </w:r>
        <w:r w:rsidR="00F40BD3" w:rsidRPr="008636F1" w:rsidDel="00892D62">
          <w:rPr>
            <w:rFonts w:ascii="Cambria" w:hAnsi="Cambria"/>
            <w:strike/>
            <w:rPrChange w:id="520" w:author="muyaguari@yahoo.com" w:date="2021-05-13T12:20:00Z">
              <w:rPr>
                <w:rFonts w:ascii="Cambria" w:hAnsi="Cambria"/>
              </w:rPr>
            </w:rPrChange>
          </w:rPr>
          <w:delText xml:space="preserve">17 000 x g </w:delText>
        </w:r>
        <w:r w:rsidR="00CA6469" w:rsidRPr="008636F1" w:rsidDel="00892D62">
          <w:rPr>
            <w:rFonts w:ascii="Cambria" w:hAnsi="Cambria"/>
            <w:strike/>
            <w:rPrChange w:id="521" w:author="muyaguari@yahoo.com" w:date="2021-05-13T12:20:00Z">
              <w:rPr>
                <w:rFonts w:ascii="Cambria" w:hAnsi="Cambria"/>
              </w:rPr>
            </w:rPrChange>
          </w:rPr>
          <w:delText xml:space="preserve">for 3 minutes to dry the membrane completely. Each column was then placed into a clean 2 mL microcentrifuge tube and the collection tubes with the filtrate were discarded. The lid of the column was carefully opened to apply 75 μL of Buffer AVE to the center of the membrane. The lid was then closed and the columns were incubated at room temperature for 1 minute. The columns were then centrifuged at </w:delText>
        </w:r>
        <w:r w:rsidR="00F40BD3" w:rsidRPr="008636F1" w:rsidDel="00892D62">
          <w:rPr>
            <w:rFonts w:ascii="Cambria" w:hAnsi="Cambria"/>
            <w:strike/>
            <w:rPrChange w:id="522" w:author="muyaguari@yahoo.com" w:date="2021-05-13T12:20:00Z">
              <w:rPr>
                <w:rFonts w:ascii="Cambria" w:hAnsi="Cambria"/>
              </w:rPr>
            </w:rPrChange>
          </w:rPr>
          <w:delText xml:space="preserve">17 000 x g </w:delText>
        </w:r>
        <w:r w:rsidR="00CA6469" w:rsidRPr="008636F1" w:rsidDel="00892D62">
          <w:rPr>
            <w:rFonts w:ascii="Cambria" w:hAnsi="Cambria"/>
            <w:strike/>
            <w:rPrChange w:id="523" w:author="muyaguari@yahoo.com" w:date="2021-05-13T12:20:00Z">
              <w:rPr>
                <w:rFonts w:ascii="Cambria" w:hAnsi="Cambria"/>
              </w:rPr>
            </w:rPrChange>
          </w:rPr>
          <w:delText xml:space="preserve">for 1 minute. </w:delText>
        </w:r>
        <w:r w:rsidR="00595769" w:rsidRPr="008636F1" w:rsidDel="00892D62">
          <w:rPr>
            <w:rFonts w:ascii="Cambria" w:hAnsi="Cambria"/>
            <w:strike/>
            <w:rPrChange w:id="524" w:author="muyaguari@yahoo.com" w:date="2021-05-13T12:20:00Z">
              <w:rPr>
                <w:rFonts w:ascii="Cambria" w:hAnsi="Cambria"/>
              </w:rPr>
            </w:rPrChange>
          </w:rPr>
          <w:delText xml:space="preserve">After extraction, nucleic acid extracts were stored at -80°C for downstream processes. </w:delText>
        </w:r>
      </w:del>
    </w:p>
    <w:p w14:paraId="0FB5AF0D" w14:textId="77777777" w:rsidR="00044E3A" w:rsidRPr="008636F1" w:rsidRDefault="00044E3A" w:rsidP="00A26807">
      <w:pPr>
        <w:pStyle w:val="BasicParagraph"/>
        <w:spacing w:line="480" w:lineRule="auto"/>
        <w:jc w:val="both"/>
        <w:rPr>
          <w:ins w:id="525" w:author="Tri Le" w:date="2021-07-12T20:11:00Z"/>
          <w:rFonts w:ascii="Cambria" w:hAnsi="Cambria"/>
          <w:strike/>
          <w:rPrChange w:id="526" w:author="muyaguari@yahoo.com" w:date="2021-05-13T12:20:00Z">
            <w:rPr>
              <w:ins w:id="527" w:author="Tri Le" w:date="2021-07-12T20:11:00Z"/>
              <w:rFonts w:ascii="Cambria" w:hAnsi="Cambria"/>
            </w:rPr>
          </w:rPrChange>
        </w:rPr>
      </w:pPr>
    </w:p>
    <w:p w14:paraId="06789EC5" w14:textId="1952615F" w:rsidR="00CA6469" w:rsidRPr="008636F1" w:rsidDel="00892D62" w:rsidRDefault="00CA6469" w:rsidP="00A26807">
      <w:pPr>
        <w:spacing w:line="480" w:lineRule="auto"/>
        <w:jc w:val="both"/>
        <w:rPr>
          <w:del w:id="528" w:author="Tri Le" w:date="2021-07-12T18:15:00Z"/>
          <w:rFonts w:ascii="Cambria" w:hAnsi="Cambria"/>
          <w:b/>
          <w:strike/>
          <w:rPrChange w:id="529" w:author="muyaguari@yahoo.com" w:date="2021-05-13T12:20:00Z">
            <w:rPr>
              <w:del w:id="530" w:author="Tri Le" w:date="2021-07-12T18:15:00Z"/>
              <w:rFonts w:ascii="Cambria" w:hAnsi="Cambria"/>
              <w:b/>
            </w:rPr>
          </w:rPrChange>
        </w:rPr>
      </w:pPr>
      <w:del w:id="531" w:author="Tri Le" w:date="2021-07-12T18:15:00Z">
        <w:r w:rsidRPr="008636F1" w:rsidDel="00892D62">
          <w:rPr>
            <w:rFonts w:ascii="Cambria" w:hAnsi="Cambria"/>
            <w:b/>
            <w:strike/>
            <w:rPrChange w:id="532" w:author="muyaguari@yahoo.com" w:date="2021-05-13T12:20:00Z">
              <w:rPr>
                <w:rFonts w:ascii="Cambria" w:hAnsi="Cambria"/>
                <w:b/>
              </w:rPr>
            </w:rPrChange>
          </w:rPr>
          <w:delText xml:space="preserve">Measuring RNA and DNA Quantity </w:delText>
        </w:r>
      </w:del>
    </w:p>
    <w:p w14:paraId="0F87C1DE" w14:textId="2AA4D552" w:rsidR="00CA6469" w:rsidRPr="008636F1" w:rsidDel="00892D62" w:rsidRDefault="00CA6469" w:rsidP="00A26807">
      <w:pPr>
        <w:spacing w:line="480" w:lineRule="auto"/>
        <w:jc w:val="both"/>
        <w:rPr>
          <w:del w:id="533" w:author="Tri Le" w:date="2021-07-12T18:15:00Z"/>
          <w:rFonts w:ascii="Cambria" w:hAnsi="Cambria"/>
          <w:strike/>
          <w:rPrChange w:id="534" w:author="muyaguari@yahoo.com" w:date="2021-05-13T12:20:00Z">
            <w:rPr>
              <w:del w:id="535" w:author="Tri Le" w:date="2021-07-12T18:15:00Z"/>
              <w:rFonts w:ascii="Cambria" w:hAnsi="Cambria"/>
            </w:rPr>
          </w:rPrChange>
        </w:rPr>
      </w:pPr>
      <w:del w:id="536" w:author="Tri Le" w:date="2021-07-12T18:15:00Z">
        <w:r w:rsidRPr="008636F1" w:rsidDel="00892D62">
          <w:rPr>
            <w:rFonts w:ascii="Cambria" w:hAnsi="Cambria"/>
            <w:strike/>
            <w:rPrChange w:id="537" w:author="muyaguari@yahoo.com" w:date="2021-05-13T12:20:00Z">
              <w:rPr>
                <w:rFonts w:ascii="Cambria" w:hAnsi="Cambria"/>
              </w:rPr>
            </w:rPrChange>
          </w:rPr>
          <w:delText xml:space="preserve"> A Qubit 4 Fluorometer </w:delText>
        </w:r>
        <w:r w:rsidR="00F05220" w:rsidRPr="008636F1" w:rsidDel="00892D62">
          <w:rPr>
            <w:rFonts w:ascii="Cambria" w:hAnsi="Cambria"/>
            <w:strike/>
            <w:rPrChange w:id="538" w:author="muyaguari@yahoo.com" w:date="2021-05-13T12:20:00Z">
              <w:rPr>
                <w:rFonts w:ascii="Cambria" w:hAnsi="Cambria"/>
              </w:rPr>
            </w:rPrChange>
          </w:rPr>
          <w:delText>(</w:delText>
        </w:r>
        <w:r w:rsidR="00643D9B" w:rsidRPr="008636F1" w:rsidDel="00892D62">
          <w:rPr>
            <w:rFonts w:ascii="Cambria" w:hAnsi="Cambria"/>
            <w:strike/>
            <w:rPrChange w:id="539" w:author="muyaguari@yahoo.com" w:date="2021-05-13T12:20:00Z">
              <w:rPr>
                <w:rFonts w:ascii="Cambria" w:hAnsi="Cambria"/>
              </w:rPr>
            </w:rPrChange>
          </w:rPr>
          <w:delText xml:space="preserve">Invitrogen </w:delText>
        </w:r>
        <w:r w:rsidR="00F05220" w:rsidRPr="008636F1" w:rsidDel="00892D62">
          <w:rPr>
            <w:rFonts w:ascii="Cambria" w:hAnsi="Cambria"/>
            <w:strike/>
            <w:rPrChange w:id="540" w:author="muyaguari@yahoo.com" w:date="2021-05-13T12:20:00Z">
              <w:rPr>
                <w:rFonts w:ascii="Cambria" w:hAnsi="Cambria"/>
              </w:rPr>
            </w:rPrChange>
          </w:rPr>
          <w:delText xml:space="preserve">Thermo Fisher Scientific) </w:delText>
        </w:r>
        <w:r w:rsidRPr="008636F1" w:rsidDel="00892D62">
          <w:rPr>
            <w:rFonts w:ascii="Cambria" w:hAnsi="Cambria"/>
            <w:strike/>
            <w:rPrChange w:id="541" w:author="muyaguari@yahoo.com" w:date="2021-05-13T12:20:00Z">
              <w:rPr>
                <w:rFonts w:ascii="Cambria" w:hAnsi="Cambria"/>
              </w:rPr>
            </w:rPrChange>
          </w:rPr>
          <w:delText>was used to measure the quantity of RNA or DNA extracted. Two assay tubes for two standards were set up for the RNA assay and for the DNA assay, and one assay tube for each wastewater sample (raw sewage, activated sludge, effluents, and the negative control). The working solution for the RNA assay had to be prepared by diluting the Qubit reagent 1:200 in Qubit</w:delText>
        </w:r>
        <w:r w:rsidRPr="008636F1" w:rsidDel="00892D62">
          <w:rPr>
            <w:rFonts w:ascii="Cambria" w:hAnsi="Cambria"/>
            <w:strike/>
            <w:vertAlign w:val="superscript"/>
            <w:rPrChange w:id="542" w:author="muyaguari@yahoo.com" w:date="2021-05-13T12:20:00Z">
              <w:rPr>
                <w:rFonts w:ascii="Cambria" w:hAnsi="Cambria"/>
                <w:vertAlign w:val="superscript"/>
              </w:rPr>
            </w:rPrChange>
          </w:rPr>
          <w:delText xml:space="preserve">  </w:delText>
        </w:r>
        <w:r w:rsidRPr="008636F1" w:rsidDel="00892D62">
          <w:rPr>
            <w:rFonts w:ascii="Cambria" w:hAnsi="Cambria"/>
            <w:strike/>
            <w:rPrChange w:id="543" w:author="muyaguari@yahoo.com" w:date="2021-05-13T12:20:00Z">
              <w:rPr>
                <w:rFonts w:ascii="Cambria" w:hAnsi="Cambria"/>
              </w:rPr>
            </w:rPrChange>
          </w:rPr>
          <w:delText xml:space="preserve">buffer, while the working solution for the DNA assay was already prepared </w:delText>
        </w:r>
        <w:r w:rsidR="005A62DF" w:rsidRPr="008636F1" w:rsidDel="00892D62">
          <w:rPr>
            <w:rFonts w:ascii="Cambria" w:hAnsi="Cambria"/>
            <w:strike/>
            <w:rPrChange w:id="544" w:author="muyaguari@yahoo.com" w:date="2021-05-13T12:20:00Z">
              <w:rPr>
                <w:rFonts w:ascii="Cambria" w:hAnsi="Cambria"/>
              </w:rPr>
            </w:rPrChange>
          </w:rPr>
          <w:delText>for</w:delText>
        </w:r>
        <w:r w:rsidRPr="008636F1" w:rsidDel="00892D62">
          <w:rPr>
            <w:rFonts w:ascii="Cambria" w:hAnsi="Cambria"/>
            <w:strike/>
            <w:rPrChange w:id="545" w:author="muyaguari@yahoo.com" w:date="2021-05-13T12:20:00Z">
              <w:rPr>
                <w:rFonts w:ascii="Cambria" w:hAnsi="Cambria"/>
              </w:rPr>
            </w:rPrChange>
          </w:rPr>
          <w:delText xml:space="preserve"> use. For each standard and sample, 200 μl of working solution was prepared. The assay tubes were prepared </w:delText>
        </w:r>
        <w:r w:rsidR="005157CD" w:rsidRPr="008636F1" w:rsidDel="00892D62">
          <w:rPr>
            <w:rFonts w:ascii="Cambria" w:hAnsi="Cambria"/>
            <w:strike/>
            <w:rPrChange w:id="546" w:author="muyaguari@yahoo.com" w:date="2021-05-13T12:20:00Z">
              <w:rPr>
                <w:rFonts w:ascii="Cambria" w:hAnsi="Cambria"/>
              </w:rPr>
            </w:rPrChange>
          </w:rPr>
          <w:delText>by following the manufacturer’s recommendations</w:delText>
        </w:r>
        <w:r w:rsidRPr="008636F1" w:rsidDel="00892D62">
          <w:rPr>
            <w:rFonts w:ascii="Cambria" w:hAnsi="Cambria"/>
            <w:strike/>
            <w:rPrChange w:id="547" w:author="muyaguari@yahoo.com" w:date="2021-05-13T12:20:00Z">
              <w:rPr>
                <w:rFonts w:ascii="Cambria" w:hAnsi="Cambria"/>
              </w:rPr>
            </w:rPrChange>
          </w:rPr>
          <w:delText xml:space="preserve">. The assay tubes were vortexed for 2-3 seconds and then incubated for 2 minutes at room temperature. The assay tubes were then inserted in the </w:delText>
        </w:r>
        <w:r w:rsidR="0099720F" w:rsidRPr="008636F1" w:rsidDel="00892D62">
          <w:rPr>
            <w:rFonts w:ascii="Cambria" w:hAnsi="Cambria"/>
            <w:strike/>
            <w:rPrChange w:id="548" w:author="muyaguari@yahoo.com" w:date="2021-05-13T12:20:00Z">
              <w:rPr>
                <w:rFonts w:ascii="Cambria" w:hAnsi="Cambria"/>
              </w:rPr>
            </w:rPrChange>
          </w:rPr>
          <w:delText xml:space="preserve">Qubit 4 </w:delText>
        </w:r>
        <w:r w:rsidRPr="008636F1" w:rsidDel="00892D62">
          <w:rPr>
            <w:rFonts w:ascii="Cambria" w:hAnsi="Cambria"/>
            <w:strike/>
            <w:rPrChange w:id="549" w:author="muyaguari@yahoo.com" w:date="2021-05-13T12:20:00Z">
              <w:rPr>
                <w:rFonts w:ascii="Cambria" w:hAnsi="Cambria"/>
              </w:rPr>
            </w:rPrChange>
          </w:rPr>
          <w:delText xml:space="preserve">Fluorometer to take the readings. </w:delText>
        </w:r>
      </w:del>
    </w:p>
    <w:p w14:paraId="6625289B" w14:textId="127639A8" w:rsidR="00CA6469" w:rsidRPr="00095CFB" w:rsidDel="00FD5627" w:rsidRDefault="00CA6469" w:rsidP="00A26807">
      <w:pPr>
        <w:spacing w:line="480" w:lineRule="auto"/>
        <w:jc w:val="both"/>
        <w:rPr>
          <w:del w:id="550" w:author="Tri Le" w:date="2021-07-12T17:35:00Z"/>
          <w:rFonts w:ascii="Cambria" w:hAnsi="Cambria"/>
        </w:rPr>
      </w:pPr>
      <w:del w:id="551" w:author="Tri Le" w:date="2021-07-12T17:35:00Z">
        <w:r w:rsidRPr="00366F91" w:rsidDel="00FD5627">
          <w:rPr>
            <w:rFonts w:ascii="Cambria" w:hAnsi="Cambria"/>
            <w:b/>
          </w:rPr>
          <w:delText xml:space="preserve">DNA/RNA Quantitation via </w:delText>
        </w:r>
      </w:del>
      <w:del w:id="552" w:author="Tri Le" w:date="2021-07-08T15:52:00Z">
        <w:r w:rsidRPr="00366F91" w:rsidDel="009C77FC">
          <w:rPr>
            <w:rFonts w:ascii="Cambria" w:hAnsi="Cambria"/>
            <w:b/>
          </w:rPr>
          <w:delText>q</w:delText>
        </w:r>
      </w:del>
      <w:ins w:id="553" w:author="muyaguari@yahoo.com" w:date="2021-05-13T12:24:00Z">
        <w:del w:id="554" w:author="Tri Le" w:date="2021-07-12T17:35:00Z">
          <w:r w:rsidR="008636F1" w:rsidDel="00FD5627">
            <w:rPr>
              <w:rFonts w:ascii="Cambria" w:hAnsi="Cambria"/>
              <w:b/>
            </w:rPr>
            <w:delText xml:space="preserve">uantitative </w:delText>
          </w:r>
        </w:del>
      </w:ins>
      <w:del w:id="555" w:author="Tri Le" w:date="2021-07-12T17:35:00Z">
        <w:r w:rsidRPr="00366F91" w:rsidDel="00FD5627">
          <w:rPr>
            <w:rFonts w:ascii="Cambria" w:hAnsi="Cambria"/>
            <w:b/>
          </w:rPr>
          <w:delText>PCR</w:delText>
        </w:r>
        <w:r w:rsidDel="00FD5627">
          <w:rPr>
            <w:rFonts w:ascii="Cambria" w:hAnsi="Cambria"/>
            <w:b/>
          </w:rPr>
          <w:delText xml:space="preserve"> </w:delText>
        </w:r>
      </w:del>
      <w:ins w:id="556" w:author="muyaguari@yahoo.com" w:date="2021-05-13T12:25:00Z">
        <w:del w:id="557" w:author="Tri Le" w:date="2021-07-08T15:52:00Z">
          <w:r w:rsidR="008636F1" w:rsidDel="009C77FC">
            <w:rPr>
              <w:rFonts w:ascii="Cambria" w:hAnsi="Cambria"/>
              <w:b/>
            </w:rPr>
            <w:delText>p</w:delText>
          </w:r>
        </w:del>
        <w:del w:id="558" w:author="Tri Le" w:date="2021-07-12T17:35:00Z">
          <w:r w:rsidR="008636F1" w:rsidDel="00FD5627">
            <w:rPr>
              <w:rFonts w:ascii="Cambria" w:hAnsi="Cambria"/>
              <w:b/>
            </w:rPr>
            <w:delText xml:space="preserve">olymerase </w:delText>
          </w:r>
        </w:del>
        <w:del w:id="559" w:author="Tri Le" w:date="2021-07-08T15:52:00Z">
          <w:r w:rsidR="008636F1" w:rsidDel="009C77FC">
            <w:rPr>
              <w:rFonts w:ascii="Cambria" w:hAnsi="Cambria"/>
              <w:b/>
            </w:rPr>
            <w:delText>c</w:delText>
          </w:r>
        </w:del>
        <w:del w:id="560" w:author="Tri Le" w:date="2021-07-12T17:35:00Z">
          <w:r w:rsidR="008636F1" w:rsidDel="00FD5627">
            <w:rPr>
              <w:rFonts w:ascii="Cambria" w:hAnsi="Cambria"/>
              <w:b/>
            </w:rPr>
            <w:delText xml:space="preserve">hain </w:delText>
          </w:r>
        </w:del>
        <w:del w:id="561" w:author="Tri Le" w:date="2021-07-08T15:52:00Z">
          <w:r w:rsidR="008636F1" w:rsidDel="009C77FC">
            <w:rPr>
              <w:rFonts w:ascii="Cambria" w:hAnsi="Cambria"/>
              <w:b/>
            </w:rPr>
            <w:delText>r</w:delText>
          </w:r>
        </w:del>
        <w:del w:id="562" w:author="Tri Le" w:date="2021-07-12T17:35:00Z">
          <w:r w:rsidR="008636F1" w:rsidDel="00FD5627">
            <w:rPr>
              <w:rFonts w:ascii="Cambria" w:hAnsi="Cambria"/>
              <w:b/>
            </w:rPr>
            <w:delText>eaction (qPCR)</w:delText>
          </w:r>
        </w:del>
      </w:ins>
    </w:p>
    <w:p w14:paraId="3A939CAC" w14:textId="4604B1D2" w:rsidR="00CA6469" w:rsidDel="00FD5627" w:rsidRDefault="00CA6469" w:rsidP="005B1A91">
      <w:pPr>
        <w:spacing w:line="480" w:lineRule="auto"/>
        <w:jc w:val="both"/>
        <w:rPr>
          <w:del w:id="563" w:author="Tri Le" w:date="2021-07-12T17:35:00Z"/>
          <w:rFonts w:ascii="Cambria" w:hAnsi="Cambria"/>
        </w:rPr>
      </w:pPr>
      <w:del w:id="564" w:author="Tri Le" w:date="2021-07-12T17:35:00Z">
        <w:r w:rsidRPr="00095CFB" w:rsidDel="00FD5627">
          <w:rPr>
            <w:rFonts w:ascii="Cambria" w:hAnsi="Cambria"/>
          </w:rPr>
          <w:delText xml:space="preserve">Once viral RNA or </w:delText>
        </w:r>
      </w:del>
      <w:ins w:id="565" w:author="muyaguari@yahoo.com" w:date="2021-05-13T12:25:00Z">
        <w:del w:id="566" w:author="Tri Le" w:date="2021-07-12T17:35:00Z">
          <w:r w:rsidR="008636F1" w:rsidDel="00FD5627">
            <w:rPr>
              <w:rFonts w:ascii="Cambria" w:hAnsi="Cambria"/>
            </w:rPr>
            <w:delText>and</w:delText>
          </w:r>
          <w:r w:rsidR="008636F1" w:rsidRPr="00095CFB" w:rsidDel="00FD5627">
            <w:rPr>
              <w:rFonts w:ascii="Cambria" w:hAnsi="Cambria"/>
            </w:rPr>
            <w:delText xml:space="preserve"> </w:delText>
          </w:r>
        </w:del>
      </w:ins>
      <w:del w:id="567" w:author="Tri Le" w:date="2021-07-12T17:35:00Z">
        <w:r w:rsidRPr="00095CFB" w:rsidDel="00FD5627">
          <w:rPr>
            <w:rFonts w:ascii="Cambria" w:hAnsi="Cambria"/>
          </w:rPr>
          <w:delText xml:space="preserve">DNA was </w:delText>
        </w:r>
      </w:del>
      <w:ins w:id="568" w:author="muyaguari@yahoo.com" w:date="2021-05-13T12:25:00Z">
        <w:del w:id="569" w:author="Tri Le" w:date="2021-07-12T17:35:00Z">
          <w:r w:rsidR="008636F1" w:rsidDel="00FD5627">
            <w:rPr>
              <w:rFonts w:ascii="Cambria" w:hAnsi="Cambria"/>
            </w:rPr>
            <w:delText>were</w:delText>
          </w:r>
          <w:r w:rsidR="008636F1" w:rsidRPr="00095CFB" w:rsidDel="00FD5627">
            <w:rPr>
              <w:rFonts w:ascii="Cambria" w:hAnsi="Cambria"/>
            </w:rPr>
            <w:delText xml:space="preserve"> </w:delText>
          </w:r>
        </w:del>
      </w:ins>
      <w:del w:id="570" w:author="Tri Le" w:date="2021-07-12T17:35:00Z">
        <w:r w:rsidRPr="00095CFB" w:rsidDel="00FD5627">
          <w:rPr>
            <w:rFonts w:ascii="Cambria" w:hAnsi="Cambria"/>
          </w:rPr>
          <w:delText xml:space="preserve">assessed in </w:delText>
        </w:r>
      </w:del>
      <w:ins w:id="571" w:author="muyaguari@yahoo.com" w:date="2021-05-13T12:25:00Z">
        <w:del w:id="572" w:author="Tri Le" w:date="2021-07-12T17:35:00Z">
          <w:r w:rsidR="008636F1" w:rsidDel="00FD5627">
            <w:rPr>
              <w:rFonts w:ascii="Cambria" w:hAnsi="Cambria"/>
            </w:rPr>
            <w:delText>from</w:delText>
          </w:r>
          <w:r w:rsidR="008636F1" w:rsidRPr="00095CFB" w:rsidDel="00FD5627">
            <w:rPr>
              <w:rFonts w:ascii="Cambria" w:hAnsi="Cambria"/>
            </w:rPr>
            <w:delText xml:space="preserve"> </w:delText>
          </w:r>
        </w:del>
      </w:ins>
      <w:del w:id="573" w:author="Tri Le" w:date="2021-07-12T17:35:00Z">
        <w:r w:rsidRPr="00095CFB" w:rsidDel="00FD5627">
          <w:rPr>
            <w:rFonts w:ascii="Cambria" w:hAnsi="Cambria"/>
          </w:rPr>
          <w:delText>the wastewater samples, a</w:delText>
        </w:r>
      </w:del>
      <w:ins w:id="574" w:author="muyaguari@yahoo.com" w:date="2021-05-13T12:34:00Z">
        <w:del w:id="575" w:author="Tri Le" w:date="2021-07-12T17:35:00Z">
          <w:r w:rsidR="000E51DB" w:rsidDel="00FD5627">
            <w:rPr>
              <w:rFonts w:ascii="Cambria" w:hAnsi="Cambria"/>
            </w:rPr>
            <w:delText xml:space="preserve"> </w:delText>
          </w:r>
        </w:del>
      </w:ins>
      <w:del w:id="576" w:author="Tri Le" w:date="2021-07-12T17:35:00Z">
        <w:r w:rsidRPr="00095CFB" w:rsidDel="00FD5627">
          <w:rPr>
            <w:rFonts w:ascii="Cambria" w:hAnsi="Cambria"/>
          </w:rPr>
          <w:delText>n ABI QuantStudio 5 PCR system (Applied Biotechnologies</w:delText>
        </w:r>
      </w:del>
      <w:ins w:id="577" w:author="muyaguari@yahoo.com" w:date="2021-05-13T12:34:00Z">
        <w:del w:id="578" w:author="Tri Le" w:date="2021-07-12T17:35:00Z">
          <w:r w:rsidR="000E51DB" w:rsidDel="00FD5627">
            <w:rPr>
              <w:rFonts w:ascii="Cambria" w:hAnsi="Cambria"/>
            </w:rPr>
            <w:delText xml:space="preserve">Biosystems, </w:delText>
          </w:r>
        </w:del>
      </w:ins>
      <w:ins w:id="579" w:author="muyaguari@yahoo.com" w:date="2021-05-13T12:36:00Z">
        <w:del w:id="580" w:author="Tri Le" w:date="2021-07-12T17:35:00Z">
          <w:r w:rsidR="00171CDA" w:rsidRPr="00171CDA" w:rsidDel="00FD5627">
            <w:rPr>
              <w:rFonts w:ascii="Cambria" w:hAnsi="Cambria"/>
            </w:rPr>
            <w:delText>Waltham</w:delText>
          </w:r>
        </w:del>
      </w:ins>
      <w:ins w:id="581" w:author="muyaguari@yahoo.com" w:date="2021-05-13T12:34:00Z">
        <w:del w:id="582" w:author="Tri Le" w:date="2021-07-12T17:35:00Z">
          <w:r w:rsidR="000E51DB" w:rsidDel="00FD5627">
            <w:rPr>
              <w:rFonts w:ascii="Cambria" w:hAnsi="Cambria"/>
            </w:rPr>
            <w:delText xml:space="preserve">, </w:delText>
          </w:r>
        </w:del>
      </w:ins>
      <w:ins w:id="583" w:author="muyaguari@yahoo.com" w:date="2021-05-13T12:36:00Z">
        <w:del w:id="584" w:author="Tri Le" w:date="2021-07-12T17:35:00Z">
          <w:r w:rsidR="00171CDA" w:rsidDel="00FD5627">
            <w:rPr>
              <w:rFonts w:ascii="Cambria" w:hAnsi="Cambria"/>
            </w:rPr>
            <w:delText>M</w:delText>
          </w:r>
        </w:del>
      </w:ins>
      <w:ins w:id="585" w:author="muyaguari@yahoo.com" w:date="2021-05-13T12:34:00Z">
        <w:del w:id="586" w:author="Tri Le" w:date="2021-07-12T17:35:00Z">
          <w:r w:rsidR="000E51DB" w:rsidDel="00FD5627">
            <w:rPr>
              <w:rFonts w:ascii="Cambria" w:hAnsi="Cambria"/>
            </w:rPr>
            <w:delText>A, USA</w:delText>
          </w:r>
        </w:del>
      </w:ins>
      <w:del w:id="587" w:author="Tri Le" w:date="2021-07-12T17:35:00Z">
        <w:r w:rsidRPr="00095CFB" w:rsidDel="00FD5627">
          <w:rPr>
            <w:rFonts w:ascii="Cambria" w:hAnsi="Cambria"/>
          </w:rPr>
          <w:delText>) was used to quantitate enteric viruses in</w:delText>
        </w:r>
        <w:r w:rsidR="00EA27EA" w:rsidDel="00FD5627">
          <w:rPr>
            <w:rFonts w:ascii="Cambria" w:hAnsi="Cambria"/>
          </w:rPr>
          <w:delText xml:space="preserve"> the</w:delText>
        </w:r>
        <w:r w:rsidRPr="00095CFB" w:rsidDel="00FD5627">
          <w:rPr>
            <w:rFonts w:ascii="Cambria" w:hAnsi="Cambria"/>
          </w:rPr>
          <w:delText xml:space="preserve"> wastewater treatment samples. The number of g</w:delText>
        </w:r>
      </w:del>
      <w:ins w:id="588" w:author="muyaguari@yahoo.com" w:date="2021-05-13T12:38:00Z">
        <w:del w:id="589" w:author="Tri Le" w:date="2021-07-12T17:35:00Z">
          <w:r w:rsidR="00171CDA" w:rsidDel="00FD5627">
            <w:rPr>
              <w:rFonts w:ascii="Cambria" w:hAnsi="Cambria"/>
            </w:rPr>
            <w:delText>G</w:delText>
          </w:r>
        </w:del>
      </w:ins>
      <w:del w:id="590" w:author="Tri Le" w:date="2021-07-12T17:35:00Z">
        <w:r w:rsidRPr="00095CFB" w:rsidDel="00FD5627">
          <w:rPr>
            <w:rFonts w:ascii="Cambria" w:hAnsi="Cambria"/>
          </w:rPr>
          <w:delText>ene cop</w:delText>
        </w:r>
      </w:del>
      <w:ins w:id="591" w:author="muyaguari@yahoo.com" w:date="2021-05-13T12:38:00Z">
        <w:del w:id="592" w:author="Tri Le" w:date="2021-07-12T17:35:00Z">
          <w:r w:rsidR="00171CDA" w:rsidDel="00FD5627">
            <w:rPr>
              <w:rFonts w:ascii="Cambria" w:hAnsi="Cambria"/>
            </w:rPr>
            <w:delText>y numbers</w:delText>
          </w:r>
        </w:del>
      </w:ins>
      <w:del w:id="593" w:author="Tri Le" w:date="2021-07-12T17:35:00Z">
        <w:r w:rsidRPr="00095CFB" w:rsidDel="00FD5627">
          <w:rPr>
            <w:rFonts w:ascii="Cambria" w:hAnsi="Cambria"/>
          </w:rPr>
          <w:delText xml:space="preserve">ies </w:delText>
        </w:r>
      </w:del>
      <w:ins w:id="594" w:author="muyaguari@yahoo.com" w:date="2021-05-13T12:38:00Z">
        <w:del w:id="595" w:author="Tri Le" w:date="2021-07-12T17:35:00Z">
          <w:r w:rsidR="00171CDA" w:rsidDel="00FD5627">
            <w:rPr>
              <w:rFonts w:ascii="Cambria" w:hAnsi="Cambria"/>
            </w:rPr>
            <w:delText xml:space="preserve">(GCNs) </w:delText>
          </w:r>
        </w:del>
      </w:ins>
      <w:del w:id="596" w:author="Tri Le" w:date="2021-07-12T17:35:00Z">
        <w:r w:rsidRPr="00095CFB" w:rsidDel="00FD5627">
          <w:rPr>
            <w:rFonts w:ascii="Cambria" w:hAnsi="Cambria"/>
          </w:rPr>
          <w:delText xml:space="preserve">was </w:delText>
        </w:r>
      </w:del>
      <w:ins w:id="597" w:author="muyaguari@yahoo.com" w:date="2021-05-13T12:38:00Z">
        <w:del w:id="598" w:author="Tri Le" w:date="2021-07-12T17:35:00Z">
          <w:r w:rsidR="00171CDA" w:rsidDel="00FD5627">
            <w:rPr>
              <w:rFonts w:ascii="Cambria" w:hAnsi="Cambria"/>
            </w:rPr>
            <w:delText>were</w:delText>
          </w:r>
          <w:r w:rsidR="00171CDA" w:rsidRPr="00095CFB" w:rsidDel="00FD5627">
            <w:rPr>
              <w:rFonts w:ascii="Cambria" w:hAnsi="Cambria"/>
            </w:rPr>
            <w:delText xml:space="preserve"> </w:delText>
          </w:r>
        </w:del>
      </w:ins>
      <w:del w:id="599" w:author="Tri Le" w:date="2021-07-12T17:35:00Z">
        <w:r w:rsidRPr="00095CFB" w:rsidDel="00FD5627">
          <w:rPr>
            <w:rFonts w:ascii="Cambria" w:hAnsi="Cambria"/>
          </w:rPr>
          <w:delText xml:space="preserve">expressed in terms of </w:delText>
        </w:r>
        <w:r w:rsidR="00366F91" w:rsidDel="00FD5627">
          <w:rPr>
            <w:rFonts w:ascii="Cambria" w:hAnsi="Cambria"/>
          </w:rPr>
          <w:delText xml:space="preserve">volume (per </w:delText>
        </w:r>
      </w:del>
      <w:del w:id="600" w:author="Tri Le" w:date="2021-07-06T18:53:00Z">
        <w:r w:rsidR="00366F91" w:rsidDel="009A2378">
          <w:rPr>
            <w:rFonts w:ascii="Cambria" w:hAnsi="Cambria"/>
          </w:rPr>
          <w:delText xml:space="preserve">milliliter </w:delText>
        </w:r>
      </w:del>
      <w:del w:id="601" w:author="Tri Le" w:date="2021-07-12T17:35:00Z">
        <w:r w:rsidR="00366F91" w:rsidDel="00FD5627">
          <w:rPr>
            <w:rFonts w:ascii="Cambria" w:hAnsi="Cambria"/>
          </w:rPr>
          <w:delText xml:space="preserve">or gram of sample) and </w:delText>
        </w:r>
        <w:r w:rsidR="00366F91" w:rsidRPr="00095CFB" w:rsidDel="00FD5627">
          <w:rPr>
            <w:rFonts w:ascii="Cambria" w:hAnsi="Cambria"/>
          </w:rPr>
          <w:delText>biomass (ng of DNA or RNA)</w:delText>
        </w:r>
        <w:r w:rsidRPr="00095CFB" w:rsidDel="00FD5627">
          <w:rPr>
            <w:rFonts w:ascii="Cambria" w:hAnsi="Cambria"/>
          </w:rPr>
          <w:delText xml:space="preserve">. </w:delText>
        </w:r>
        <w:r w:rsidRPr="00171CDA" w:rsidDel="00FD5627">
          <w:rPr>
            <w:rFonts w:ascii="Cambria" w:hAnsi="Cambria"/>
            <w:strike/>
            <w:rPrChange w:id="602" w:author="muyaguari@yahoo.com" w:date="2021-05-13T12:38:00Z">
              <w:rPr>
                <w:rFonts w:ascii="Cambria" w:hAnsi="Cambria"/>
              </w:rPr>
            </w:rPrChange>
          </w:rPr>
          <w:delText>These samples were then placed into an -80</w:delText>
        </w:r>
      </w:del>
      <w:ins w:id="603" w:author="muyaguari@yahoo.com" w:date="2021-05-13T12:37:00Z">
        <w:del w:id="604" w:author="Tri Le" w:date="2021-07-12T17:35:00Z">
          <w:r w:rsidR="00171CDA" w:rsidRPr="00171CDA" w:rsidDel="00FD5627">
            <w:rPr>
              <w:rFonts w:ascii="Cambria" w:hAnsi="Cambria"/>
              <w:strike/>
              <w:rPrChange w:id="605" w:author="muyaguari@yahoo.com" w:date="2021-05-13T12:38:00Z">
                <w:rPr>
                  <w:rFonts w:ascii="Cambria" w:hAnsi="Cambria"/>
                </w:rPr>
              </w:rPrChange>
            </w:rPr>
            <w:delText xml:space="preserve">°C </w:delText>
          </w:r>
        </w:del>
      </w:ins>
      <w:del w:id="606" w:author="Tri Le" w:date="2021-07-12T17:35:00Z">
        <w:r w:rsidRPr="00171CDA" w:rsidDel="00FD5627">
          <w:rPr>
            <w:rFonts w:ascii="Cambria" w:hAnsi="Cambria"/>
            <w:strike/>
            <w:rPrChange w:id="607" w:author="muyaguari@yahoo.com" w:date="2021-05-13T12:38:00Z">
              <w:rPr>
                <w:rFonts w:ascii="Cambria" w:hAnsi="Cambria"/>
              </w:rPr>
            </w:rPrChange>
          </w:rPr>
          <w:delText>ºC freezer in orde</w:delText>
        </w:r>
        <w:r w:rsidR="00EA27EA" w:rsidRPr="00171CDA" w:rsidDel="00FD5627">
          <w:rPr>
            <w:rFonts w:ascii="Cambria" w:hAnsi="Cambria"/>
            <w:strike/>
            <w:rPrChange w:id="608" w:author="muyaguari@yahoo.com" w:date="2021-05-13T12:38:00Z">
              <w:rPr>
                <w:rFonts w:ascii="Cambria" w:hAnsi="Cambria"/>
              </w:rPr>
            </w:rPrChange>
          </w:rPr>
          <w:delText>r to ensure the viral DNA/RNA was</w:delText>
        </w:r>
        <w:r w:rsidRPr="00171CDA" w:rsidDel="00FD5627">
          <w:rPr>
            <w:rFonts w:ascii="Cambria" w:hAnsi="Cambria"/>
            <w:strike/>
            <w:rPrChange w:id="609" w:author="muyaguari@yahoo.com" w:date="2021-05-13T12:38:00Z">
              <w:rPr>
                <w:rFonts w:ascii="Cambria" w:hAnsi="Cambria"/>
              </w:rPr>
            </w:rPrChange>
          </w:rPr>
          <w:delText xml:space="preserve"> stable for nucleic acid extraction.</w:delText>
        </w:r>
      </w:del>
      <w:ins w:id="610" w:author="muyaguari@yahoo.com" w:date="2021-05-13T12:37:00Z">
        <w:del w:id="611" w:author="Tri Le" w:date="2021-07-12T17:35:00Z">
          <w:r w:rsidR="00171CDA" w:rsidDel="00FD5627">
            <w:rPr>
              <w:rFonts w:ascii="Cambria" w:hAnsi="Cambria"/>
            </w:rPr>
            <w:delText xml:space="preserve"> </w:delText>
          </w:r>
          <w:r w:rsidR="00171CDA" w:rsidRPr="00171CDA" w:rsidDel="00FD5627">
            <w:rPr>
              <w:rFonts w:ascii="Cambria" w:hAnsi="Cambria"/>
            </w:rPr>
            <w:delText>GCNs per ml of sample were calculated as previously described</w:delText>
          </w:r>
        </w:del>
      </w:ins>
      <w:ins w:id="612" w:author="muyaguari@yahoo.com" w:date="2021-05-13T12:38:00Z">
        <w:del w:id="613" w:author="Tri Le" w:date="2021-07-12T17:35:00Z">
          <w:r w:rsidR="00A03B24" w:rsidDel="00FD5627">
            <w:rPr>
              <w:rFonts w:ascii="Cambria" w:hAnsi="Cambria"/>
            </w:rPr>
            <w:delText xml:space="preserve"> by </w:delText>
          </w:r>
        </w:del>
      </w:ins>
      <w:moveToRangeStart w:id="614" w:author="muyaguari@yahoo.com" w:date="2021-05-13T12:38:00Z" w:name="move71801943"/>
      <w:moveTo w:id="615" w:author="muyaguari@yahoo.com" w:date="2021-05-13T12:38:00Z">
        <w:del w:id="616" w:author="Tri Le" w:date="2021-07-12T17:35:00Z">
          <w:r w:rsidR="00A03B24" w:rsidDel="00FD5627">
            <w:rPr>
              <w:rFonts w:ascii="Cambria" w:hAnsi="Cambria"/>
            </w:rPr>
            <w:delText>(</w:delText>
          </w:r>
          <w:r w:rsidR="00A03B24" w:rsidDel="00FD5627">
            <w:delText xml:space="preserve">Ritalahti et al. </w:delText>
          </w:r>
        </w:del>
      </w:moveTo>
      <w:ins w:id="617" w:author="muyaguari@yahoo.com" w:date="2021-05-13T12:47:00Z">
        <w:del w:id="618" w:author="Tri Le" w:date="2021-07-12T17:35:00Z">
          <w:r w:rsidR="005B1A91" w:rsidDel="00FD5627">
            <w:delText>(</w:delText>
          </w:r>
        </w:del>
      </w:ins>
      <w:moveTo w:id="619" w:author="muyaguari@yahoo.com" w:date="2021-05-13T12:38:00Z">
        <w:del w:id="620" w:author="Tri Le" w:date="2021-07-12T17:35:00Z">
          <w:r w:rsidR="00A03B24" w:rsidDel="00FD5627">
            <w:delText>2006)</w:delText>
          </w:r>
        </w:del>
      </w:moveTo>
      <w:ins w:id="621" w:author="muyaguari@yahoo.com" w:date="2021-05-13T12:38:00Z">
        <w:del w:id="622" w:author="Tri Le" w:date="2021-07-12T17:35:00Z">
          <w:r w:rsidR="00A03B24" w:rsidDel="00FD5627">
            <w:rPr>
              <w:rFonts w:ascii="Cambria" w:hAnsi="Cambria"/>
            </w:rPr>
            <w:delText>.</w:delText>
          </w:r>
        </w:del>
      </w:ins>
      <w:ins w:id="623" w:author="muyaguari@yahoo.com" w:date="2021-05-13T12:39:00Z">
        <w:del w:id="624" w:author="Tri Le" w:date="2021-07-12T17:35:00Z">
          <w:r w:rsidR="00A03B24" w:rsidRPr="00A03B24" w:rsidDel="00FD5627">
            <w:rPr>
              <w:rFonts w:ascii="Cambria" w:hAnsi="Cambria"/>
            </w:rPr>
            <w:delText xml:space="preserve"> </w:delText>
          </w:r>
          <w:r w:rsidR="00A03B24" w:rsidRPr="00095CFB" w:rsidDel="00FD5627">
            <w:rPr>
              <w:rFonts w:ascii="Cambria" w:hAnsi="Cambria"/>
            </w:rPr>
            <w:delText xml:space="preserve">When calculating for gene copies per ml sample, the final volume </w:delText>
          </w:r>
          <w:r w:rsidR="00A03B24" w:rsidDel="00FD5627">
            <w:rPr>
              <w:rFonts w:ascii="Cambria" w:hAnsi="Cambria"/>
            </w:rPr>
            <w:delText>recovered</w:delText>
          </w:r>
          <w:r w:rsidR="00A03B24" w:rsidRPr="00095CFB" w:rsidDel="00FD5627">
            <w:rPr>
              <w:rFonts w:ascii="Cambria" w:hAnsi="Cambria"/>
            </w:rPr>
            <w:delText xml:space="preserve"> after filtering 140</w:delText>
          </w:r>
          <w:r w:rsidR="00A03B24" w:rsidDel="00FD5627">
            <w:rPr>
              <w:rFonts w:ascii="Cambria" w:hAnsi="Cambria"/>
            </w:rPr>
            <w:delText xml:space="preserve"> </w:delText>
          </w:r>
          <w:r w:rsidR="00A03B24" w:rsidRPr="00095CFB" w:rsidDel="00FD5627">
            <w:rPr>
              <w:rFonts w:ascii="Cambria" w:hAnsi="Cambria"/>
            </w:rPr>
            <w:delText xml:space="preserve">mL of wastewater </w:delText>
          </w:r>
          <w:r w:rsidR="00A03B24" w:rsidDel="00FD5627">
            <w:rPr>
              <w:rFonts w:ascii="Cambria" w:hAnsi="Cambria"/>
            </w:rPr>
            <w:delText xml:space="preserve">sample was used in the formula. For the sludge cake samples, the mass of sludge cake collected in grams was used in the formula. </w:delText>
          </w:r>
        </w:del>
      </w:ins>
      <w:ins w:id="625" w:author="muyaguari@yahoo.com" w:date="2021-05-13T12:55:00Z">
        <w:del w:id="626" w:author="Tri Le" w:date="2021-07-12T17:35:00Z">
          <w:r w:rsidR="00862B22" w:rsidDel="00FD5627">
            <w:rPr>
              <w:rFonts w:ascii="Cambria" w:hAnsi="Cambria"/>
            </w:rPr>
            <w:delText>As s</w:delText>
          </w:r>
        </w:del>
      </w:ins>
      <w:ins w:id="627" w:author="muyaguari@yahoo.com" w:date="2021-05-13T12:50:00Z">
        <w:del w:id="628" w:author="Tri Le" w:date="2021-07-12T17:35:00Z">
          <w:r w:rsidR="005B1A91" w:rsidDel="00FD5627">
            <w:rPr>
              <w:rFonts w:ascii="Cambria" w:hAnsi="Cambria"/>
            </w:rPr>
            <w:delText xml:space="preserve">ome of the RNA samples had </w:delText>
          </w:r>
        </w:del>
      </w:ins>
      <w:ins w:id="629" w:author="muyaguari@yahoo.com" w:date="2021-05-13T12:51:00Z">
        <w:del w:id="630" w:author="Tri Le" w:date="2021-07-12T17:35:00Z">
          <w:r w:rsidR="005B1A91" w:rsidDel="00FD5627">
            <w:rPr>
              <w:rFonts w:ascii="Cambria" w:hAnsi="Cambria"/>
            </w:rPr>
            <w:delText>yields</w:delText>
          </w:r>
        </w:del>
      </w:ins>
      <w:ins w:id="631" w:author="muyaguari@yahoo.com" w:date="2021-05-13T12:50:00Z">
        <w:del w:id="632" w:author="Tri Le" w:date="2021-07-12T17:35:00Z">
          <w:r w:rsidR="005B1A91" w:rsidDel="00FD5627">
            <w:rPr>
              <w:rFonts w:ascii="Cambria" w:hAnsi="Cambria"/>
            </w:rPr>
            <w:delText xml:space="preserve"> below detection limit</w:delText>
          </w:r>
        </w:del>
      </w:ins>
      <w:ins w:id="633" w:author="muyaguari@yahoo.com" w:date="2021-05-13T12:51:00Z">
        <w:del w:id="634" w:author="Tri Le" w:date="2021-07-12T17:35:00Z">
          <w:r w:rsidR="005B1A91" w:rsidDel="00FD5627">
            <w:rPr>
              <w:rFonts w:ascii="Cambria" w:hAnsi="Cambria"/>
            </w:rPr>
            <w:delText xml:space="preserve">, </w:delText>
          </w:r>
        </w:del>
      </w:ins>
      <w:ins w:id="635" w:author="muyaguari@yahoo.com" w:date="2021-05-13T12:52:00Z">
        <w:del w:id="636" w:author="Tri Le" w:date="2021-07-12T17:35:00Z">
          <w:r w:rsidR="005B1A91" w:rsidDel="00FD5627">
            <w:rPr>
              <w:rFonts w:ascii="Cambria" w:hAnsi="Cambria"/>
            </w:rPr>
            <w:delText xml:space="preserve">but generated amplification. </w:delText>
          </w:r>
          <w:commentRangeStart w:id="637"/>
          <w:r w:rsidR="005B1A91" w:rsidDel="00FD5627">
            <w:rPr>
              <w:rFonts w:ascii="Cambria" w:hAnsi="Cambria"/>
            </w:rPr>
            <w:delText>Therefore</w:delText>
          </w:r>
        </w:del>
      </w:ins>
      <w:ins w:id="638" w:author="muyaguari@yahoo.com" w:date="2021-05-13T12:53:00Z">
        <w:del w:id="639" w:author="Tri Le" w:date="2021-07-12T17:35:00Z">
          <w:r w:rsidR="005B1A91" w:rsidDel="00FD5627">
            <w:rPr>
              <w:rFonts w:ascii="Cambria" w:hAnsi="Cambria"/>
            </w:rPr>
            <w:delText>,</w:delText>
          </w:r>
        </w:del>
      </w:ins>
      <w:ins w:id="640" w:author="muyaguari@yahoo.com" w:date="2021-05-13T12:52:00Z">
        <w:del w:id="641" w:author="Tri Le" w:date="2021-07-12T17:35:00Z">
          <w:r w:rsidR="005B1A91" w:rsidDel="00FD5627">
            <w:rPr>
              <w:rFonts w:ascii="Cambria" w:hAnsi="Cambria"/>
            </w:rPr>
            <w:delText xml:space="preserve"> </w:delText>
          </w:r>
        </w:del>
      </w:ins>
      <w:ins w:id="642" w:author="muyaguari@yahoo.com" w:date="2021-05-13T12:49:00Z">
        <w:del w:id="643" w:author="Tri Le" w:date="2021-07-12T17:35:00Z">
          <w:r w:rsidR="005B1A91" w:rsidDel="00FD5627">
            <w:rPr>
              <w:rFonts w:ascii="Cambria" w:hAnsi="Cambria"/>
            </w:rPr>
            <w:delText>GCNs per ng of RNA</w:delText>
          </w:r>
        </w:del>
      </w:ins>
      <w:ins w:id="644" w:author="muyaguari@yahoo.com" w:date="2021-05-13T12:51:00Z">
        <w:del w:id="645" w:author="Tri Le" w:date="2021-07-12T17:35:00Z">
          <w:r w:rsidR="005B1A91" w:rsidDel="00FD5627">
            <w:rPr>
              <w:rFonts w:ascii="Cambria" w:hAnsi="Cambria"/>
            </w:rPr>
            <w:delText xml:space="preserve"> were </w:delText>
          </w:r>
        </w:del>
      </w:ins>
      <w:ins w:id="646" w:author="muyaguari@yahoo.com" w:date="2021-05-13T12:53:00Z">
        <w:del w:id="647" w:author="Tri Le" w:date="2021-07-12T17:35:00Z">
          <w:r w:rsidR="005B1A91" w:rsidDel="00FD5627">
            <w:rPr>
              <w:rFonts w:ascii="Cambria" w:hAnsi="Cambria"/>
            </w:rPr>
            <w:delText>estimated to be</w:delText>
          </w:r>
        </w:del>
      </w:ins>
      <w:ins w:id="648" w:author="muyaguari@yahoo.com" w:date="2021-05-13T12:51:00Z">
        <w:del w:id="649" w:author="Tri Le" w:date="2021-07-12T17:35:00Z">
          <w:r w:rsidR="005B1A91" w:rsidDel="00FD5627">
            <w:rPr>
              <w:rFonts w:ascii="Cambria" w:hAnsi="Cambria"/>
            </w:rPr>
            <w:delText xml:space="preserve"> </w:delText>
          </w:r>
        </w:del>
      </w:ins>
      <w:ins w:id="650" w:author="muyaguari@yahoo.com" w:date="2021-05-13T12:55:00Z">
        <w:del w:id="651" w:author="Tri Le" w:date="2021-07-12T17:35:00Z">
          <w:r w:rsidR="005B1A91" w:rsidRPr="005B1A91" w:rsidDel="00FD5627">
            <w:rPr>
              <w:rFonts w:ascii="Cambria" w:hAnsi="Cambria"/>
            </w:rPr>
            <w:delText>≤</w:delText>
          </w:r>
        </w:del>
      </w:ins>
      <w:ins w:id="652" w:author="muyaguari@yahoo.com" w:date="2021-05-13T12:47:00Z">
        <w:del w:id="653" w:author="Tri Le" w:date="2021-07-12T17:35:00Z">
          <w:r w:rsidR="005B1A91" w:rsidRPr="005B1A91" w:rsidDel="00FD5627">
            <w:rPr>
              <w:rFonts w:ascii="Cambria" w:hAnsi="Cambria"/>
            </w:rPr>
            <w:delText>0.025</w:delText>
          </w:r>
          <w:r w:rsidR="005B1A91" w:rsidDel="00FD5627">
            <w:rPr>
              <w:rFonts w:ascii="Cambria" w:hAnsi="Cambria"/>
            </w:rPr>
            <w:delText xml:space="preserve"> n</w:delText>
          </w:r>
        </w:del>
      </w:ins>
      <w:ins w:id="654" w:author="muyaguari@yahoo.com" w:date="2021-05-13T12:55:00Z">
        <w:del w:id="655" w:author="Tri Le" w:date="2021-07-12T17:35:00Z">
          <w:r w:rsidR="005B1A91" w:rsidDel="00FD5627">
            <w:rPr>
              <w:rFonts w:ascii="Cambria" w:hAnsi="Cambria"/>
            </w:rPr>
            <w:delText>g</w:delText>
          </w:r>
        </w:del>
      </w:ins>
      <w:ins w:id="656" w:author="muyaguari@yahoo.com" w:date="2021-05-13T12:47:00Z">
        <w:del w:id="657" w:author="Tri Le" w:date="2021-07-12T17:35:00Z">
          <w:r w:rsidR="005B1A91" w:rsidDel="00FD5627">
            <w:rPr>
              <w:rFonts w:ascii="Cambria" w:hAnsi="Cambria"/>
            </w:rPr>
            <w:delText>/</w:delText>
          </w:r>
        </w:del>
      </w:ins>
      <w:ins w:id="658" w:author="muyaguari@yahoo.com" w:date="2021-05-13T12:56:00Z">
        <w:del w:id="659" w:author="Tri Le" w:date="2021-07-12T17:35:00Z">
          <w:r w:rsidR="00862B22" w:rsidRPr="00862B22" w:rsidDel="00FD5627">
            <w:rPr>
              <w:rFonts w:ascii="Cambria" w:hAnsi="Cambria"/>
              <w:rPrChange w:id="660" w:author="muyaguari@yahoo.com" w:date="2021-05-13T12:56:00Z">
                <w:rPr>
                  <w:rFonts w:ascii="Cambria" w:hAnsi="Cambria"/>
                  <w:strike/>
                </w:rPr>
              </w:rPrChange>
            </w:rPr>
            <w:delText>μ</w:delText>
          </w:r>
        </w:del>
      </w:ins>
      <w:ins w:id="661" w:author="muyaguari@yahoo.com" w:date="2021-05-13T12:47:00Z">
        <w:del w:id="662" w:author="Tri Le" w:date="2021-07-12T17:35:00Z">
          <w:r w:rsidR="005B1A91" w:rsidDel="00FD5627">
            <w:rPr>
              <w:rFonts w:ascii="Cambria" w:hAnsi="Cambria"/>
            </w:rPr>
            <w:delText xml:space="preserve">l </w:delText>
          </w:r>
        </w:del>
      </w:ins>
      <w:ins w:id="663" w:author="muyaguari@yahoo.com" w:date="2021-05-13T12:53:00Z">
        <w:del w:id="664" w:author="Tri Le" w:date="2021-07-12T17:35:00Z">
          <w:r w:rsidR="005B1A91" w:rsidDel="00FD5627">
            <w:rPr>
              <w:rFonts w:ascii="Cambria" w:hAnsi="Cambria"/>
            </w:rPr>
            <w:delText>(limit of</w:delText>
          </w:r>
        </w:del>
      </w:ins>
      <w:ins w:id="665" w:author="muyaguari@yahoo.com" w:date="2021-05-13T12:54:00Z">
        <w:del w:id="666" w:author="Tri Le" w:date="2021-07-12T17:35:00Z">
          <w:r w:rsidR="005B1A91" w:rsidDel="00FD5627">
            <w:rPr>
              <w:rFonts w:ascii="Cambria" w:hAnsi="Cambria"/>
            </w:rPr>
            <w:delText xml:space="preserve"> detection </w:delText>
          </w:r>
        </w:del>
      </w:ins>
      <w:commentRangeEnd w:id="637"/>
      <w:ins w:id="667" w:author="muyaguari@yahoo.com" w:date="2021-05-13T16:32:00Z">
        <w:del w:id="668" w:author="Tri Le" w:date="2021-07-12T17:35:00Z">
          <w:r w:rsidR="00910A31" w:rsidDel="00FD5627">
            <w:rPr>
              <w:rStyle w:val="CommentReference"/>
            </w:rPr>
            <w:commentReference w:id="637"/>
          </w:r>
        </w:del>
      </w:ins>
      <w:ins w:id="669" w:author="muyaguari@yahoo.com" w:date="2021-05-13T12:54:00Z">
        <w:del w:id="670" w:author="Tri Le" w:date="2021-07-12T17:35:00Z">
          <w:r w:rsidR="005B1A91" w:rsidDel="00FD5627">
            <w:rPr>
              <w:rFonts w:ascii="Cambria" w:hAnsi="Cambria"/>
            </w:rPr>
            <w:delText xml:space="preserve">of </w:delText>
          </w:r>
          <w:r w:rsidR="005B1A91" w:rsidRPr="005B1A91" w:rsidDel="00FD5627">
            <w:rPr>
              <w:rFonts w:ascii="Cambria" w:hAnsi="Cambria"/>
            </w:rPr>
            <w:delText>Qubi</w:delText>
          </w:r>
        </w:del>
      </w:ins>
      <w:ins w:id="671" w:author="muyaguari@yahoo.com" w:date="2021-05-13T12:55:00Z">
        <w:del w:id="672" w:author="Tri Le" w:date="2021-07-12T17:35:00Z">
          <w:r w:rsidR="005B1A91" w:rsidDel="00FD5627">
            <w:rPr>
              <w:rFonts w:ascii="Cambria" w:hAnsi="Cambria"/>
            </w:rPr>
            <w:delText>t</w:delText>
          </w:r>
        </w:del>
      </w:ins>
      <w:ins w:id="673" w:author="muyaguari@yahoo.com" w:date="2021-05-13T12:54:00Z">
        <w:del w:id="674" w:author="Tri Le" w:date="2021-07-12T17:35:00Z">
          <w:r w:rsidR="005B1A91" w:rsidRPr="005B1A91" w:rsidDel="00FD5627">
            <w:rPr>
              <w:rFonts w:ascii="Cambria" w:hAnsi="Cambria"/>
            </w:rPr>
            <w:delText xml:space="preserve"> RNA HS Assay Kit</w:delText>
          </w:r>
        </w:del>
      </w:ins>
      <w:ins w:id="675" w:author="muyaguari@yahoo.com" w:date="2021-05-13T12:55:00Z">
        <w:del w:id="676" w:author="Tri Le" w:date="2021-07-12T17:35:00Z">
          <w:r w:rsidR="005B1A91" w:rsidDel="00FD5627">
            <w:rPr>
              <w:rFonts w:ascii="Cambria" w:hAnsi="Cambria"/>
            </w:rPr>
            <w:delText>).</w:delText>
          </w:r>
        </w:del>
      </w:ins>
      <w:moveTo w:id="677" w:author="muyaguari@yahoo.com" w:date="2021-05-13T12:38:00Z">
        <w:del w:id="678" w:author="Tri Le" w:date="2021-07-12T17:35:00Z">
          <w:r w:rsidR="00A03B24" w:rsidRPr="00095CFB" w:rsidDel="00FD5627">
            <w:rPr>
              <w:rFonts w:ascii="Cambria" w:hAnsi="Cambria"/>
            </w:rPr>
            <w:delText>:</w:delText>
          </w:r>
        </w:del>
      </w:moveTo>
      <w:moveToRangeEnd w:id="614"/>
    </w:p>
    <w:p w14:paraId="183E7EFE" w14:textId="10987B1E" w:rsidR="00506131" w:rsidDel="00892D62" w:rsidRDefault="00506131" w:rsidP="00A26807">
      <w:pPr>
        <w:pStyle w:val="BasicParagraph"/>
        <w:spacing w:line="480" w:lineRule="auto"/>
        <w:jc w:val="both"/>
        <w:rPr>
          <w:del w:id="679" w:author="Tri Le" w:date="2021-07-12T18:15:00Z"/>
          <w:rFonts w:ascii="Cambria" w:hAnsi="Cambria"/>
        </w:rPr>
      </w:pPr>
    </w:p>
    <w:p w14:paraId="4BEE4E92" w14:textId="4DD0C88A" w:rsidR="00CA6469" w:rsidRPr="00A03B24" w:rsidDel="00892D62" w:rsidRDefault="00CA6469" w:rsidP="00A26807">
      <w:pPr>
        <w:spacing w:line="480" w:lineRule="auto"/>
        <w:jc w:val="both"/>
        <w:rPr>
          <w:del w:id="680" w:author="Tri Le" w:date="2021-07-12T18:15:00Z"/>
          <w:rFonts w:ascii="Cambria" w:hAnsi="Cambria"/>
          <w:strike/>
          <w:rPrChange w:id="681" w:author="muyaguari@yahoo.com" w:date="2021-05-13T12:39:00Z">
            <w:rPr>
              <w:del w:id="682" w:author="Tri Le" w:date="2021-07-12T18:15:00Z"/>
              <w:rFonts w:ascii="Cambria" w:hAnsi="Cambria"/>
            </w:rPr>
          </w:rPrChange>
        </w:rPr>
      </w:pPr>
      <w:del w:id="683" w:author="Tri Le" w:date="2021-07-12T18:15:00Z">
        <w:r w:rsidRPr="00A03B24" w:rsidDel="00892D62">
          <w:rPr>
            <w:rFonts w:ascii="Cambria" w:hAnsi="Cambria"/>
            <w:strike/>
            <w:rPrChange w:id="684" w:author="muyaguari@yahoo.com" w:date="2021-05-13T12:39:00Z">
              <w:rPr>
                <w:rFonts w:ascii="Cambria" w:hAnsi="Cambria"/>
              </w:rPr>
            </w:rPrChange>
          </w:rPr>
          <w:delText xml:space="preserve">The following equation was used to calculate the </w:delText>
        </w:r>
        <w:r w:rsidRPr="00A03B24" w:rsidDel="00892D62">
          <w:rPr>
            <w:rFonts w:ascii="Cambria" w:hAnsi="Cambria"/>
            <w:b/>
            <w:strike/>
            <w:rPrChange w:id="685" w:author="muyaguari@yahoo.com" w:date="2021-05-13T12:39:00Z">
              <w:rPr>
                <w:rFonts w:ascii="Cambria" w:hAnsi="Cambria"/>
                <w:b/>
              </w:rPr>
            </w:rPrChange>
          </w:rPr>
          <w:delText>number of gene copies</w:delText>
        </w:r>
        <w:r w:rsidRPr="00A03B24" w:rsidDel="00892D62">
          <w:rPr>
            <w:rFonts w:ascii="Cambria" w:hAnsi="Cambria"/>
            <w:strike/>
            <w:rPrChange w:id="686" w:author="muyaguari@yahoo.com" w:date="2021-05-13T12:39:00Z">
              <w:rPr>
                <w:rFonts w:ascii="Cambria" w:hAnsi="Cambria"/>
              </w:rPr>
            </w:rPrChange>
          </w:rPr>
          <w:delText xml:space="preserve"> </w:delText>
        </w:r>
      </w:del>
      <w:moveFromRangeStart w:id="687" w:author="muyaguari@yahoo.com" w:date="2021-05-13T12:38:00Z" w:name="move71801943"/>
      <w:moveFrom w:id="688" w:author="muyaguari@yahoo.com" w:date="2021-05-13T12:38:00Z">
        <w:del w:id="689" w:author="Tri Le" w:date="2021-07-12T18:15:00Z">
          <w:r w:rsidRPr="00A03B24" w:rsidDel="00892D62">
            <w:rPr>
              <w:rFonts w:ascii="Cambria" w:hAnsi="Cambria"/>
              <w:strike/>
              <w:rPrChange w:id="690" w:author="muyaguari@yahoo.com" w:date="2021-05-13T12:39:00Z">
                <w:rPr>
                  <w:rFonts w:ascii="Cambria" w:hAnsi="Cambria"/>
                </w:rPr>
              </w:rPrChange>
            </w:rPr>
            <w:delText>(</w:delText>
          </w:r>
          <w:r w:rsidRPr="00A03B24" w:rsidDel="00892D62">
            <w:rPr>
              <w:strike/>
              <w:rPrChange w:id="691" w:author="muyaguari@yahoo.com" w:date="2021-05-13T12:39:00Z">
                <w:rPr/>
              </w:rPrChange>
            </w:rPr>
            <w:delText>Ritalahti et al. 2006)</w:delText>
          </w:r>
          <w:r w:rsidRPr="00A03B24" w:rsidDel="00892D62">
            <w:rPr>
              <w:rFonts w:ascii="Cambria" w:hAnsi="Cambria"/>
              <w:strike/>
              <w:rPrChange w:id="692" w:author="muyaguari@yahoo.com" w:date="2021-05-13T12:39:00Z">
                <w:rPr>
                  <w:rFonts w:ascii="Cambria" w:hAnsi="Cambria"/>
                </w:rPr>
              </w:rPrChange>
            </w:rPr>
            <w:delText xml:space="preserve">: </w:delText>
          </w:r>
        </w:del>
      </w:moveFrom>
      <w:moveFromRangeEnd w:id="687"/>
    </w:p>
    <w:p w14:paraId="104919F3" w14:textId="7258502E" w:rsidR="00CA6469" w:rsidRPr="00A03B24" w:rsidDel="00892D62" w:rsidRDefault="00CA6469" w:rsidP="00A26807">
      <w:pPr>
        <w:spacing w:line="480" w:lineRule="auto"/>
        <w:jc w:val="both"/>
        <w:rPr>
          <w:del w:id="693" w:author="Tri Le" w:date="2021-07-12T18:15:00Z"/>
          <w:rFonts w:ascii="Cambria" w:hAnsi="Cambria"/>
          <w:strike/>
          <w:rPrChange w:id="694" w:author="muyaguari@yahoo.com" w:date="2021-05-13T12:39:00Z">
            <w:rPr>
              <w:del w:id="695" w:author="Tri Le" w:date="2021-07-12T18:15:00Z"/>
              <w:rFonts w:ascii="Cambria" w:hAnsi="Cambria"/>
            </w:rPr>
          </w:rPrChange>
        </w:rPr>
      </w:pPr>
      <m:oMathPara>
        <m:oMathParaPr>
          <m:jc m:val="left"/>
        </m:oMathParaPr>
        <m:oMath>
          <m:r>
            <w:del w:id="696" w:author="Tri Le" w:date="2021-07-12T18:15:00Z">
              <w:rPr>
                <w:rFonts w:ascii="Cambria Math" w:hAnsi="Cambria Math"/>
                <w:strike/>
                <w:rPrChange w:id="697" w:author="muyaguari@yahoo.com" w:date="2021-05-13T12:39:00Z">
                  <w:rPr>
                    <w:rFonts w:ascii="Cambria Math" w:hAnsi="Cambria Math"/>
                  </w:rPr>
                </w:rPrChange>
              </w:rPr>
              <m:t>gene copies=× ×</m:t>
            </w:del>
          </m:r>
        </m:oMath>
      </m:oMathPara>
    </w:p>
    <w:p w14:paraId="2D8BA9B9" w14:textId="4108E627" w:rsidR="003C2719" w:rsidRPr="00A03B24" w:rsidDel="00892D62" w:rsidRDefault="003C2719" w:rsidP="00A26807">
      <w:pPr>
        <w:spacing w:line="480" w:lineRule="auto"/>
        <w:jc w:val="both"/>
        <w:rPr>
          <w:del w:id="698" w:author="Tri Le" w:date="2021-07-12T18:15:00Z"/>
          <w:rFonts w:ascii="Cambria" w:hAnsi="Cambria"/>
          <w:strike/>
          <w:rPrChange w:id="699" w:author="muyaguari@yahoo.com" w:date="2021-05-13T12:39:00Z">
            <w:rPr>
              <w:del w:id="700" w:author="Tri Le" w:date="2021-07-12T18:15:00Z"/>
              <w:rFonts w:ascii="Cambria" w:hAnsi="Cambria"/>
            </w:rPr>
          </w:rPrChange>
        </w:rPr>
      </w:pPr>
    </w:p>
    <w:p w14:paraId="61FAEC0E" w14:textId="0D72404F" w:rsidR="003C2719" w:rsidRPr="00A03B24" w:rsidDel="00892D62" w:rsidRDefault="003C2719" w:rsidP="00CA6469">
      <w:pPr>
        <w:spacing w:line="480" w:lineRule="auto"/>
        <w:rPr>
          <w:del w:id="701" w:author="Tri Le" w:date="2021-07-12T18:15:00Z"/>
          <w:rFonts w:ascii="Cambria" w:hAnsi="Cambria"/>
          <w:strike/>
          <w:rPrChange w:id="702" w:author="muyaguari@yahoo.com" w:date="2021-05-13T12:39:00Z">
            <w:rPr>
              <w:del w:id="703" w:author="Tri Le" w:date="2021-07-12T18:15:00Z"/>
              <w:rFonts w:ascii="Cambria" w:hAnsi="Cambria"/>
            </w:rPr>
          </w:rPrChange>
        </w:rPr>
      </w:pPr>
    </w:p>
    <w:p w14:paraId="5F7529C3" w14:textId="18A63944" w:rsidR="00CA6469" w:rsidRPr="00A03B24" w:rsidDel="00892D62" w:rsidRDefault="00CA6469" w:rsidP="00A26807">
      <w:pPr>
        <w:spacing w:line="480" w:lineRule="auto"/>
        <w:jc w:val="both"/>
        <w:rPr>
          <w:del w:id="704" w:author="Tri Le" w:date="2021-07-12T18:15:00Z"/>
          <w:rFonts w:ascii="Cambria" w:hAnsi="Cambria"/>
          <w:strike/>
          <w:rPrChange w:id="705" w:author="muyaguari@yahoo.com" w:date="2021-05-13T12:39:00Z">
            <w:rPr>
              <w:del w:id="706" w:author="Tri Le" w:date="2021-07-12T18:15:00Z"/>
              <w:rFonts w:ascii="Cambria" w:hAnsi="Cambria"/>
            </w:rPr>
          </w:rPrChange>
        </w:rPr>
      </w:pPr>
      <w:del w:id="707" w:author="Tri Le" w:date="2021-07-12T18:15:00Z">
        <w:r w:rsidRPr="00A03B24" w:rsidDel="00892D62">
          <w:rPr>
            <w:rFonts w:ascii="Cambria" w:hAnsi="Cambria"/>
            <w:strike/>
            <w:rPrChange w:id="708" w:author="muyaguari@yahoo.com" w:date="2021-05-13T12:39:00Z">
              <w:rPr>
                <w:rFonts w:ascii="Cambria" w:hAnsi="Cambria"/>
              </w:rPr>
            </w:rPrChange>
          </w:rPr>
          <w:delText xml:space="preserve">The following equation was used to calculate the </w:delText>
        </w:r>
        <w:r w:rsidRPr="00A03B24" w:rsidDel="00892D62">
          <w:rPr>
            <w:rFonts w:ascii="Cambria" w:hAnsi="Cambria"/>
            <w:b/>
            <w:strike/>
            <w:rPrChange w:id="709" w:author="muyaguari@yahoo.com" w:date="2021-05-13T12:39:00Z">
              <w:rPr>
                <w:rFonts w:ascii="Cambria" w:hAnsi="Cambria"/>
                <w:b/>
              </w:rPr>
            </w:rPrChange>
          </w:rPr>
          <w:delText>gene copies per ml</w:delText>
        </w:r>
        <w:r w:rsidRPr="00A03B24" w:rsidDel="00892D62">
          <w:rPr>
            <w:rFonts w:ascii="Cambria" w:hAnsi="Cambria"/>
            <w:strike/>
            <w:rPrChange w:id="710" w:author="muyaguari@yahoo.com" w:date="2021-05-13T12:39:00Z">
              <w:rPr>
                <w:rFonts w:ascii="Cambria" w:hAnsi="Cambria"/>
              </w:rPr>
            </w:rPrChange>
          </w:rPr>
          <w:delText xml:space="preserve"> of sample (</w:delText>
        </w:r>
        <w:r w:rsidRPr="00A03B24" w:rsidDel="00892D62">
          <w:rPr>
            <w:strike/>
            <w:rPrChange w:id="711" w:author="muyaguari@yahoo.com" w:date="2021-05-13T12:39:00Z">
              <w:rPr/>
            </w:rPrChange>
          </w:rPr>
          <w:delText>Ritalahti et al. 2006)</w:delText>
        </w:r>
        <w:r w:rsidRPr="00A03B24" w:rsidDel="00892D62">
          <w:rPr>
            <w:rFonts w:ascii="Cambria" w:hAnsi="Cambria"/>
            <w:strike/>
            <w:rPrChange w:id="712" w:author="muyaguari@yahoo.com" w:date="2021-05-13T12:39:00Z">
              <w:rPr>
                <w:rFonts w:ascii="Cambria" w:hAnsi="Cambria"/>
              </w:rPr>
            </w:rPrChange>
          </w:rPr>
          <w:delText xml:space="preserve">: </w:delText>
        </w:r>
      </w:del>
    </w:p>
    <w:p w14:paraId="2CCFF74E" w14:textId="5B72C255" w:rsidR="00CA6469" w:rsidDel="00892D62" w:rsidRDefault="00CA6469" w:rsidP="00A26807">
      <w:pPr>
        <w:spacing w:line="480" w:lineRule="auto"/>
        <w:jc w:val="both"/>
        <w:rPr>
          <w:del w:id="713" w:author="Tri Le" w:date="2021-07-12T18:15:00Z"/>
          <w:rFonts w:ascii="Cambria" w:hAnsi="Cambria"/>
          <w:b/>
          <w:bCs/>
        </w:rPr>
      </w:pPr>
      <m:oMathPara>
        <m:oMath>
          <m:r>
            <w:del w:id="714" w:author="Tri Le" w:date="2021-07-12T18:15:00Z">
              <w:rPr>
                <w:rFonts w:ascii="Cambria Math" w:hAnsi="Cambria Math"/>
                <w:strike/>
                <w:rPrChange w:id="715" w:author="muyaguari@yahoo.com" w:date="2021-05-13T12:39:00Z">
                  <w:rPr>
                    <w:rFonts w:ascii="Cambria Math" w:hAnsi="Cambria Math"/>
                  </w:rPr>
                </w:rPrChange>
              </w:rPr>
              <m:t>gene copies per ml of sample=</m:t>
            </w:del>
          </m:r>
        </m:oMath>
      </m:oMathPara>
    </w:p>
    <w:p w14:paraId="30C45ECE" w14:textId="77777777" w:rsidR="00A0329E" w:rsidRDefault="00A0329E" w:rsidP="00A26807">
      <w:pPr>
        <w:spacing w:line="480" w:lineRule="auto"/>
        <w:jc w:val="both"/>
        <w:rPr>
          <w:ins w:id="716" w:author="Tri Le" w:date="2021-07-12T18:59:00Z"/>
          <w:rFonts w:ascii="Cambria" w:hAnsi="Cambria"/>
          <w:strike/>
        </w:rPr>
      </w:pPr>
    </w:p>
    <w:p w14:paraId="414F4088" w14:textId="40484D25" w:rsidR="00CA6469" w:rsidRPr="00910A31" w:rsidDel="00A03B24" w:rsidRDefault="00910A31" w:rsidP="00A26807">
      <w:pPr>
        <w:spacing w:line="480" w:lineRule="auto"/>
        <w:jc w:val="both"/>
        <w:rPr>
          <w:del w:id="717" w:author="muyaguari@yahoo.com" w:date="2021-05-13T12:39:00Z"/>
          <w:rFonts w:ascii="Cambria" w:hAnsi="Cambria"/>
          <w:b/>
          <w:bCs/>
          <w:rPrChange w:id="718" w:author="muyaguari@yahoo.com" w:date="2021-05-13T16:41:00Z">
            <w:rPr>
              <w:del w:id="719" w:author="muyaguari@yahoo.com" w:date="2021-05-13T12:39:00Z"/>
              <w:rFonts w:ascii="Cambria" w:hAnsi="Cambria"/>
            </w:rPr>
          </w:rPrChange>
        </w:rPr>
      </w:pPr>
      <w:ins w:id="720" w:author="muyaguari@yahoo.com" w:date="2021-05-13T16:41:00Z">
        <w:r w:rsidRPr="00910A31">
          <w:rPr>
            <w:rFonts w:ascii="Cambria" w:hAnsi="Cambria"/>
            <w:b/>
            <w:bCs/>
            <w:rPrChange w:id="721" w:author="muyaguari@yahoo.com" w:date="2021-05-13T16:41:00Z">
              <w:rPr>
                <w:rFonts w:ascii="Cambria" w:hAnsi="Cambria"/>
              </w:rPr>
            </w:rPrChange>
          </w:rPr>
          <w:lastRenderedPageBreak/>
          <w:t xml:space="preserve">qPCR </w:t>
        </w:r>
      </w:ins>
      <w:ins w:id="722" w:author="Tri Le" w:date="2021-07-08T15:53:00Z">
        <w:r w:rsidR="004D27FA">
          <w:rPr>
            <w:rFonts w:ascii="Cambria" w:hAnsi="Cambria"/>
            <w:b/>
            <w:bCs/>
          </w:rPr>
          <w:t>P</w:t>
        </w:r>
      </w:ins>
      <w:ins w:id="723" w:author="muyaguari@yahoo.com" w:date="2021-05-13T16:41:00Z">
        <w:del w:id="724" w:author="Tri Le" w:date="2021-07-08T15:53:00Z">
          <w:r w:rsidRPr="00910A31" w:rsidDel="004D27FA">
            <w:rPr>
              <w:rFonts w:ascii="Cambria" w:hAnsi="Cambria"/>
              <w:b/>
              <w:bCs/>
              <w:rPrChange w:id="725" w:author="muyaguari@yahoo.com" w:date="2021-05-13T16:41:00Z">
                <w:rPr>
                  <w:rFonts w:ascii="Cambria" w:hAnsi="Cambria"/>
                </w:rPr>
              </w:rPrChange>
            </w:rPr>
            <w:delText>p</w:delText>
          </w:r>
        </w:del>
        <w:r w:rsidRPr="00910A31">
          <w:rPr>
            <w:rFonts w:ascii="Cambria" w:hAnsi="Cambria"/>
            <w:b/>
            <w:bCs/>
            <w:rPrChange w:id="726" w:author="muyaguari@yahoo.com" w:date="2021-05-13T16:41:00Z">
              <w:rPr>
                <w:rFonts w:ascii="Cambria" w:hAnsi="Cambria"/>
              </w:rPr>
            </w:rPrChange>
          </w:rPr>
          <w:t>rimers</w:t>
        </w:r>
        <w:r>
          <w:rPr>
            <w:rFonts w:ascii="Cambria" w:hAnsi="Cambria"/>
            <w:b/>
            <w:bCs/>
          </w:rPr>
          <w:t xml:space="preserve">, </w:t>
        </w:r>
      </w:ins>
      <w:ins w:id="727" w:author="Tri Le" w:date="2021-07-08T15:53:00Z">
        <w:r w:rsidR="004D27FA">
          <w:rPr>
            <w:rFonts w:ascii="Cambria" w:hAnsi="Cambria"/>
            <w:b/>
            <w:bCs/>
          </w:rPr>
          <w:t>P</w:t>
        </w:r>
      </w:ins>
      <w:ins w:id="728" w:author="muyaguari@yahoo.com" w:date="2021-05-13T16:41:00Z">
        <w:del w:id="729" w:author="Tri Le" w:date="2021-07-08T15:53:00Z">
          <w:r w:rsidDel="004D27FA">
            <w:rPr>
              <w:rFonts w:ascii="Cambria" w:hAnsi="Cambria"/>
              <w:b/>
              <w:bCs/>
            </w:rPr>
            <w:delText>p</w:delText>
          </w:r>
        </w:del>
        <w:r>
          <w:rPr>
            <w:rFonts w:ascii="Cambria" w:hAnsi="Cambria"/>
            <w:b/>
            <w:bCs/>
          </w:rPr>
          <w:t>robes</w:t>
        </w:r>
      </w:ins>
      <w:ins w:id="730" w:author="Tri Le" w:date="2021-07-08T15:53:00Z">
        <w:r w:rsidR="004D27FA">
          <w:rPr>
            <w:rFonts w:ascii="Cambria" w:hAnsi="Cambria"/>
            <w:b/>
            <w:bCs/>
          </w:rPr>
          <w:t xml:space="preserve">, </w:t>
        </w:r>
      </w:ins>
      <w:ins w:id="731" w:author="muyaguari@yahoo.com" w:date="2021-05-13T16:41:00Z">
        <w:del w:id="732" w:author="Tri Le" w:date="2021-07-08T15:53:00Z">
          <w:r w:rsidRPr="00910A31" w:rsidDel="004D27FA">
            <w:rPr>
              <w:rFonts w:ascii="Cambria" w:hAnsi="Cambria"/>
              <w:b/>
              <w:bCs/>
              <w:rPrChange w:id="733" w:author="muyaguari@yahoo.com" w:date="2021-05-13T16:41:00Z">
                <w:rPr>
                  <w:rFonts w:ascii="Cambria" w:hAnsi="Cambria"/>
                </w:rPr>
              </w:rPrChange>
            </w:rPr>
            <w:delText xml:space="preserve"> </w:delText>
          </w:r>
        </w:del>
        <w:r w:rsidRPr="00910A31">
          <w:rPr>
            <w:rFonts w:ascii="Cambria" w:hAnsi="Cambria"/>
            <w:b/>
            <w:bCs/>
            <w:rPrChange w:id="734" w:author="muyaguari@yahoo.com" w:date="2021-05-13T16:41:00Z">
              <w:rPr>
                <w:rFonts w:ascii="Cambria" w:hAnsi="Cambria"/>
              </w:rPr>
            </w:rPrChange>
          </w:rPr>
          <w:t xml:space="preserve">and </w:t>
        </w:r>
      </w:ins>
      <w:del w:id="735" w:author="muyaguari@yahoo.com" w:date="2021-05-13T12:39:00Z">
        <w:r w:rsidR="00CA6469" w:rsidRPr="00910A31" w:rsidDel="00A03B24">
          <w:rPr>
            <w:rFonts w:ascii="Cambria" w:hAnsi="Cambria"/>
            <w:b/>
            <w:bCs/>
            <w:rPrChange w:id="736" w:author="muyaguari@yahoo.com" w:date="2021-05-13T16:41:00Z">
              <w:rPr>
                <w:rFonts w:ascii="Cambria" w:hAnsi="Cambria"/>
              </w:rPr>
            </w:rPrChange>
          </w:rPr>
          <w:delText xml:space="preserve">When calculating for gene copies per ml sample, the final volume </w:delText>
        </w:r>
        <w:r w:rsidR="00881728" w:rsidRPr="00910A31" w:rsidDel="00A03B24">
          <w:rPr>
            <w:rFonts w:ascii="Cambria" w:hAnsi="Cambria"/>
            <w:b/>
            <w:bCs/>
            <w:rPrChange w:id="737" w:author="muyaguari@yahoo.com" w:date="2021-05-13T16:41:00Z">
              <w:rPr>
                <w:rFonts w:ascii="Cambria" w:hAnsi="Cambria"/>
              </w:rPr>
            </w:rPrChange>
          </w:rPr>
          <w:delText>recovered</w:delText>
        </w:r>
        <w:r w:rsidR="00CA6469" w:rsidRPr="00910A31" w:rsidDel="00A03B24">
          <w:rPr>
            <w:rFonts w:ascii="Cambria" w:hAnsi="Cambria"/>
            <w:b/>
            <w:bCs/>
            <w:rPrChange w:id="738" w:author="muyaguari@yahoo.com" w:date="2021-05-13T16:41:00Z">
              <w:rPr>
                <w:rFonts w:ascii="Cambria" w:hAnsi="Cambria"/>
              </w:rPr>
            </w:rPrChange>
          </w:rPr>
          <w:delText xml:space="preserve"> after filtering 140</w:delText>
        </w:r>
        <w:r w:rsidR="00EE0D9A" w:rsidRPr="00910A31" w:rsidDel="00A03B24">
          <w:rPr>
            <w:rFonts w:ascii="Cambria" w:hAnsi="Cambria"/>
            <w:b/>
            <w:bCs/>
            <w:rPrChange w:id="739" w:author="muyaguari@yahoo.com" w:date="2021-05-13T16:41:00Z">
              <w:rPr>
                <w:rFonts w:ascii="Cambria" w:hAnsi="Cambria"/>
              </w:rPr>
            </w:rPrChange>
          </w:rPr>
          <w:delText xml:space="preserve"> </w:delText>
        </w:r>
        <w:r w:rsidR="00CA6469" w:rsidRPr="00910A31" w:rsidDel="00A03B24">
          <w:rPr>
            <w:rFonts w:ascii="Cambria" w:hAnsi="Cambria"/>
            <w:b/>
            <w:bCs/>
            <w:rPrChange w:id="740" w:author="muyaguari@yahoo.com" w:date="2021-05-13T16:41:00Z">
              <w:rPr>
                <w:rFonts w:ascii="Cambria" w:hAnsi="Cambria"/>
              </w:rPr>
            </w:rPrChange>
          </w:rPr>
          <w:delText xml:space="preserve">mL of wastewater sample was used in the formula. </w:delText>
        </w:r>
        <w:r w:rsidR="00881728" w:rsidRPr="00910A31" w:rsidDel="00A03B24">
          <w:rPr>
            <w:rFonts w:ascii="Cambria" w:hAnsi="Cambria"/>
            <w:b/>
            <w:bCs/>
            <w:rPrChange w:id="741" w:author="muyaguari@yahoo.com" w:date="2021-05-13T16:41:00Z">
              <w:rPr>
                <w:rFonts w:ascii="Cambria" w:hAnsi="Cambria"/>
              </w:rPr>
            </w:rPrChange>
          </w:rPr>
          <w:delText>For</w:delText>
        </w:r>
        <w:r w:rsidR="00CA6469" w:rsidRPr="00910A31" w:rsidDel="00A03B24">
          <w:rPr>
            <w:rFonts w:ascii="Cambria" w:hAnsi="Cambria"/>
            <w:b/>
            <w:bCs/>
            <w:rPrChange w:id="742" w:author="muyaguari@yahoo.com" w:date="2021-05-13T16:41:00Z">
              <w:rPr>
                <w:rFonts w:ascii="Cambria" w:hAnsi="Cambria"/>
              </w:rPr>
            </w:rPrChange>
          </w:rPr>
          <w:delText xml:space="preserve"> the sludge cake samples, the mass of sludge cake collected in grams was used</w:delText>
        </w:r>
        <w:r w:rsidR="00FB258C" w:rsidRPr="00910A31" w:rsidDel="00A03B24">
          <w:rPr>
            <w:rFonts w:ascii="Cambria" w:hAnsi="Cambria"/>
            <w:b/>
            <w:bCs/>
            <w:rPrChange w:id="743" w:author="muyaguari@yahoo.com" w:date="2021-05-13T16:41:00Z">
              <w:rPr>
                <w:rFonts w:ascii="Cambria" w:hAnsi="Cambria"/>
              </w:rPr>
            </w:rPrChange>
          </w:rPr>
          <w:delText xml:space="preserve"> in the formula</w:delText>
        </w:r>
        <w:r w:rsidR="00CA6469" w:rsidRPr="00910A31" w:rsidDel="00A03B24">
          <w:rPr>
            <w:rFonts w:ascii="Cambria" w:hAnsi="Cambria"/>
            <w:b/>
            <w:bCs/>
            <w:rPrChange w:id="744" w:author="muyaguari@yahoo.com" w:date="2021-05-13T16:41:00Z">
              <w:rPr>
                <w:rFonts w:ascii="Cambria" w:hAnsi="Cambria"/>
              </w:rPr>
            </w:rPrChange>
          </w:rPr>
          <w:delText xml:space="preserve">.  </w:delText>
        </w:r>
      </w:del>
    </w:p>
    <w:p w14:paraId="186B690A" w14:textId="033EB0A6" w:rsidR="00CA6469" w:rsidRPr="005224B8" w:rsidRDefault="00CA6469" w:rsidP="00A26807">
      <w:pPr>
        <w:spacing w:line="480" w:lineRule="auto"/>
        <w:jc w:val="both"/>
        <w:rPr>
          <w:rFonts w:ascii="Cambria" w:hAnsi="Cambria"/>
          <w:b/>
          <w:bCs/>
        </w:rPr>
      </w:pPr>
      <w:del w:id="745" w:author="muyaguari@yahoo.com" w:date="2021-05-13T16:36:00Z">
        <w:r w:rsidRPr="00DE0B50" w:rsidDel="00910A31">
          <w:rPr>
            <w:rFonts w:ascii="Cambria" w:hAnsi="Cambria"/>
            <w:b/>
            <w:bCs/>
          </w:rPr>
          <w:delText>Candidate</w:delText>
        </w:r>
      </w:del>
      <w:ins w:id="746" w:author="muyaguari@yahoo.com" w:date="2021-05-13T16:36:00Z">
        <w:r w:rsidR="00910A31" w:rsidRPr="00DE0B50">
          <w:rPr>
            <w:rFonts w:ascii="Cambria" w:hAnsi="Cambria"/>
            <w:b/>
            <w:bCs/>
          </w:rPr>
          <w:t>gBlock</w:t>
        </w:r>
      </w:ins>
      <w:ins w:id="747" w:author="muyaguari@yahoo.com" w:date="2021-05-13T17:00:00Z">
        <w:r w:rsidR="00620937">
          <w:rPr>
            <w:rFonts w:ascii="Cambria" w:hAnsi="Cambria"/>
            <w:b/>
            <w:bCs/>
          </w:rPr>
          <w:t>s Gene Fragments</w:t>
        </w:r>
      </w:ins>
      <w:del w:id="748" w:author="muyaguari@yahoo.com" w:date="2021-05-13T17:00:00Z">
        <w:r w:rsidRPr="00910A31" w:rsidDel="00620937">
          <w:rPr>
            <w:rFonts w:ascii="Cambria" w:hAnsi="Cambria"/>
            <w:b/>
            <w:bCs/>
          </w:rPr>
          <w:delText xml:space="preserve"> </w:delText>
        </w:r>
      </w:del>
      <w:del w:id="749" w:author="muyaguari@yahoo.com" w:date="2021-05-13T16:37:00Z">
        <w:r w:rsidRPr="005224B8" w:rsidDel="00910A31">
          <w:rPr>
            <w:rFonts w:ascii="Cambria" w:hAnsi="Cambria"/>
            <w:b/>
            <w:bCs/>
          </w:rPr>
          <w:delText>Primer Set Design</w:delText>
        </w:r>
      </w:del>
    </w:p>
    <w:p w14:paraId="48C2E817" w14:textId="070AB992" w:rsidR="00D8262E" w:rsidRDefault="00910A31" w:rsidP="00A26807">
      <w:pPr>
        <w:spacing w:line="480" w:lineRule="auto"/>
        <w:jc w:val="both"/>
        <w:rPr>
          <w:rFonts w:ascii="Cambria" w:hAnsi="Cambria"/>
        </w:rPr>
      </w:pPr>
      <w:ins w:id="750" w:author="muyaguari@yahoo.com" w:date="2021-05-13T16:42:00Z">
        <w:r>
          <w:rPr>
            <w:rFonts w:ascii="Cambria" w:hAnsi="Cambria"/>
          </w:rPr>
          <w:t xml:space="preserve">Table 1 summarizes the primers and probes </w:t>
        </w:r>
        <w:del w:id="751" w:author="Tri Le" w:date="2021-07-12T18:16:00Z">
          <w:r w:rsidDel="00F06B38">
            <w:rPr>
              <w:rFonts w:ascii="Cambria" w:hAnsi="Cambria"/>
            </w:rPr>
            <w:delText xml:space="preserve">from the literature </w:delText>
          </w:r>
        </w:del>
        <w:r>
          <w:rPr>
            <w:rFonts w:ascii="Cambria" w:hAnsi="Cambria"/>
          </w:rPr>
          <w:t>used in th</w:t>
        </w:r>
      </w:ins>
      <w:ins w:id="752" w:author="muyaguari@yahoo.com" w:date="2021-05-13T16:43:00Z">
        <w:r>
          <w:rPr>
            <w:rFonts w:ascii="Cambria" w:hAnsi="Cambria"/>
          </w:rPr>
          <w:t xml:space="preserve">is study. </w:t>
        </w:r>
      </w:ins>
      <w:ins w:id="753" w:author="muyaguari@yahoo.com" w:date="2021-05-13T16:44:00Z">
        <w:r>
          <w:rPr>
            <w:rFonts w:ascii="Cambria" w:hAnsi="Cambria"/>
          </w:rPr>
          <w:t xml:space="preserve">Forward and reverse primers </w:t>
        </w:r>
      </w:ins>
      <w:ins w:id="754" w:author="muyaguari@yahoo.com" w:date="2021-05-13T16:48:00Z">
        <w:r w:rsidR="00BC677F">
          <w:rPr>
            <w:rFonts w:ascii="Cambria" w:hAnsi="Cambria"/>
          </w:rPr>
          <w:t xml:space="preserve">described in </w:t>
        </w:r>
      </w:ins>
      <w:ins w:id="755" w:author="muyaguari@yahoo.com" w:date="2021-05-13T16:46:00Z">
        <w:r>
          <w:rPr>
            <w:rFonts w:ascii="Cambria" w:hAnsi="Cambria"/>
          </w:rPr>
          <w:t xml:space="preserve">Table 1 </w:t>
        </w:r>
      </w:ins>
      <w:ins w:id="756" w:author="muyaguari@yahoo.com" w:date="2021-05-13T16:44:00Z">
        <w:r>
          <w:rPr>
            <w:rFonts w:ascii="Cambria" w:hAnsi="Cambria"/>
          </w:rPr>
          <w:t xml:space="preserve">were used in </w:t>
        </w:r>
      </w:ins>
      <w:ins w:id="757" w:author="Tri Le" w:date="2021-07-12T18:16:00Z">
        <w:r w:rsidR="00CB335D">
          <w:rPr>
            <w:rFonts w:ascii="Cambria" w:hAnsi="Cambria"/>
          </w:rPr>
          <w:t xml:space="preserve">the </w:t>
        </w:r>
      </w:ins>
      <w:commentRangeStart w:id="758"/>
      <w:commentRangeStart w:id="759"/>
      <w:r w:rsidR="00CA6469" w:rsidRPr="00881728">
        <w:rPr>
          <w:rFonts w:ascii="Cambria" w:hAnsi="Cambria"/>
        </w:rPr>
        <w:t>Primer-BLAST</w:t>
      </w:r>
      <w:r w:rsidR="00CA6469" w:rsidRPr="00095CFB">
        <w:rPr>
          <w:rFonts w:ascii="Cambria" w:hAnsi="Cambria"/>
        </w:rPr>
        <w:t xml:space="preserve"> </w:t>
      </w:r>
      <w:ins w:id="760" w:author="muyaguari@yahoo.com" w:date="2021-05-13T16:35:00Z">
        <w:r>
          <w:rPr>
            <w:rFonts w:ascii="Cambria" w:hAnsi="Cambria"/>
          </w:rPr>
          <w:t xml:space="preserve">tool </w:t>
        </w:r>
      </w:ins>
      <w:commentRangeEnd w:id="758"/>
      <w:ins w:id="761" w:author="muyaguari@yahoo.com" w:date="2021-05-13T16:45:00Z">
        <w:r>
          <w:rPr>
            <w:rStyle w:val="CommentReference"/>
          </w:rPr>
          <w:commentReference w:id="758"/>
        </w:r>
      </w:ins>
      <w:del w:id="762" w:author="muyaguari@yahoo.com" w:date="2021-05-13T16:46:00Z">
        <w:r w:rsidR="00CA6469" w:rsidDel="00910A31">
          <w:rPr>
            <w:rFonts w:ascii="Cambria" w:hAnsi="Cambria"/>
          </w:rPr>
          <w:delText xml:space="preserve">was </w:delText>
        </w:r>
      </w:del>
      <w:ins w:id="763" w:author="muyaguari@yahoo.com" w:date="2021-05-13T16:46:00Z">
        <w:r>
          <w:rPr>
            <w:rFonts w:ascii="Cambria" w:hAnsi="Cambria"/>
          </w:rPr>
          <w:t xml:space="preserve">to </w:t>
        </w:r>
      </w:ins>
      <w:del w:id="764" w:author="muyaguari@yahoo.com" w:date="2021-05-13T16:45:00Z">
        <w:r w:rsidR="00CA6469" w:rsidDel="00910A31">
          <w:rPr>
            <w:rFonts w:ascii="Cambria" w:hAnsi="Cambria"/>
          </w:rPr>
          <w:delText xml:space="preserve">used </w:delText>
        </w:r>
      </w:del>
      <w:ins w:id="765" w:author="muyaguari@yahoo.com" w:date="2021-05-13T16:45:00Z">
        <w:r>
          <w:rPr>
            <w:rFonts w:ascii="Cambria" w:hAnsi="Cambria"/>
          </w:rPr>
          <w:t xml:space="preserve">extract gene target regions. </w:t>
        </w:r>
      </w:ins>
      <w:ins w:id="766" w:author="muyaguari@yahoo.com" w:date="2021-05-13T16:51:00Z">
        <w:r w:rsidR="00BC677F">
          <w:rPr>
            <w:rFonts w:ascii="Cambria" w:hAnsi="Cambria"/>
          </w:rPr>
          <w:t>Extracted regions were then uploaded to</w:t>
        </w:r>
      </w:ins>
      <w:ins w:id="767" w:author="Tri Le" w:date="2021-07-12T20:11:00Z">
        <w:r w:rsidR="00044E3A">
          <w:rPr>
            <w:rFonts w:ascii="Cambria" w:hAnsi="Cambria"/>
          </w:rPr>
          <w:t xml:space="preserve"> the software</w:t>
        </w:r>
      </w:ins>
      <w:ins w:id="768" w:author="muyaguari@yahoo.com" w:date="2021-05-13T16:51:00Z">
        <w:r w:rsidR="00BC677F">
          <w:rPr>
            <w:rFonts w:ascii="Cambria" w:hAnsi="Cambria"/>
          </w:rPr>
          <w:t xml:space="preserve"> </w:t>
        </w:r>
      </w:ins>
      <w:ins w:id="769" w:author="muyaguari@yahoo.com" w:date="2021-05-13T16:46:00Z">
        <w:r>
          <w:rPr>
            <w:rFonts w:ascii="Cambria" w:hAnsi="Cambria"/>
          </w:rPr>
          <w:t xml:space="preserve">Geneious </w:t>
        </w:r>
        <w:del w:id="770" w:author="Tri Le" w:date="2021-07-12T20:11:00Z">
          <w:r w:rsidDel="00044E3A">
            <w:rPr>
              <w:rFonts w:ascii="Cambria" w:hAnsi="Cambria"/>
            </w:rPr>
            <w:delText xml:space="preserve">software </w:delText>
          </w:r>
        </w:del>
      </w:ins>
      <w:ins w:id="771" w:author="muyaguari@yahoo.com" w:date="2021-05-13T16:51:00Z">
        <w:r w:rsidR="00BC677F">
          <w:rPr>
            <w:rFonts w:ascii="Cambria" w:hAnsi="Cambria"/>
          </w:rPr>
          <w:t xml:space="preserve">to verify </w:t>
        </w:r>
      </w:ins>
      <w:ins w:id="772" w:author="muyaguari@yahoo.com" w:date="2021-05-13T16:54:00Z">
        <w:r w:rsidR="00EB41E7">
          <w:rPr>
            <w:rFonts w:ascii="Cambria" w:hAnsi="Cambria"/>
          </w:rPr>
          <w:t xml:space="preserve">oligonucleotide </w:t>
        </w:r>
      </w:ins>
      <w:ins w:id="773" w:author="muyaguari@yahoo.com" w:date="2021-05-13T16:51:00Z">
        <w:r w:rsidR="00BC677F">
          <w:rPr>
            <w:rFonts w:ascii="Cambria" w:hAnsi="Cambria"/>
          </w:rPr>
          <w:t>sequence</w:t>
        </w:r>
      </w:ins>
      <w:ins w:id="774" w:author="muyaguari@yahoo.com" w:date="2021-05-13T16:54:00Z">
        <w:r w:rsidR="00EB41E7">
          <w:rPr>
            <w:rFonts w:ascii="Cambria" w:hAnsi="Cambria"/>
          </w:rPr>
          <w:t>s</w:t>
        </w:r>
      </w:ins>
      <w:ins w:id="775" w:author="muyaguari@yahoo.com" w:date="2021-05-13T16:45:00Z">
        <w:r>
          <w:rPr>
            <w:rFonts w:ascii="Cambria" w:hAnsi="Cambria"/>
          </w:rPr>
          <w:t xml:space="preserve"> </w:t>
        </w:r>
      </w:ins>
      <w:ins w:id="776" w:author="muyaguari@yahoo.com" w:date="2021-05-13T16:52:00Z">
        <w:r w:rsidR="00770EB2">
          <w:rPr>
            <w:rFonts w:ascii="Cambria" w:hAnsi="Cambria"/>
          </w:rPr>
          <w:t>associated to the flanking regions and probe</w:t>
        </w:r>
        <w:del w:id="777" w:author="Tri Le" w:date="2021-07-12T18:17:00Z">
          <w:r w:rsidR="00770EB2" w:rsidDel="002F38E2">
            <w:rPr>
              <w:rFonts w:ascii="Cambria" w:hAnsi="Cambria"/>
            </w:rPr>
            <w:delText xml:space="preserve"> as well</w:delText>
          </w:r>
        </w:del>
        <w:r w:rsidR="00770EB2">
          <w:rPr>
            <w:rFonts w:ascii="Cambria" w:hAnsi="Cambria"/>
          </w:rPr>
          <w:t>.</w:t>
        </w:r>
      </w:ins>
      <w:ins w:id="778" w:author="Tri Le" w:date="2021-07-12T18:17:00Z">
        <w:r w:rsidR="001E5E38">
          <w:rPr>
            <w:rFonts w:ascii="Cambria" w:hAnsi="Cambria"/>
          </w:rPr>
          <w:t xml:space="preserve"> </w:t>
        </w:r>
      </w:ins>
      <w:ins w:id="779" w:author="muyaguari@yahoo.com" w:date="2021-05-13T16:52:00Z">
        <w:del w:id="780" w:author="Tri Le" w:date="2021-07-12T18:16:00Z">
          <w:r w:rsidR="00770EB2" w:rsidDel="00DA3733">
            <w:rPr>
              <w:rFonts w:ascii="Cambria" w:hAnsi="Cambria"/>
            </w:rPr>
            <w:delText xml:space="preserve"> </w:delText>
          </w:r>
        </w:del>
      </w:ins>
      <w:ins w:id="781" w:author="muyaguari@yahoo.com" w:date="2021-05-13T16:45:00Z">
        <w:del w:id="782" w:author="Tri Le" w:date="2021-07-12T18:16:00Z">
          <w:r w:rsidDel="00DA3733">
            <w:rPr>
              <w:rFonts w:ascii="Cambria" w:hAnsi="Cambria"/>
            </w:rPr>
            <w:delText xml:space="preserve"> </w:delText>
          </w:r>
        </w:del>
      </w:ins>
      <w:del w:id="783" w:author="Tri Le" w:date="2021-07-12T18:16:00Z">
        <w:r w:rsidR="00CA6469" w:rsidRPr="00620937" w:rsidDel="00DA3733">
          <w:rPr>
            <w:rFonts w:ascii="Cambria" w:hAnsi="Cambria"/>
            <w:strike/>
            <w:rPrChange w:id="784" w:author="muyaguari@yahoo.com" w:date="2021-05-13T16:55:00Z">
              <w:rPr>
                <w:rFonts w:ascii="Cambria" w:hAnsi="Cambria"/>
              </w:rPr>
            </w:rPrChange>
          </w:rPr>
          <w:delText xml:space="preserve">to design forward and reverse primers to amplify selected genomic regions of Adenovirus, CrAssphage, Pepper Mild Mottle Virus, Sapovirus (Sav1, Sav124, and Sav5), Rotavirus, </w:delText>
        </w:r>
        <w:r w:rsidR="00AB421C" w:rsidRPr="00620937" w:rsidDel="00DA3733">
          <w:rPr>
            <w:rFonts w:ascii="Cambria" w:hAnsi="Cambria"/>
            <w:strike/>
            <w:rPrChange w:id="785" w:author="muyaguari@yahoo.com" w:date="2021-05-13T16:55:00Z">
              <w:rPr>
                <w:rFonts w:ascii="Cambria" w:hAnsi="Cambria"/>
              </w:rPr>
            </w:rPrChange>
          </w:rPr>
          <w:delText xml:space="preserve">Astrovirus, </w:delText>
        </w:r>
        <w:r w:rsidR="00CA6469" w:rsidRPr="00620937" w:rsidDel="00DA3733">
          <w:rPr>
            <w:rFonts w:ascii="Cambria" w:hAnsi="Cambria"/>
            <w:strike/>
            <w:rPrChange w:id="786" w:author="muyaguari@yahoo.com" w:date="2021-05-13T16:55:00Z">
              <w:rPr>
                <w:rFonts w:ascii="Cambria" w:hAnsi="Cambria"/>
              </w:rPr>
            </w:rPrChange>
          </w:rPr>
          <w:delText xml:space="preserve">and Norovirus (GI and GII), and </w:delText>
        </w:r>
        <w:r w:rsidR="00CA6469" w:rsidRPr="00620937" w:rsidDel="00DA3733">
          <w:rPr>
            <w:rFonts w:ascii="Cambria" w:hAnsi="Cambria"/>
            <w:i/>
            <w:strike/>
            <w:rPrChange w:id="787" w:author="muyaguari@yahoo.com" w:date="2021-05-13T16:55:00Z">
              <w:rPr>
                <w:rFonts w:ascii="Cambria" w:hAnsi="Cambria"/>
                <w:i/>
              </w:rPr>
            </w:rPrChange>
          </w:rPr>
          <w:delText>uidA</w:delText>
        </w:r>
        <w:r w:rsidR="00CA6469" w:rsidRPr="00620937" w:rsidDel="00DA3733">
          <w:rPr>
            <w:rFonts w:ascii="Cambria" w:hAnsi="Cambria"/>
            <w:strike/>
            <w:rPrChange w:id="788" w:author="muyaguari@yahoo.com" w:date="2021-05-13T16:55:00Z">
              <w:rPr>
                <w:rFonts w:ascii="Cambria" w:hAnsi="Cambria"/>
              </w:rPr>
            </w:rPrChange>
          </w:rPr>
          <w:delText>.</w:delText>
        </w:r>
        <w:r w:rsidR="00CA6469" w:rsidRPr="00095CFB" w:rsidDel="00DA3733">
          <w:rPr>
            <w:rFonts w:ascii="Cambria" w:hAnsi="Cambria"/>
          </w:rPr>
          <w:delText xml:space="preserve"> </w:delText>
        </w:r>
        <w:commentRangeEnd w:id="759"/>
        <w:r w:rsidDel="00DA3733">
          <w:rPr>
            <w:rStyle w:val="CommentReference"/>
          </w:rPr>
          <w:commentReference w:id="759"/>
        </w:r>
      </w:del>
      <w:r w:rsidR="00CA6469" w:rsidRPr="00095CFB">
        <w:rPr>
          <w:rFonts w:ascii="Cambria" w:hAnsi="Cambria"/>
        </w:rPr>
        <w:t>The</w:t>
      </w:r>
      <w:ins w:id="789" w:author="muyaguari@yahoo.com" w:date="2021-05-13T16:53:00Z">
        <w:del w:id="790" w:author="Tri Le" w:date="2021-07-12T18:17:00Z">
          <w:r w:rsidR="00770EB2" w:rsidDel="009C0112">
            <w:rPr>
              <w:rFonts w:ascii="Cambria" w:hAnsi="Cambria"/>
            </w:rPr>
            <w:delText>se</w:delText>
          </w:r>
        </w:del>
        <w:r w:rsidR="00770EB2">
          <w:rPr>
            <w:rFonts w:ascii="Cambria" w:hAnsi="Cambria"/>
          </w:rPr>
          <w:t xml:space="preserve"> generated</w:t>
        </w:r>
      </w:ins>
      <w:r w:rsidR="00CA6469" w:rsidRPr="00095CFB">
        <w:rPr>
          <w:rFonts w:ascii="Cambria" w:hAnsi="Cambria"/>
        </w:rPr>
        <w:t xml:space="preserve"> </w:t>
      </w:r>
      <w:del w:id="791" w:author="muyaguari@yahoo.com" w:date="2021-05-13T16:52:00Z">
        <w:r w:rsidR="00CA6469" w:rsidRPr="00095CFB" w:rsidDel="00770EB2">
          <w:rPr>
            <w:rFonts w:ascii="Cambria" w:hAnsi="Cambria"/>
          </w:rPr>
          <w:delText xml:space="preserve">generated </w:delText>
        </w:r>
      </w:del>
      <w:r w:rsidR="00CA6469" w:rsidRPr="00095CFB">
        <w:rPr>
          <w:rFonts w:ascii="Cambria" w:hAnsi="Cambria"/>
        </w:rPr>
        <w:t>sequence</w:t>
      </w:r>
      <w:r w:rsidR="00CA6469">
        <w:rPr>
          <w:rFonts w:ascii="Cambria" w:hAnsi="Cambria"/>
        </w:rPr>
        <w:t>s were</w:t>
      </w:r>
      <w:r w:rsidR="00CA6469" w:rsidRPr="00095CFB">
        <w:rPr>
          <w:rFonts w:ascii="Cambria" w:hAnsi="Cambria"/>
        </w:rPr>
        <w:t xml:space="preserve"> sent to I</w:t>
      </w:r>
      <w:r w:rsidR="00CA6469">
        <w:rPr>
          <w:rFonts w:ascii="Cambria" w:hAnsi="Cambria"/>
        </w:rPr>
        <w:t xml:space="preserve">ntegrated </w:t>
      </w:r>
      <w:r w:rsidR="00CA6469" w:rsidRPr="00095CFB">
        <w:rPr>
          <w:rFonts w:ascii="Cambria" w:hAnsi="Cambria"/>
        </w:rPr>
        <w:t>D</w:t>
      </w:r>
      <w:r w:rsidR="00CA6469">
        <w:rPr>
          <w:rFonts w:ascii="Cambria" w:hAnsi="Cambria"/>
        </w:rPr>
        <w:t xml:space="preserve">NA </w:t>
      </w:r>
      <w:r w:rsidR="00CA6469" w:rsidRPr="00095CFB">
        <w:rPr>
          <w:rFonts w:ascii="Cambria" w:hAnsi="Cambria"/>
        </w:rPr>
        <w:t>T</w:t>
      </w:r>
      <w:r w:rsidR="00CA6469">
        <w:rPr>
          <w:rFonts w:ascii="Cambria" w:hAnsi="Cambria"/>
        </w:rPr>
        <w:t>echnologies (IDT</w:t>
      </w:r>
      <w:ins w:id="792" w:author="muyaguari@yahoo.com" w:date="2021-05-13T17:01:00Z">
        <w:r w:rsidR="00620937">
          <w:rPr>
            <w:rFonts w:ascii="Cambria" w:hAnsi="Cambria"/>
          </w:rPr>
          <w:t xml:space="preserve">, Inc., </w:t>
        </w:r>
        <w:r w:rsidR="00620937" w:rsidRPr="00620937">
          <w:rPr>
            <w:rFonts w:ascii="Cambria" w:hAnsi="Cambria"/>
          </w:rPr>
          <w:t>Coralville, Iowa</w:t>
        </w:r>
      </w:ins>
      <w:r w:rsidR="00CA6469">
        <w:rPr>
          <w:rFonts w:ascii="Cambria" w:hAnsi="Cambria"/>
        </w:rPr>
        <w:t>)</w:t>
      </w:r>
      <w:r w:rsidR="00CA6469" w:rsidRPr="00095CFB">
        <w:rPr>
          <w:rFonts w:ascii="Cambria" w:hAnsi="Cambria"/>
        </w:rPr>
        <w:t xml:space="preserve"> to generate the desired g</w:t>
      </w:r>
      <w:del w:id="793" w:author="muyaguari@yahoo.com" w:date="2021-05-13T16:58:00Z">
        <w:r w:rsidR="00CA6469" w:rsidRPr="00095CFB" w:rsidDel="00620937">
          <w:rPr>
            <w:rFonts w:ascii="Cambria" w:hAnsi="Cambria"/>
          </w:rPr>
          <w:delText>-</w:delText>
        </w:r>
      </w:del>
      <w:ins w:id="794" w:author="muyaguari@yahoo.com" w:date="2021-05-13T16:59:00Z">
        <w:r w:rsidR="00620937">
          <w:rPr>
            <w:rFonts w:ascii="Cambria" w:hAnsi="Cambria"/>
          </w:rPr>
          <w:t>B</w:t>
        </w:r>
      </w:ins>
      <w:del w:id="795" w:author="muyaguari@yahoo.com" w:date="2021-05-13T16:58:00Z">
        <w:r w:rsidR="00CA6469" w:rsidRPr="00095CFB" w:rsidDel="00620937">
          <w:rPr>
            <w:rFonts w:ascii="Cambria" w:hAnsi="Cambria"/>
          </w:rPr>
          <w:delText>b</w:delText>
        </w:r>
      </w:del>
      <w:r w:rsidR="00CA6469" w:rsidRPr="00095CFB">
        <w:rPr>
          <w:rFonts w:ascii="Cambria" w:hAnsi="Cambria"/>
        </w:rPr>
        <w:t>locks</w:t>
      </w:r>
      <w:ins w:id="796" w:author="muyaguari@yahoo.com" w:date="2021-05-13T17:00:00Z">
        <w:r w:rsidR="00620937">
          <w:rPr>
            <w:rFonts w:ascii="Cambria" w:hAnsi="Cambria"/>
          </w:rPr>
          <w:t xml:space="preserve"> constructs</w:t>
        </w:r>
      </w:ins>
      <w:r w:rsidR="00CA6469" w:rsidRPr="00095CFB">
        <w:rPr>
          <w:rFonts w:ascii="Cambria" w:hAnsi="Cambria"/>
        </w:rPr>
        <w:t xml:space="preserve">. </w:t>
      </w:r>
      <w:commentRangeStart w:id="797"/>
      <w:r w:rsidR="005A62DF">
        <w:rPr>
          <w:rFonts w:ascii="Cambria" w:hAnsi="Cambria"/>
        </w:rPr>
        <w:t>IDT</w:t>
      </w:r>
      <w:r w:rsidR="00D8262E">
        <w:rPr>
          <w:rFonts w:ascii="Cambria" w:hAnsi="Cambria"/>
        </w:rPr>
        <w:t xml:space="preserve"> manufactured all</w:t>
      </w:r>
      <w:del w:id="798" w:author="Tri Le" w:date="2021-07-12T18:17:00Z">
        <w:r w:rsidR="00D8262E" w:rsidDel="003566CF">
          <w:rPr>
            <w:rFonts w:ascii="Cambria" w:hAnsi="Cambria"/>
          </w:rPr>
          <w:delText xml:space="preserve"> of</w:delText>
        </w:r>
      </w:del>
      <w:r w:rsidR="00D8262E">
        <w:rPr>
          <w:rFonts w:ascii="Cambria" w:hAnsi="Cambria"/>
        </w:rPr>
        <w:t xml:space="preserve"> the </w:t>
      </w:r>
      <w:del w:id="799" w:author="Tri Le" w:date="2021-07-12T18:17:00Z">
        <w:r w:rsidR="00D8262E" w:rsidDel="003566CF">
          <w:rPr>
            <w:rFonts w:ascii="Cambria" w:hAnsi="Cambria"/>
          </w:rPr>
          <w:delText xml:space="preserve">reverse and forward </w:delText>
        </w:r>
      </w:del>
      <w:r w:rsidR="00D8262E">
        <w:rPr>
          <w:rFonts w:ascii="Cambria" w:hAnsi="Cambria"/>
        </w:rPr>
        <w:t>primers used for qPCR</w:t>
      </w:r>
      <w:r w:rsidR="00310ADA">
        <w:rPr>
          <w:rFonts w:ascii="Cambria" w:hAnsi="Cambria"/>
        </w:rPr>
        <w:t xml:space="preserve">, as well as </w:t>
      </w:r>
      <w:del w:id="800" w:author="Tri Le" w:date="2021-07-12T20:14:00Z">
        <w:r w:rsidR="00310ADA" w:rsidDel="00E655FC">
          <w:rPr>
            <w:rFonts w:ascii="Cambria" w:hAnsi="Cambria"/>
          </w:rPr>
          <w:delText xml:space="preserve">some of </w:delText>
        </w:r>
      </w:del>
      <w:r w:rsidR="00310ADA">
        <w:rPr>
          <w:rFonts w:ascii="Cambria" w:hAnsi="Cambria"/>
        </w:rPr>
        <w:t>the probes</w:t>
      </w:r>
      <w:ins w:id="801" w:author="Tri Le" w:date="2021-07-12T20:14:00Z">
        <w:r w:rsidR="00E655FC">
          <w:rPr>
            <w:rFonts w:ascii="Cambria" w:hAnsi="Cambria"/>
          </w:rPr>
          <w:t xml:space="preserve"> Ast-P, Ring1a.2, </w:t>
        </w:r>
      </w:ins>
      <w:ins w:id="802" w:author="Tri Le" w:date="2021-07-12T20:15:00Z">
        <w:r w:rsidR="00E655FC">
          <w:rPr>
            <w:rFonts w:ascii="Cambria" w:hAnsi="Cambria"/>
          </w:rPr>
          <w:t xml:space="preserve">and </w:t>
        </w:r>
      </w:ins>
      <w:ins w:id="803" w:author="Tri Le" w:date="2021-07-12T20:14:00Z">
        <w:r w:rsidR="00E655FC">
          <w:rPr>
            <w:rFonts w:ascii="Cambria" w:hAnsi="Cambria"/>
          </w:rPr>
          <w:t>Ring 2.2</w:t>
        </w:r>
      </w:ins>
      <w:r w:rsidR="00D8262E">
        <w:rPr>
          <w:rFonts w:ascii="Cambria" w:hAnsi="Cambria"/>
        </w:rPr>
        <w:t xml:space="preserve">. However, probes Sav124TP, Sav5TP, NSP3-P, AdV-P, PMMV-P, and CrAss-P were manufactured by Life Technologies. </w:t>
      </w:r>
      <w:commentRangeEnd w:id="797"/>
      <w:r w:rsidR="00620937">
        <w:rPr>
          <w:rStyle w:val="CommentReference"/>
        </w:rPr>
        <w:commentReference w:id="797"/>
      </w:r>
    </w:p>
    <w:p w14:paraId="2F3C2616" w14:textId="318DE67F" w:rsidR="00D8262E" w:rsidRDefault="00D8262E" w:rsidP="00A26807">
      <w:pPr>
        <w:spacing w:line="480" w:lineRule="auto"/>
        <w:jc w:val="both"/>
        <w:rPr>
          <w:rFonts w:ascii="Cambria" w:hAnsi="Cambria"/>
        </w:rPr>
      </w:pPr>
    </w:p>
    <w:p w14:paraId="73429F92" w14:textId="77777777" w:rsidR="00D8262E" w:rsidDel="009C77FC" w:rsidRDefault="00D8262E" w:rsidP="00A26807">
      <w:pPr>
        <w:spacing w:line="480" w:lineRule="auto"/>
        <w:jc w:val="both"/>
        <w:rPr>
          <w:del w:id="804" w:author="Tri Le" w:date="2021-07-08T15:52:00Z"/>
          <w:rFonts w:ascii="Cambria" w:hAnsi="Cambria"/>
        </w:rPr>
      </w:pPr>
    </w:p>
    <w:p w14:paraId="5DF0A2AB" w14:textId="77777777" w:rsidR="00D8262E" w:rsidDel="009C77FC" w:rsidRDefault="00D8262E" w:rsidP="00CA6469">
      <w:pPr>
        <w:spacing w:line="480" w:lineRule="auto"/>
        <w:rPr>
          <w:del w:id="805" w:author="Tri Le" w:date="2021-07-08T15:51:00Z"/>
          <w:rFonts w:ascii="Cambria" w:hAnsi="Cambria"/>
        </w:rPr>
      </w:pPr>
    </w:p>
    <w:p w14:paraId="739D530F" w14:textId="77777777" w:rsidR="00D8262E" w:rsidDel="009C77FC" w:rsidRDefault="00D8262E" w:rsidP="00CA6469">
      <w:pPr>
        <w:spacing w:line="480" w:lineRule="auto"/>
        <w:rPr>
          <w:del w:id="806" w:author="Tri Le" w:date="2021-07-08T15:51:00Z"/>
          <w:rFonts w:ascii="Cambria" w:hAnsi="Cambria"/>
        </w:rPr>
      </w:pPr>
    </w:p>
    <w:p w14:paraId="75885797" w14:textId="77777777" w:rsidR="00D8262E" w:rsidDel="009C77FC" w:rsidRDefault="00D8262E" w:rsidP="00CA6469">
      <w:pPr>
        <w:spacing w:line="480" w:lineRule="auto"/>
        <w:rPr>
          <w:del w:id="807" w:author="Tri Le" w:date="2021-07-08T15:51:00Z"/>
          <w:rFonts w:ascii="Cambria" w:hAnsi="Cambria"/>
        </w:rPr>
      </w:pPr>
    </w:p>
    <w:p w14:paraId="778F1FC6" w14:textId="77777777" w:rsidR="00D8262E" w:rsidDel="009C77FC" w:rsidRDefault="00D8262E" w:rsidP="00CA6469">
      <w:pPr>
        <w:spacing w:line="480" w:lineRule="auto"/>
        <w:rPr>
          <w:del w:id="808" w:author="Tri Le" w:date="2021-07-08T15:51:00Z"/>
          <w:rFonts w:ascii="Cambria" w:hAnsi="Cambria"/>
        </w:rPr>
      </w:pPr>
    </w:p>
    <w:p w14:paraId="5E6050E8" w14:textId="253F02E5" w:rsidR="00CA6469" w:rsidRDefault="00881728" w:rsidP="007C68DC">
      <w:pPr>
        <w:spacing w:line="360" w:lineRule="auto"/>
        <w:rPr>
          <w:rFonts w:ascii="Cambria" w:hAnsi="Cambria"/>
        </w:rPr>
      </w:pPr>
      <w:r w:rsidRPr="00D046AD">
        <w:rPr>
          <w:rFonts w:ascii="Cambria" w:hAnsi="Cambria"/>
          <w:b/>
        </w:rPr>
        <w:t>Table 1</w:t>
      </w:r>
      <w:r w:rsidR="00CA6469" w:rsidRPr="00D046AD">
        <w:rPr>
          <w:rFonts w:ascii="Cambria" w:hAnsi="Cambria"/>
          <w:b/>
        </w:rPr>
        <w:t>.</w:t>
      </w:r>
      <w:r w:rsidR="00CA6469" w:rsidRPr="00D046AD">
        <w:rPr>
          <w:rFonts w:ascii="Cambria" w:hAnsi="Cambria"/>
        </w:rPr>
        <w:t xml:space="preserve"> Primers and Probes</w:t>
      </w:r>
      <w:ins w:id="809" w:author="muyaguari@yahoo.com" w:date="2021-05-13T16:56:00Z">
        <w:r w:rsidR="00620937">
          <w:rPr>
            <w:rFonts w:ascii="Cambria" w:hAnsi="Cambria"/>
          </w:rPr>
          <w:t xml:space="preserve"> used in the present study</w:t>
        </w:r>
      </w:ins>
      <w:ins w:id="810" w:author="Tri Le" w:date="2021-07-12T18:16:00Z">
        <w:r w:rsidR="00112D4D">
          <w:rPr>
            <w:rFonts w:ascii="Cambria" w:hAnsi="Cambria"/>
          </w:rPr>
          <w:t>.</w:t>
        </w:r>
      </w:ins>
    </w:p>
    <w:tbl>
      <w:tblPr>
        <w:tblStyle w:val="TableGrid"/>
        <w:tblW w:w="9185" w:type="dxa"/>
        <w:tblInd w:w="108" w:type="dxa"/>
        <w:tblLayout w:type="fixed"/>
        <w:tblLook w:val="04A0" w:firstRow="1" w:lastRow="0" w:firstColumn="1" w:lastColumn="0" w:noHBand="0" w:noVBand="1"/>
      </w:tblPr>
      <w:tblGrid>
        <w:gridCol w:w="1560"/>
        <w:gridCol w:w="2268"/>
        <w:gridCol w:w="3830"/>
        <w:gridCol w:w="1527"/>
      </w:tblGrid>
      <w:tr w:rsidR="00CA6469" w:rsidRPr="00095CFB" w14:paraId="09AD24DF" w14:textId="77777777" w:rsidTr="007C68DC">
        <w:tc>
          <w:tcPr>
            <w:tcW w:w="1560" w:type="dxa"/>
          </w:tcPr>
          <w:p w14:paraId="300CBAB6" w14:textId="77777777" w:rsidR="00CA6469" w:rsidRPr="006F6E70" w:rsidRDefault="00CA6469" w:rsidP="00BB1A8F">
            <w:pPr>
              <w:rPr>
                <w:rFonts w:ascii="Cambria" w:hAnsi="Cambria"/>
                <w:b/>
                <w:sz w:val="22"/>
              </w:rPr>
            </w:pPr>
            <w:commentRangeStart w:id="811"/>
            <w:r w:rsidRPr="006F6E70">
              <w:rPr>
                <w:rFonts w:ascii="Cambria" w:hAnsi="Cambria"/>
                <w:b/>
                <w:sz w:val="22"/>
              </w:rPr>
              <w:t>Target</w:t>
            </w:r>
          </w:p>
        </w:tc>
        <w:tc>
          <w:tcPr>
            <w:tcW w:w="2268" w:type="dxa"/>
          </w:tcPr>
          <w:p w14:paraId="73639734" w14:textId="77777777" w:rsidR="00CA6469" w:rsidRPr="006F6E70" w:rsidRDefault="00CA6469" w:rsidP="00BB1A8F">
            <w:pPr>
              <w:rPr>
                <w:rFonts w:ascii="Cambria" w:hAnsi="Cambria"/>
                <w:b/>
                <w:sz w:val="22"/>
                <w:vertAlign w:val="superscript"/>
              </w:rPr>
            </w:pPr>
            <w:r w:rsidRPr="006F6E70">
              <w:rPr>
                <w:rFonts w:ascii="Cambria" w:hAnsi="Cambria"/>
                <w:b/>
                <w:sz w:val="22"/>
              </w:rPr>
              <w:t>Primer/Probe</w:t>
            </w:r>
            <w:commentRangeEnd w:id="811"/>
            <w:r w:rsidR="00620937">
              <w:rPr>
                <w:rStyle w:val="CommentReference"/>
              </w:rPr>
              <w:commentReference w:id="811"/>
            </w:r>
          </w:p>
        </w:tc>
        <w:tc>
          <w:tcPr>
            <w:tcW w:w="3830" w:type="dxa"/>
          </w:tcPr>
          <w:p w14:paraId="4EACA3D8" w14:textId="77777777" w:rsidR="00CA6469" w:rsidRPr="006F6E70" w:rsidRDefault="00CA6469" w:rsidP="00BB1A8F">
            <w:pPr>
              <w:rPr>
                <w:rFonts w:ascii="Cambria" w:hAnsi="Cambria"/>
                <w:b/>
                <w:sz w:val="22"/>
              </w:rPr>
            </w:pPr>
            <w:r w:rsidRPr="006F6E70">
              <w:rPr>
                <w:rFonts w:ascii="Cambria" w:hAnsi="Cambria"/>
                <w:b/>
                <w:sz w:val="22"/>
              </w:rPr>
              <w:t>Sequence (5’-3’)</w:t>
            </w:r>
          </w:p>
        </w:tc>
        <w:tc>
          <w:tcPr>
            <w:tcW w:w="1527" w:type="dxa"/>
          </w:tcPr>
          <w:p w14:paraId="50167C58" w14:textId="434126D1" w:rsidR="00CA6469" w:rsidRPr="006F6E70" w:rsidRDefault="00CA6469" w:rsidP="004C4D78">
            <w:pPr>
              <w:jc w:val="center"/>
              <w:rPr>
                <w:rFonts w:ascii="Cambria" w:hAnsi="Cambria"/>
                <w:b/>
                <w:sz w:val="22"/>
              </w:rPr>
            </w:pPr>
            <w:commentRangeStart w:id="812"/>
            <w:r w:rsidRPr="006F6E70">
              <w:rPr>
                <w:rFonts w:ascii="Cambria" w:hAnsi="Cambria"/>
                <w:b/>
                <w:sz w:val="22"/>
              </w:rPr>
              <w:t>Genomic Target</w:t>
            </w:r>
            <w:commentRangeEnd w:id="812"/>
            <w:r w:rsidR="00620937">
              <w:rPr>
                <w:rStyle w:val="CommentReference"/>
              </w:rPr>
              <w:commentReference w:id="812"/>
            </w:r>
          </w:p>
        </w:tc>
      </w:tr>
      <w:tr w:rsidR="0007300A" w:rsidRPr="00095CFB" w14:paraId="2899B1D6" w14:textId="77777777" w:rsidTr="007C68DC">
        <w:trPr>
          <w:trHeight w:val="60"/>
        </w:trPr>
        <w:tc>
          <w:tcPr>
            <w:tcW w:w="1560" w:type="dxa"/>
            <w:vMerge w:val="restart"/>
          </w:tcPr>
          <w:p w14:paraId="526C3DE0" w14:textId="77777777" w:rsidR="0007300A" w:rsidRPr="000B72B2" w:rsidRDefault="0007300A" w:rsidP="000B72B2">
            <w:pPr>
              <w:contextualSpacing/>
              <w:rPr>
                <w:rFonts w:ascii="Cambria" w:hAnsi="Cambria"/>
                <w:sz w:val="20"/>
              </w:rPr>
            </w:pPr>
            <w:r w:rsidRPr="000B72B2">
              <w:rPr>
                <w:rFonts w:ascii="Cambria" w:hAnsi="Cambria"/>
                <w:sz w:val="20"/>
              </w:rPr>
              <w:t>Sapovirus</w:t>
            </w:r>
          </w:p>
        </w:tc>
        <w:tc>
          <w:tcPr>
            <w:tcW w:w="2268" w:type="dxa"/>
          </w:tcPr>
          <w:p w14:paraId="1D8EA36D" w14:textId="77777777" w:rsidR="0007300A" w:rsidRPr="000B72B2" w:rsidRDefault="0007300A" w:rsidP="000B72B2">
            <w:pPr>
              <w:contextualSpacing/>
              <w:rPr>
                <w:rFonts w:ascii="Cambria" w:hAnsi="Cambria"/>
                <w:sz w:val="20"/>
              </w:rPr>
            </w:pPr>
            <w:r w:rsidRPr="000B72B2">
              <w:rPr>
                <w:rFonts w:ascii="Cambria" w:hAnsi="Cambria"/>
                <w:sz w:val="20"/>
              </w:rPr>
              <w:t>Sav1F</w:t>
            </w:r>
          </w:p>
        </w:tc>
        <w:tc>
          <w:tcPr>
            <w:tcW w:w="3830" w:type="dxa"/>
          </w:tcPr>
          <w:p w14:paraId="04205967" w14:textId="77777777" w:rsidR="0007300A" w:rsidRPr="000B72B2" w:rsidRDefault="0007300A" w:rsidP="000B72B2">
            <w:pPr>
              <w:contextualSpacing/>
              <w:rPr>
                <w:rFonts w:ascii="Cambria" w:hAnsi="Cambria"/>
                <w:sz w:val="20"/>
              </w:rPr>
            </w:pPr>
            <w:r w:rsidRPr="000B72B2">
              <w:rPr>
                <w:rFonts w:ascii="Cambria" w:hAnsi="Cambria"/>
                <w:sz w:val="20"/>
              </w:rPr>
              <w:t>TTG GCC CTC GCC ACC TAC</w:t>
            </w:r>
          </w:p>
        </w:tc>
        <w:tc>
          <w:tcPr>
            <w:tcW w:w="1527" w:type="dxa"/>
            <w:vMerge w:val="restart"/>
          </w:tcPr>
          <w:p w14:paraId="68127EDC" w14:textId="77777777" w:rsidR="0007300A" w:rsidRPr="000B72B2" w:rsidRDefault="0007300A" w:rsidP="000B72B2">
            <w:pPr>
              <w:contextualSpacing/>
              <w:jc w:val="center"/>
              <w:rPr>
                <w:rFonts w:ascii="Cambria" w:hAnsi="Cambria"/>
                <w:sz w:val="20"/>
              </w:rPr>
            </w:pPr>
            <w:r w:rsidRPr="000B72B2">
              <w:rPr>
                <w:rFonts w:ascii="Cambria" w:hAnsi="Cambria"/>
                <w:sz w:val="20"/>
              </w:rPr>
              <w:t>Junction of polymerase and capsid</w:t>
            </w:r>
          </w:p>
        </w:tc>
      </w:tr>
      <w:tr w:rsidR="0007300A" w:rsidRPr="00095CFB" w14:paraId="538D9BF9" w14:textId="77777777" w:rsidTr="007C68DC">
        <w:trPr>
          <w:trHeight w:val="60"/>
        </w:trPr>
        <w:tc>
          <w:tcPr>
            <w:tcW w:w="1560" w:type="dxa"/>
            <w:vMerge/>
          </w:tcPr>
          <w:p w14:paraId="2B483882" w14:textId="77777777" w:rsidR="0007300A" w:rsidRPr="000B72B2" w:rsidRDefault="0007300A" w:rsidP="000B72B2">
            <w:pPr>
              <w:contextualSpacing/>
              <w:rPr>
                <w:rFonts w:ascii="Cambria" w:hAnsi="Cambria"/>
                <w:sz w:val="20"/>
              </w:rPr>
            </w:pPr>
          </w:p>
        </w:tc>
        <w:tc>
          <w:tcPr>
            <w:tcW w:w="2268" w:type="dxa"/>
          </w:tcPr>
          <w:p w14:paraId="0CAC9DEF" w14:textId="77777777" w:rsidR="0007300A" w:rsidRPr="000B72B2" w:rsidRDefault="0007300A" w:rsidP="000B72B2">
            <w:pPr>
              <w:contextualSpacing/>
              <w:rPr>
                <w:rFonts w:ascii="Cambria" w:hAnsi="Cambria"/>
                <w:sz w:val="20"/>
              </w:rPr>
            </w:pPr>
            <w:r w:rsidRPr="000B72B2">
              <w:rPr>
                <w:rFonts w:ascii="Cambria" w:hAnsi="Cambria"/>
                <w:sz w:val="20"/>
              </w:rPr>
              <w:t>Sav5F</w:t>
            </w:r>
          </w:p>
        </w:tc>
        <w:tc>
          <w:tcPr>
            <w:tcW w:w="3830" w:type="dxa"/>
          </w:tcPr>
          <w:p w14:paraId="553390F8" w14:textId="77777777" w:rsidR="0007300A" w:rsidRPr="000B72B2" w:rsidRDefault="0007300A" w:rsidP="000B72B2">
            <w:pPr>
              <w:contextualSpacing/>
              <w:rPr>
                <w:rFonts w:ascii="Cambria" w:hAnsi="Cambria"/>
                <w:sz w:val="20"/>
              </w:rPr>
            </w:pPr>
            <w:r w:rsidRPr="000B72B2">
              <w:rPr>
                <w:rFonts w:ascii="Cambria" w:hAnsi="Cambria"/>
                <w:sz w:val="20"/>
              </w:rPr>
              <w:t>TTT GAA CAA GCT GTG GCA TGC TAC</w:t>
            </w:r>
          </w:p>
        </w:tc>
        <w:tc>
          <w:tcPr>
            <w:tcW w:w="1527" w:type="dxa"/>
            <w:vMerge/>
          </w:tcPr>
          <w:p w14:paraId="364D6E4F" w14:textId="77777777" w:rsidR="0007300A" w:rsidRPr="000B72B2" w:rsidRDefault="0007300A" w:rsidP="000B72B2">
            <w:pPr>
              <w:contextualSpacing/>
              <w:rPr>
                <w:rFonts w:ascii="Cambria" w:hAnsi="Cambria"/>
                <w:b/>
                <w:sz w:val="20"/>
              </w:rPr>
            </w:pPr>
          </w:p>
        </w:tc>
      </w:tr>
      <w:tr w:rsidR="0007300A" w:rsidRPr="00095CFB" w14:paraId="1945A0F5" w14:textId="77777777" w:rsidTr="007C68DC">
        <w:trPr>
          <w:trHeight w:val="60"/>
        </w:trPr>
        <w:tc>
          <w:tcPr>
            <w:tcW w:w="1560" w:type="dxa"/>
            <w:vMerge/>
          </w:tcPr>
          <w:p w14:paraId="7AA58009" w14:textId="77777777" w:rsidR="0007300A" w:rsidRPr="000B72B2" w:rsidRDefault="0007300A" w:rsidP="000B72B2">
            <w:pPr>
              <w:contextualSpacing/>
              <w:rPr>
                <w:rFonts w:ascii="Cambria" w:hAnsi="Cambria"/>
                <w:sz w:val="20"/>
              </w:rPr>
            </w:pPr>
          </w:p>
        </w:tc>
        <w:tc>
          <w:tcPr>
            <w:tcW w:w="2268" w:type="dxa"/>
          </w:tcPr>
          <w:p w14:paraId="3A2DDEA4" w14:textId="77777777" w:rsidR="0007300A" w:rsidRPr="000B72B2" w:rsidRDefault="0007300A" w:rsidP="000B72B2">
            <w:pPr>
              <w:contextualSpacing/>
              <w:rPr>
                <w:rFonts w:ascii="Cambria" w:hAnsi="Cambria"/>
                <w:sz w:val="20"/>
              </w:rPr>
            </w:pPr>
            <w:r w:rsidRPr="000B72B2">
              <w:rPr>
                <w:rFonts w:ascii="Cambria" w:hAnsi="Cambria"/>
                <w:sz w:val="20"/>
              </w:rPr>
              <w:t>Sav124F</w:t>
            </w:r>
          </w:p>
        </w:tc>
        <w:tc>
          <w:tcPr>
            <w:tcW w:w="3830" w:type="dxa"/>
          </w:tcPr>
          <w:p w14:paraId="0CC31FB5" w14:textId="77777777" w:rsidR="0007300A" w:rsidRPr="000B72B2" w:rsidRDefault="0007300A" w:rsidP="000B72B2">
            <w:pPr>
              <w:contextualSpacing/>
              <w:rPr>
                <w:rFonts w:ascii="Cambria" w:hAnsi="Cambria"/>
                <w:sz w:val="20"/>
              </w:rPr>
            </w:pPr>
            <w:r w:rsidRPr="000B72B2">
              <w:rPr>
                <w:rFonts w:ascii="Cambria" w:hAnsi="Cambria"/>
                <w:sz w:val="20"/>
              </w:rPr>
              <w:t>GAY CAS GCT CTC GCY ACC TAC</w:t>
            </w:r>
          </w:p>
        </w:tc>
        <w:tc>
          <w:tcPr>
            <w:tcW w:w="1527" w:type="dxa"/>
            <w:vMerge/>
          </w:tcPr>
          <w:p w14:paraId="34A42C56" w14:textId="77777777" w:rsidR="0007300A" w:rsidRPr="000B72B2" w:rsidRDefault="0007300A" w:rsidP="000B72B2">
            <w:pPr>
              <w:contextualSpacing/>
              <w:rPr>
                <w:rFonts w:ascii="Cambria" w:hAnsi="Cambria"/>
                <w:b/>
                <w:sz w:val="20"/>
              </w:rPr>
            </w:pPr>
          </w:p>
        </w:tc>
      </w:tr>
      <w:tr w:rsidR="0007300A" w:rsidRPr="00095CFB" w14:paraId="077F5151" w14:textId="77777777" w:rsidTr="007C68DC">
        <w:trPr>
          <w:trHeight w:val="60"/>
        </w:trPr>
        <w:tc>
          <w:tcPr>
            <w:tcW w:w="1560" w:type="dxa"/>
            <w:vMerge/>
          </w:tcPr>
          <w:p w14:paraId="1F3C95F2" w14:textId="77777777" w:rsidR="0007300A" w:rsidRPr="000B72B2" w:rsidRDefault="0007300A" w:rsidP="000B72B2">
            <w:pPr>
              <w:contextualSpacing/>
              <w:rPr>
                <w:rFonts w:ascii="Cambria" w:hAnsi="Cambria"/>
                <w:sz w:val="20"/>
              </w:rPr>
            </w:pPr>
          </w:p>
        </w:tc>
        <w:tc>
          <w:tcPr>
            <w:tcW w:w="2268" w:type="dxa"/>
          </w:tcPr>
          <w:p w14:paraId="72512E91" w14:textId="77777777" w:rsidR="0007300A" w:rsidRPr="000B72B2" w:rsidRDefault="0007300A" w:rsidP="000B72B2">
            <w:pPr>
              <w:contextualSpacing/>
              <w:rPr>
                <w:rFonts w:ascii="Cambria" w:hAnsi="Cambria"/>
                <w:sz w:val="20"/>
              </w:rPr>
            </w:pPr>
            <w:r w:rsidRPr="000B72B2">
              <w:rPr>
                <w:rFonts w:ascii="Cambria" w:hAnsi="Cambria"/>
                <w:sz w:val="20"/>
              </w:rPr>
              <w:t>Sav124R</w:t>
            </w:r>
          </w:p>
        </w:tc>
        <w:tc>
          <w:tcPr>
            <w:tcW w:w="3830" w:type="dxa"/>
          </w:tcPr>
          <w:p w14:paraId="2F745FB9" w14:textId="77777777" w:rsidR="0007300A" w:rsidRPr="000B72B2" w:rsidRDefault="0007300A" w:rsidP="000B72B2">
            <w:pPr>
              <w:contextualSpacing/>
              <w:rPr>
                <w:rFonts w:ascii="Cambria" w:hAnsi="Cambria"/>
                <w:sz w:val="20"/>
              </w:rPr>
            </w:pPr>
            <w:r w:rsidRPr="000B72B2">
              <w:rPr>
                <w:rFonts w:ascii="Cambria" w:hAnsi="Cambria"/>
                <w:sz w:val="20"/>
              </w:rPr>
              <w:t>CCC TCC ATY TCA AAC ACT A</w:t>
            </w:r>
          </w:p>
        </w:tc>
        <w:tc>
          <w:tcPr>
            <w:tcW w:w="1527" w:type="dxa"/>
            <w:vMerge/>
          </w:tcPr>
          <w:p w14:paraId="1E88F72E" w14:textId="77777777" w:rsidR="0007300A" w:rsidRPr="000B72B2" w:rsidRDefault="0007300A" w:rsidP="000B72B2">
            <w:pPr>
              <w:contextualSpacing/>
              <w:rPr>
                <w:rFonts w:ascii="Cambria" w:hAnsi="Cambria"/>
                <w:b/>
                <w:sz w:val="20"/>
              </w:rPr>
            </w:pPr>
          </w:p>
        </w:tc>
      </w:tr>
      <w:tr w:rsidR="0007300A" w:rsidRPr="00095CFB" w14:paraId="77F98FB9" w14:textId="77777777" w:rsidTr="007C68DC">
        <w:trPr>
          <w:trHeight w:val="60"/>
        </w:trPr>
        <w:tc>
          <w:tcPr>
            <w:tcW w:w="1560" w:type="dxa"/>
            <w:vMerge/>
          </w:tcPr>
          <w:p w14:paraId="3A5F4D58" w14:textId="77777777" w:rsidR="0007300A" w:rsidRPr="000B72B2" w:rsidRDefault="0007300A" w:rsidP="000B72B2">
            <w:pPr>
              <w:contextualSpacing/>
              <w:rPr>
                <w:rFonts w:ascii="Cambria" w:hAnsi="Cambria"/>
                <w:sz w:val="20"/>
              </w:rPr>
            </w:pPr>
          </w:p>
        </w:tc>
        <w:tc>
          <w:tcPr>
            <w:tcW w:w="2268" w:type="dxa"/>
          </w:tcPr>
          <w:p w14:paraId="7526F64B" w14:textId="344BF685" w:rsidR="0007300A" w:rsidRPr="000B72B2" w:rsidRDefault="0007300A" w:rsidP="000B72B2">
            <w:pPr>
              <w:contextualSpacing/>
              <w:rPr>
                <w:rFonts w:ascii="Cambria" w:hAnsi="Cambria"/>
                <w:sz w:val="20"/>
              </w:rPr>
            </w:pPr>
            <w:r w:rsidRPr="000B72B2">
              <w:rPr>
                <w:rFonts w:ascii="Cambria" w:hAnsi="Cambria"/>
                <w:sz w:val="20"/>
              </w:rPr>
              <w:t>Sav124TP</w:t>
            </w:r>
            <w:r w:rsidR="00D563EC" w:rsidRPr="000B72B2">
              <w:rPr>
                <w:rFonts w:ascii="Cambria" w:hAnsi="Cambria"/>
                <w:sz w:val="20"/>
                <w:vertAlign w:val="superscript"/>
              </w:rPr>
              <w:t>a</w:t>
            </w:r>
            <w:r w:rsidRPr="000B72B2">
              <w:rPr>
                <w:rFonts w:ascii="Cambria" w:hAnsi="Cambria"/>
                <w:sz w:val="20"/>
              </w:rPr>
              <w:t xml:space="preserve"> (Probe)</w:t>
            </w:r>
          </w:p>
        </w:tc>
        <w:tc>
          <w:tcPr>
            <w:tcW w:w="3830" w:type="dxa"/>
          </w:tcPr>
          <w:p w14:paraId="72C38677" w14:textId="357AEB01" w:rsidR="0007300A" w:rsidRPr="000B72B2" w:rsidRDefault="0007300A" w:rsidP="000B72B2">
            <w:pPr>
              <w:contextualSpacing/>
              <w:rPr>
                <w:rFonts w:ascii="Cambria" w:hAnsi="Cambria"/>
                <w:sz w:val="20"/>
              </w:rPr>
            </w:pPr>
            <w:r w:rsidRPr="00701785">
              <w:rPr>
                <w:rFonts w:ascii="Cambria" w:hAnsi="Cambria"/>
                <w:sz w:val="20"/>
              </w:rPr>
              <w:t>FAM</w:t>
            </w:r>
            <w:r w:rsidRPr="000B72B2">
              <w:rPr>
                <w:rFonts w:ascii="Cambria" w:hAnsi="Cambria"/>
                <w:sz w:val="20"/>
              </w:rPr>
              <w:t>-CCR CCT ATR AAC CA</w:t>
            </w:r>
          </w:p>
        </w:tc>
        <w:tc>
          <w:tcPr>
            <w:tcW w:w="1527" w:type="dxa"/>
            <w:vMerge/>
          </w:tcPr>
          <w:p w14:paraId="520A80BC" w14:textId="62E4C0A3" w:rsidR="0007300A" w:rsidRPr="000B72B2" w:rsidRDefault="0007300A" w:rsidP="000B72B2">
            <w:pPr>
              <w:contextualSpacing/>
              <w:rPr>
                <w:rFonts w:ascii="Cambria" w:hAnsi="Cambria"/>
                <w:b/>
                <w:sz w:val="20"/>
              </w:rPr>
            </w:pPr>
          </w:p>
        </w:tc>
      </w:tr>
      <w:tr w:rsidR="0007300A" w:rsidRPr="00095CFB" w14:paraId="7662EBE9" w14:textId="77777777" w:rsidTr="007C68DC">
        <w:trPr>
          <w:trHeight w:val="60"/>
        </w:trPr>
        <w:tc>
          <w:tcPr>
            <w:tcW w:w="1560" w:type="dxa"/>
            <w:vMerge/>
          </w:tcPr>
          <w:p w14:paraId="3C0BADD5" w14:textId="77777777" w:rsidR="0007300A" w:rsidRPr="000B72B2" w:rsidRDefault="0007300A" w:rsidP="000B72B2">
            <w:pPr>
              <w:contextualSpacing/>
              <w:rPr>
                <w:rFonts w:ascii="Cambria" w:hAnsi="Cambria"/>
                <w:sz w:val="20"/>
              </w:rPr>
            </w:pPr>
          </w:p>
        </w:tc>
        <w:tc>
          <w:tcPr>
            <w:tcW w:w="2268" w:type="dxa"/>
          </w:tcPr>
          <w:p w14:paraId="2718A783" w14:textId="7F0DBF4F" w:rsidR="0007300A" w:rsidRPr="000B72B2" w:rsidRDefault="0007300A" w:rsidP="000B72B2">
            <w:pPr>
              <w:contextualSpacing/>
              <w:rPr>
                <w:rFonts w:ascii="Cambria" w:hAnsi="Cambria"/>
                <w:sz w:val="20"/>
              </w:rPr>
            </w:pPr>
            <w:r w:rsidRPr="000B72B2">
              <w:rPr>
                <w:rFonts w:ascii="Cambria" w:hAnsi="Cambria"/>
                <w:sz w:val="20"/>
              </w:rPr>
              <w:t>Sav5TP</w:t>
            </w:r>
            <w:r w:rsidR="00D563EC" w:rsidRPr="000B72B2">
              <w:rPr>
                <w:rFonts w:ascii="Cambria" w:hAnsi="Cambria"/>
                <w:sz w:val="20"/>
                <w:vertAlign w:val="superscript"/>
              </w:rPr>
              <w:t>a</w:t>
            </w:r>
            <w:r w:rsidRPr="000B72B2">
              <w:rPr>
                <w:rFonts w:ascii="Cambria" w:hAnsi="Cambria"/>
                <w:sz w:val="20"/>
              </w:rPr>
              <w:t xml:space="preserve"> (Probe)</w:t>
            </w:r>
          </w:p>
        </w:tc>
        <w:tc>
          <w:tcPr>
            <w:tcW w:w="3830" w:type="dxa"/>
          </w:tcPr>
          <w:p w14:paraId="77DF0BFA" w14:textId="79EA17B7" w:rsidR="0007300A" w:rsidRPr="000B72B2" w:rsidRDefault="0007300A" w:rsidP="000B72B2">
            <w:pPr>
              <w:contextualSpacing/>
              <w:rPr>
                <w:rFonts w:ascii="Cambria" w:hAnsi="Cambria"/>
                <w:sz w:val="20"/>
              </w:rPr>
            </w:pPr>
            <w:r w:rsidRPr="00701785">
              <w:rPr>
                <w:rFonts w:ascii="Cambria" w:hAnsi="Cambria"/>
                <w:sz w:val="20"/>
              </w:rPr>
              <w:t>FAM</w:t>
            </w:r>
            <w:r w:rsidRPr="000B72B2">
              <w:rPr>
                <w:rFonts w:ascii="Cambria" w:hAnsi="Cambria"/>
                <w:sz w:val="20"/>
              </w:rPr>
              <w:t>-TGC CAC CAA TGT ACC A</w:t>
            </w:r>
          </w:p>
        </w:tc>
        <w:tc>
          <w:tcPr>
            <w:tcW w:w="1527" w:type="dxa"/>
            <w:vMerge/>
          </w:tcPr>
          <w:p w14:paraId="42DB6949" w14:textId="7551EC57" w:rsidR="0007300A" w:rsidRPr="000B72B2" w:rsidRDefault="0007300A" w:rsidP="000B72B2">
            <w:pPr>
              <w:contextualSpacing/>
              <w:rPr>
                <w:rFonts w:ascii="Cambria" w:hAnsi="Cambria"/>
                <w:b/>
                <w:sz w:val="20"/>
              </w:rPr>
            </w:pPr>
          </w:p>
        </w:tc>
      </w:tr>
      <w:tr w:rsidR="0007300A" w:rsidRPr="00095CFB" w14:paraId="28E3178F" w14:textId="77777777" w:rsidTr="007C68DC">
        <w:trPr>
          <w:trHeight w:val="240"/>
        </w:trPr>
        <w:tc>
          <w:tcPr>
            <w:tcW w:w="1560" w:type="dxa"/>
            <w:vMerge w:val="restart"/>
          </w:tcPr>
          <w:p w14:paraId="4C01340B" w14:textId="77777777" w:rsidR="0007300A" w:rsidRPr="000B72B2" w:rsidRDefault="0007300A" w:rsidP="000B72B2">
            <w:pPr>
              <w:contextualSpacing/>
              <w:rPr>
                <w:rFonts w:ascii="Cambria" w:hAnsi="Cambria"/>
                <w:sz w:val="20"/>
              </w:rPr>
            </w:pPr>
            <w:r w:rsidRPr="000B72B2">
              <w:rPr>
                <w:rFonts w:ascii="Cambria" w:hAnsi="Cambria"/>
                <w:sz w:val="20"/>
              </w:rPr>
              <w:t>Rotavirus Type A</w:t>
            </w:r>
          </w:p>
        </w:tc>
        <w:tc>
          <w:tcPr>
            <w:tcW w:w="2268" w:type="dxa"/>
          </w:tcPr>
          <w:p w14:paraId="65366123" w14:textId="77777777" w:rsidR="0007300A" w:rsidRPr="000B72B2" w:rsidRDefault="0007300A" w:rsidP="000B72B2">
            <w:pPr>
              <w:contextualSpacing/>
              <w:rPr>
                <w:rFonts w:ascii="Cambria" w:hAnsi="Cambria"/>
                <w:sz w:val="20"/>
              </w:rPr>
            </w:pPr>
            <w:r w:rsidRPr="000B72B2">
              <w:rPr>
                <w:rFonts w:ascii="Cambria" w:hAnsi="Cambria"/>
                <w:sz w:val="20"/>
              </w:rPr>
              <w:t>NSP3-F</w:t>
            </w:r>
          </w:p>
        </w:tc>
        <w:tc>
          <w:tcPr>
            <w:tcW w:w="3830" w:type="dxa"/>
          </w:tcPr>
          <w:p w14:paraId="72395F11" w14:textId="77777777" w:rsidR="0007300A" w:rsidRPr="000B72B2" w:rsidRDefault="0007300A" w:rsidP="000B72B2">
            <w:pPr>
              <w:contextualSpacing/>
              <w:rPr>
                <w:rFonts w:ascii="Cambria" w:hAnsi="Cambria"/>
                <w:sz w:val="20"/>
              </w:rPr>
            </w:pPr>
            <w:r w:rsidRPr="000B72B2">
              <w:rPr>
                <w:rFonts w:ascii="Cambria" w:hAnsi="Cambria"/>
                <w:sz w:val="20"/>
              </w:rPr>
              <w:t>ACC ATC TWC ACR TRA CCC TCT ATG AG</w:t>
            </w:r>
          </w:p>
        </w:tc>
        <w:tc>
          <w:tcPr>
            <w:tcW w:w="1527" w:type="dxa"/>
            <w:vMerge w:val="restart"/>
          </w:tcPr>
          <w:p w14:paraId="1E0109D6" w14:textId="70DF6A9F" w:rsidR="0007300A" w:rsidRPr="000B72B2" w:rsidRDefault="00D046AD" w:rsidP="000B72B2">
            <w:pPr>
              <w:contextualSpacing/>
              <w:jc w:val="center"/>
              <w:rPr>
                <w:rFonts w:ascii="Cambria" w:hAnsi="Cambria"/>
                <w:sz w:val="20"/>
              </w:rPr>
            </w:pPr>
            <w:r>
              <w:rPr>
                <w:rFonts w:ascii="Cambria" w:hAnsi="Cambria"/>
                <w:sz w:val="20"/>
              </w:rPr>
              <w:t xml:space="preserve">Non </w:t>
            </w:r>
            <w:r w:rsidR="0007300A" w:rsidRPr="000B72B2">
              <w:rPr>
                <w:rFonts w:ascii="Cambria" w:hAnsi="Cambria"/>
                <w:sz w:val="20"/>
              </w:rPr>
              <w:t>structure Protein 3</w:t>
            </w:r>
          </w:p>
        </w:tc>
      </w:tr>
      <w:tr w:rsidR="0007300A" w:rsidRPr="00095CFB" w14:paraId="743DCFEF" w14:textId="77777777" w:rsidTr="007C68DC">
        <w:trPr>
          <w:trHeight w:val="240"/>
        </w:trPr>
        <w:tc>
          <w:tcPr>
            <w:tcW w:w="1560" w:type="dxa"/>
            <w:vMerge/>
          </w:tcPr>
          <w:p w14:paraId="2B0B80FF" w14:textId="77777777" w:rsidR="0007300A" w:rsidRPr="000B72B2" w:rsidRDefault="0007300A" w:rsidP="000B72B2">
            <w:pPr>
              <w:contextualSpacing/>
              <w:rPr>
                <w:rFonts w:ascii="Cambria" w:hAnsi="Cambria"/>
                <w:sz w:val="20"/>
              </w:rPr>
            </w:pPr>
          </w:p>
        </w:tc>
        <w:tc>
          <w:tcPr>
            <w:tcW w:w="2268" w:type="dxa"/>
          </w:tcPr>
          <w:p w14:paraId="73608B61" w14:textId="77777777" w:rsidR="0007300A" w:rsidRPr="000B72B2" w:rsidRDefault="0007300A" w:rsidP="000B72B2">
            <w:pPr>
              <w:contextualSpacing/>
              <w:rPr>
                <w:rFonts w:ascii="Cambria" w:hAnsi="Cambria"/>
                <w:sz w:val="20"/>
              </w:rPr>
            </w:pPr>
            <w:r w:rsidRPr="000B72B2">
              <w:rPr>
                <w:rFonts w:ascii="Cambria" w:hAnsi="Cambria"/>
                <w:sz w:val="20"/>
              </w:rPr>
              <w:t>NSP3-R</w:t>
            </w:r>
          </w:p>
        </w:tc>
        <w:tc>
          <w:tcPr>
            <w:tcW w:w="3830" w:type="dxa"/>
          </w:tcPr>
          <w:p w14:paraId="59CFF2C9" w14:textId="77777777" w:rsidR="0007300A" w:rsidRPr="000B72B2" w:rsidRDefault="0007300A" w:rsidP="000B72B2">
            <w:pPr>
              <w:contextualSpacing/>
              <w:rPr>
                <w:rFonts w:ascii="Cambria" w:hAnsi="Cambria"/>
                <w:sz w:val="20"/>
              </w:rPr>
            </w:pPr>
            <w:r w:rsidRPr="000B72B2">
              <w:rPr>
                <w:rFonts w:ascii="Cambria" w:hAnsi="Cambria"/>
                <w:sz w:val="20"/>
              </w:rPr>
              <w:t>GGT CAC ATA ACG CCC CTA TAG C</w:t>
            </w:r>
          </w:p>
        </w:tc>
        <w:tc>
          <w:tcPr>
            <w:tcW w:w="1527" w:type="dxa"/>
            <w:vMerge/>
          </w:tcPr>
          <w:p w14:paraId="19A1EE40" w14:textId="77777777" w:rsidR="0007300A" w:rsidRPr="000B72B2" w:rsidRDefault="0007300A" w:rsidP="000B72B2">
            <w:pPr>
              <w:contextualSpacing/>
              <w:rPr>
                <w:rFonts w:ascii="Cambria" w:hAnsi="Cambria"/>
                <w:b/>
                <w:sz w:val="20"/>
              </w:rPr>
            </w:pPr>
          </w:p>
        </w:tc>
      </w:tr>
      <w:tr w:rsidR="0007300A" w:rsidRPr="00095CFB" w14:paraId="7C51CFB4" w14:textId="77777777" w:rsidTr="007C68DC">
        <w:trPr>
          <w:trHeight w:val="240"/>
        </w:trPr>
        <w:tc>
          <w:tcPr>
            <w:tcW w:w="1560" w:type="dxa"/>
            <w:vMerge/>
          </w:tcPr>
          <w:p w14:paraId="025EF6FE" w14:textId="77777777" w:rsidR="0007300A" w:rsidRPr="000B72B2" w:rsidRDefault="0007300A" w:rsidP="000B72B2">
            <w:pPr>
              <w:contextualSpacing/>
              <w:rPr>
                <w:rFonts w:ascii="Cambria" w:hAnsi="Cambria"/>
                <w:sz w:val="20"/>
              </w:rPr>
            </w:pPr>
          </w:p>
        </w:tc>
        <w:tc>
          <w:tcPr>
            <w:tcW w:w="2268" w:type="dxa"/>
          </w:tcPr>
          <w:p w14:paraId="103628CC" w14:textId="08D6068D" w:rsidR="0007300A" w:rsidRPr="000B72B2" w:rsidRDefault="0007300A" w:rsidP="000B72B2">
            <w:pPr>
              <w:contextualSpacing/>
              <w:rPr>
                <w:rFonts w:ascii="Cambria" w:hAnsi="Cambria"/>
                <w:sz w:val="20"/>
              </w:rPr>
            </w:pPr>
            <w:r w:rsidRPr="000B72B2">
              <w:rPr>
                <w:rFonts w:ascii="Cambria" w:hAnsi="Cambria"/>
                <w:sz w:val="20"/>
              </w:rPr>
              <w:t>NSP3-P</w:t>
            </w:r>
            <w:r w:rsidR="00D563EC" w:rsidRPr="000B72B2">
              <w:rPr>
                <w:rFonts w:ascii="Cambria" w:hAnsi="Cambria"/>
                <w:sz w:val="20"/>
                <w:vertAlign w:val="superscript"/>
              </w:rPr>
              <w:t>a</w:t>
            </w:r>
            <w:r w:rsidRPr="000B72B2">
              <w:rPr>
                <w:rFonts w:ascii="Cambria" w:hAnsi="Cambria"/>
                <w:sz w:val="20"/>
              </w:rPr>
              <w:t xml:space="preserve"> (Probe)</w:t>
            </w:r>
          </w:p>
        </w:tc>
        <w:tc>
          <w:tcPr>
            <w:tcW w:w="3830" w:type="dxa"/>
          </w:tcPr>
          <w:p w14:paraId="08C7C845" w14:textId="61A975C4" w:rsidR="0007300A" w:rsidRPr="000B72B2" w:rsidRDefault="0007300A" w:rsidP="000B72B2">
            <w:pPr>
              <w:contextualSpacing/>
              <w:rPr>
                <w:rFonts w:ascii="Cambria" w:hAnsi="Cambria"/>
                <w:sz w:val="20"/>
              </w:rPr>
            </w:pPr>
            <w:r w:rsidRPr="00701785">
              <w:rPr>
                <w:rFonts w:ascii="Cambria" w:hAnsi="Cambria"/>
                <w:sz w:val="20"/>
              </w:rPr>
              <w:t>VIC</w:t>
            </w:r>
            <w:r w:rsidRPr="000B72B2">
              <w:rPr>
                <w:rFonts w:ascii="Cambria" w:hAnsi="Cambria"/>
                <w:sz w:val="20"/>
              </w:rPr>
              <w:t>-AGT TAA AAG CTA ACA CTG TCA AA</w:t>
            </w:r>
          </w:p>
        </w:tc>
        <w:tc>
          <w:tcPr>
            <w:tcW w:w="1527" w:type="dxa"/>
            <w:vMerge/>
          </w:tcPr>
          <w:p w14:paraId="735AC559" w14:textId="743329FB" w:rsidR="0007300A" w:rsidRPr="000B72B2" w:rsidRDefault="0007300A" w:rsidP="000B72B2">
            <w:pPr>
              <w:contextualSpacing/>
              <w:rPr>
                <w:rFonts w:ascii="Cambria" w:hAnsi="Cambria"/>
                <w:b/>
                <w:sz w:val="20"/>
              </w:rPr>
            </w:pPr>
          </w:p>
        </w:tc>
      </w:tr>
      <w:tr w:rsidR="004C4D78" w:rsidRPr="00095CFB" w14:paraId="5E3BF629" w14:textId="77777777" w:rsidTr="007C68DC">
        <w:trPr>
          <w:trHeight w:val="240"/>
        </w:trPr>
        <w:tc>
          <w:tcPr>
            <w:tcW w:w="1560" w:type="dxa"/>
            <w:vMerge w:val="restart"/>
          </w:tcPr>
          <w:p w14:paraId="699A2DA4" w14:textId="77777777" w:rsidR="004C4D78" w:rsidRPr="000B72B2" w:rsidRDefault="004C4D78" w:rsidP="000B72B2">
            <w:pPr>
              <w:contextualSpacing/>
              <w:rPr>
                <w:rFonts w:ascii="Cambria" w:hAnsi="Cambria"/>
                <w:sz w:val="20"/>
              </w:rPr>
            </w:pPr>
            <w:r w:rsidRPr="000B72B2">
              <w:rPr>
                <w:rFonts w:ascii="Cambria" w:hAnsi="Cambria"/>
                <w:sz w:val="20"/>
              </w:rPr>
              <w:t>Adenovirus 40/41</w:t>
            </w:r>
          </w:p>
        </w:tc>
        <w:tc>
          <w:tcPr>
            <w:tcW w:w="2268" w:type="dxa"/>
          </w:tcPr>
          <w:p w14:paraId="5AD5D327" w14:textId="77777777" w:rsidR="004C4D78" w:rsidRPr="000B72B2" w:rsidRDefault="004C4D78" w:rsidP="000B72B2">
            <w:pPr>
              <w:contextualSpacing/>
              <w:rPr>
                <w:rFonts w:ascii="Cambria" w:hAnsi="Cambria"/>
                <w:sz w:val="20"/>
              </w:rPr>
            </w:pPr>
            <w:r w:rsidRPr="000B72B2">
              <w:rPr>
                <w:rFonts w:ascii="Cambria" w:hAnsi="Cambria"/>
                <w:sz w:val="20"/>
              </w:rPr>
              <w:t>AdV-F</w:t>
            </w:r>
          </w:p>
        </w:tc>
        <w:tc>
          <w:tcPr>
            <w:tcW w:w="3830" w:type="dxa"/>
          </w:tcPr>
          <w:p w14:paraId="5812728E" w14:textId="77777777" w:rsidR="004C4D78" w:rsidRPr="000B72B2" w:rsidRDefault="004C4D78" w:rsidP="000B72B2">
            <w:pPr>
              <w:contextualSpacing/>
              <w:rPr>
                <w:rFonts w:ascii="Cambria" w:hAnsi="Cambria"/>
                <w:sz w:val="20"/>
              </w:rPr>
            </w:pPr>
            <w:r w:rsidRPr="000B72B2">
              <w:rPr>
                <w:rFonts w:ascii="Cambria" w:hAnsi="Cambria"/>
                <w:sz w:val="20"/>
              </w:rPr>
              <w:t>GCC TGG GGA ACA AGT TCA G</w:t>
            </w:r>
          </w:p>
        </w:tc>
        <w:tc>
          <w:tcPr>
            <w:tcW w:w="1527" w:type="dxa"/>
            <w:vMerge w:val="restart"/>
          </w:tcPr>
          <w:p w14:paraId="56C1A74C" w14:textId="77777777" w:rsidR="004C4D78" w:rsidRPr="000B72B2" w:rsidRDefault="004C4D78" w:rsidP="000B72B2">
            <w:pPr>
              <w:contextualSpacing/>
              <w:jc w:val="center"/>
              <w:rPr>
                <w:rFonts w:ascii="Cambria" w:hAnsi="Cambria"/>
                <w:sz w:val="20"/>
              </w:rPr>
            </w:pPr>
            <w:r w:rsidRPr="000B72B2">
              <w:rPr>
                <w:rFonts w:ascii="Cambria" w:hAnsi="Cambria"/>
                <w:sz w:val="20"/>
              </w:rPr>
              <w:t>Hexon</w:t>
            </w:r>
          </w:p>
        </w:tc>
      </w:tr>
      <w:tr w:rsidR="004C4D78" w:rsidRPr="00095CFB" w14:paraId="0BCA6F5A" w14:textId="77777777" w:rsidTr="007C68DC">
        <w:trPr>
          <w:trHeight w:val="240"/>
        </w:trPr>
        <w:tc>
          <w:tcPr>
            <w:tcW w:w="1560" w:type="dxa"/>
            <w:vMerge/>
          </w:tcPr>
          <w:p w14:paraId="3D5F5DC8" w14:textId="77777777" w:rsidR="004C4D78" w:rsidRPr="000B72B2" w:rsidRDefault="004C4D78" w:rsidP="000B72B2">
            <w:pPr>
              <w:contextualSpacing/>
              <w:rPr>
                <w:rFonts w:ascii="Cambria" w:hAnsi="Cambria"/>
                <w:sz w:val="20"/>
              </w:rPr>
            </w:pPr>
          </w:p>
        </w:tc>
        <w:tc>
          <w:tcPr>
            <w:tcW w:w="2268" w:type="dxa"/>
          </w:tcPr>
          <w:p w14:paraId="0E9DA829" w14:textId="77777777" w:rsidR="004C4D78" w:rsidRPr="000B72B2" w:rsidRDefault="004C4D78" w:rsidP="000B72B2">
            <w:pPr>
              <w:contextualSpacing/>
              <w:rPr>
                <w:rFonts w:ascii="Cambria" w:hAnsi="Cambria"/>
                <w:sz w:val="20"/>
              </w:rPr>
            </w:pPr>
            <w:r w:rsidRPr="000B72B2">
              <w:rPr>
                <w:rFonts w:ascii="Cambria" w:hAnsi="Cambria"/>
                <w:sz w:val="20"/>
              </w:rPr>
              <w:t>AdV-R</w:t>
            </w:r>
          </w:p>
        </w:tc>
        <w:tc>
          <w:tcPr>
            <w:tcW w:w="3830" w:type="dxa"/>
          </w:tcPr>
          <w:p w14:paraId="5148F2F4" w14:textId="77777777" w:rsidR="004C4D78" w:rsidRPr="000B72B2" w:rsidRDefault="004C4D78" w:rsidP="000B72B2">
            <w:pPr>
              <w:contextualSpacing/>
              <w:rPr>
                <w:rFonts w:ascii="Cambria" w:hAnsi="Cambria"/>
                <w:sz w:val="20"/>
              </w:rPr>
            </w:pPr>
            <w:r w:rsidRPr="000B72B2">
              <w:rPr>
                <w:rFonts w:ascii="Cambria" w:hAnsi="Cambria"/>
                <w:sz w:val="20"/>
              </w:rPr>
              <w:t>ACG GCC AGC GTA AAG CG</w:t>
            </w:r>
          </w:p>
        </w:tc>
        <w:tc>
          <w:tcPr>
            <w:tcW w:w="1527" w:type="dxa"/>
            <w:vMerge/>
          </w:tcPr>
          <w:p w14:paraId="769D4E1C" w14:textId="77777777" w:rsidR="004C4D78" w:rsidRPr="000B72B2" w:rsidRDefault="004C4D78" w:rsidP="000B72B2">
            <w:pPr>
              <w:contextualSpacing/>
              <w:rPr>
                <w:rFonts w:ascii="Cambria" w:hAnsi="Cambria"/>
                <w:b/>
                <w:sz w:val="20"/>
              </w:rPr>
            </w:pPr>
          </w:p>
        </w:tc>
      </w:tr>
      <w:tr w:rsidR="004C4D78" w:rsidRPr="00095CFB" w14:paraId="26784280" w14:textId="77777777" w:rsidTr="007C68DC">
        <w:trPr>
          <w:trHeight w:val="240"/>
        </w:trPr>
        <w:tc>
          <w:tcPr>
            <w:tcW w:w="1560" w:type="dxa"/>
            <w:vMerge/>
          </w:tcPr>
          <w:p w14:paraId="701E87D0" w14:textId="77777777" w:rsidR="004C4D78" w:rsidRPr="000B72B2" w:rsidRDefault="004C4D78" w:rsidP="000B72B2">
            <w:pPr>
              <w:contextualSpacing/>
              <w:rPr>
                <w:rFonts w:ascii="Cambria" w:hAnsi="Cambria"/>
                <w:sz w:val="20"/>
              </w:rPr>
            </w:pPr>
          </w:p>
        </w:tc>
        <w:tc>
          <w:tcPr>
            <w:tcW w:w="2268" w:type="dxa"/>
          </w:tcPr>
          <w:p w14:paraId="5E4D38A3" w14:textId="6A3129E0" w:rsidR="004C4D78" w:rsidRPr="000B72B2" w:rsidRDefault="004C4D78" w:rsidP="000B72B2">
            <w:pPr>
              <w:contextualSpacing/>
              <w:rPr>
                <w:rFonts w:ascii="Cambria" w:hAnsi="Cambria"/>
                <w:sz w:val="20"/>
              </w:rPr>
            </w:pPr>
            <w:r w:rsidRPr="000B72B2">
              <w:rPr>
                <w:rFonts w:ascii="Cambria" w:hAnsi="Cambria"/>
                <w:sz w:val="20"/>
              </w:rPr>
              <w:t>AdV-P</w:t>
            </w:r>
            <w:r w:rsidR="00D563EC" w:rsidRPr="000B72B2">
              <w:rPr>
                <w:rFonts w:ascii="Cambria" w:hAnsi="Cambria"/>
                <w:sz w:val="20"/>
                <w:vertAlign w:val="superscript"/>
              </w:rPr>
              <w:t>a</w:t>
            </w:r>
            <w:r w:rsidRPr="000B72B2">
              <w:rPr>
                <w:rFonts w:ascii="Cambria" w:hAnsi="Cambria"/>
                <w:sz w:val="20"/>
              </w:rPr>
              <w:t xml:space="preserve"> (Probe)</w:t>
            </w:r>
          </w:p>
        </w:tc>
        <w:tc>
          <w:tcPr>
            <w:tcW w:w="3830" w:type="dxa"/>
          </w:tcPr>
          <w:p w14:paraId="5382ABA4" w14:textId="4B5136D3" w:rsidR="004C4D78" w:rsidRPr="000B72B2" w:rsidRDefault="004C4D78" w:rsidP="000B72B2">
            <w:pPr>
              <w:contextualSpacing/>
              <w:rPr>
                <w:rFonts w:ascii="Cambria" w:hAnsi="Cambria"/>
                <w:sz w:val="20"/>
              </w:rPr>
            </w:pPr>
            <w:r w:rsidRPr="00701785">
              <w:rPr>
                <w:rFonts w:ascii="Cambria" w:hAnsi="Cambria"/>
                <w:sz w:val="20"/>
              </w:rPr>
              <w:t>NED</w:t>
            </w:r>
            <w:r w:rsidRPr="000B72B2">
              <w:rPr>
                <w:rFonts w:ascii="Cambria" w:hAnsi="Cambria"/>
                <w:sz w:val="20"/>
              </w:rPr>
              <w:t>-ACC CAC GAT GTA ACC AC</w:t>
            </w:r>
          </w:p>
        </w:tc>
        <w:tc>
          <w:tcPr>
            <w:tcW w:w="1527" w:type="dxa"/>
            <w:vMerge/>
          </w:tcPr>
          <w:p w14:paraId="56FF9808" w14:textId="272E89F1" w:rsidR="004C4D78" w:rsidRPr="000B72B2" w:rsidRDefault="004C4D78" w:rsidP="000B72B2">
            <w:pPr>
              <w:contextualSpacing/>
              <w:rPr>
                <w:rFonts w:ascii="Cambria" w:hAnsi="Cambria"/>
                <w:b/>
                <w:sz w:val="20"/>
              </w:rPr>
            </w:pPr>
          </w:p>
        </w:tc>
      </w:tr>
      <w:tr w:rsidR="004C4D78" w:rsidRPr="00095CFB" w14:paraId="784F5065" w14:textId="77777777" w:rsidTr="00072894">
        <w:trPr>
          <w:trHeight w:val="187"/>
        </w:trPr>
        <w:tc>
          <w:tcPr>
            <w:tcW w:w="1560" w:type="dxa"/>
            <w:vMerge w:val="restart"/>
          </w:tcPr>
          <w:p w14:paraId="6E9BE8F0" w14:textId="77777777" w:rsidR="004C4D78" w:rsidRPr="000B72B2" w:rsidRDefault="004C4D78" w:rsidP="000B72B2">
            <w:pPr>
              <w:contextualSpacing/>
              <w:rPr>
                <w:rFonts w:ascii="Cambria" w:hAnsi="Cambria"/>
                <w:sz w:val="20"/>
              </w:rPr>
            </w:pPr>
            <w:r w:rsidRPr="000B72B2">
              <w:rPr>
                <w:rFonts w:ascii="Cambria" w:hAnsi="Cambria"/>
                <w:sz w:val="20"/>
              </w:rPr>
              <w:t>Astrovirus</w:t>
            </w:r>
          </w:p>
        </w:tc>
        <w:tc>
          <w:tcPr>
            <w:tcW w:w="2268" w:type="dxa"/>
          </w:tcPr>
          <w:p w14:paraId="6E44211E" w14:textId="77777777" w:rsidR="004C4D78" w:rsidRPr="000B72B2" w:rsidRDefault="004C4D78" w:rsidP="000B72B2">
            <w:pPr>
              <w:contextualSpacing/>
              <w:rPr>
                <w:rFonts w:ascii="Cambria" w:hAnsi="Cambria"/>
                <w:sz w:val="20"/>
              </w:rPr>
            </w:pPr>
            <w:r w:rsidRPr="000B72B2">
              <w:rPr>
                <w:rFonts w:ascii="Cambria" w:hAnsi="Cambria"/>
                <w:sz w:val="20"/>
              </w:rPr>
              <w:t>Ast-F</w:t>
            </w:r>
          </w:p>
        </w:tc>
        <w:tc>
          <w:tcPr>
            <w:tcW w:w="3830" w:type="dxa"/>
          </w:tcPr>
          <w:p w14:paraId="46B76553" w14:textId="77777777" w:rsidR="004C4D78" w:rsidRPr="000B72B2" w:rsidRDefault="004C4D78" w:rsidP="000B72B2">
            <w:pPr>
              <w:contextualSpacing/>
              <w:rPr>
                <w:rFonts w:ascii="Cambria" w:hAnsi="Cambria"/>
                <w:sz w:val="20"/>
              </w:rPr>
            </w:pPr>
            <w:r w:rsidRPr="000B72B2">
              <w:rPr>
                <w:rFonts w:ascii="Cambria" w:hAnsi="Cambria"/>
                <w:sz w:val="20"/>
              </w:rPr>
              <w:t>AAG CAG CTT CGT GAR TCT GG</w:t>
            </w:r>
          </w:p>
        </w:tc>
        <w:tc>
          <w:tcPr>
            <w:tcW w:w="1527" w:type="dxa"/>
            <w:vMerge w:val="restart"/>
          </w:tcPr>
          <w:p w14:paraId="5181DCDA" w14:textId="77777777" w:rsidR="004C4D78" w:rsidRPr="000B72B2" w:rsidRDefault="004C4D78" w:rsidP="000B72B2">
            <w:pPr>
              <w:contextualSpacing/>
              <w:jc w:val="center"/>
              <w:rPr>
                <w:rFonts w:ascii="Cambria" w:hAnsi="Cambria"/>
                <w:b/>
                <w:sz w:val="20"/>
              </w:rPr>
            </w:pPr>
            <w:r w:rsidRPr="000B72B2">
              <w:rPr>
                <w:rFonts w:ascii="Cambria" w:hAnsi="Cambria"/>
                <w:sz w:val="20"/>
              </w:rPr>
              <w:t>Junction of polymerase and capsid</w:t>
            </w:r>
          </w:p>
          <w:p w14:paraId="04B6EA83" w14:textId="4A3EA7AB" w:rsidR="004C4D78" w:rsidRPr="000B72B2" w:rsidRDefault="004C4D78" w:rsidP="000B72B2">
            <w:pPr>
              <w:contextualSpacing/>
              <w:jc w:val="center"/>
              <w:rPr>
                <w:rFonts w:ascii="Cambria" w:hAnsi="Cambria"/>
                <w:b/>
                <w:sz w:val="20"/>
              </w:rPr>
            </w:pPr>
          </w:p>
        </w:tc>
      </w:tr>
      <w:tr w:rsidR="004C4D78" w:rsidRPr="00095CFB" w14:paraId="590D1945" w14:textId="77777777" w:rsidTr="00072894">
        <w:trPr>
          <w:trHeight w:val="250"/>
        </w:trPr>
        <w:tc>
          <w:tcPr>
            <w:tcW w:w="1560" w:type="dxa"/>
            <w:vMerge/>
          </w:tcPr>
          <w:p w14:paraId="15CC245C" w14:textId="77777777" w:rsidR="004C4D78" w:rsidRPr="000B72B2" w:rsidRDefault="004C4D78" w:rsidP="000B72B2">
            <w:pPr>
              <w:contextualSpacing/>
              <w:rPr>
                <w:rFonts w:ascii="Cambria" w:hAnsi="Cambria"/>
                <w:sz w:val="20"/>
              </w:rPr>
            </w:pPr>
          </w:p>
        </w:tc>
        <w:tc>
          <w:tcPr>
            <w:tcW w:w="2268" w:type="dxa"/>
          </w:tcPr>
          <w:p w14:paraId="539BA607" w14:textId="77777777" w:rsidR="004C4D78" w:rsidRPr="000B72B2" w:rsidRDefault="004C4D78" w:rsidP="000B72B2">
            <w:pPr>
              <w:contextualSpacing/>
              <w:rPr>
                <w:rFonts w:ascii="Cambria" w:hAnsi="Cambria"/>
                <w:sz w:val="20"/>
              </w:rPr>
            </w:pPr>
            <w:r w:rsidRPr="000B72B2">
              <w:rPr>
                <w:rFonts w:ascii="Cambria" w:hAnsi="Cambria"/>
                <w:sz w:val="20"/>
              </w:rPr>
              <w:t>Ast-R</w:t>
            </w:r>
          </w:p>
        </w:tc>
        <w:tc>
          <w:tcPr>
            <w:tcW w:w="3830" w:type="dxa"/>
          </w:tcPr>
          <w:p w14:paraId="153D34C2" w14:textId="77777777" w:rsidR="004C4D78" w:rsidRPr="000B72B2" w:rsidRDefault="004C4D78" w:rsidP="000B72B2">
            <w:pPr>
              <w:contextualSpacing/>
              <w:rPr>
                <w:rFonts w:ascii="Cambria" w:hAnsi="Cambria"/>
                <w:sz w:val="20"/>
              </w:rPr>
            </w:pPr>
            <w:r w:rsidRPr="000B72B2">
              <w:rPr>
                <w:rFonts w:ascii="Cambria" w:hAnsi="Cambria"/>
                <w:sz w:val="20"/>
              </w:rPr>
              <w:t>GCC ATC RCA CTT CTT TGG TCC</w:t>
            </w:r>
          </w:p>
        </w:tc>
        <w:tc>
          <w:tcPr>
            <w:tcW w:w="1527" w:type="dxa"/>
            <w:vMerge/>
          </w:tcPr>
          <w:p w14:paraId="681DC4A0" w14:textId="59880057" w:rsidR="004C4D78" w:rsidRPr="000B72B2" w:rsidRDefault="004C4D78" w:rsidP="000B72B2">
            <w:pPr>
              <w:contextualSpacing/>
              <w:rPr>
                <w:rFonts w:ascii="Cambria" w:hAnsi="Cambria"/>
                <w:b/>
                <w:sz w:val="20"/>
              </w:rPr>
            </w:pPr>
          </w:p>
        </w:tc>
      </w:tr>
      <w:tr w:rsidR="004C4D78" w:rsidRPr="00095CFB" w14:paraId="556E180F" w14:textId="77777777" w:rsidTr="007C68DC">
        <w:trPr>
          <w:trHeight w:val="360"/>
        </w:trPr>
        <w:tc>
          <w:tcPr>
            <w:tcW w:w="1560" w:type="dxa"/>
            <w:vMerge/>
          </w:tcPr>
          <w:p w14:paraId="668F6287" w14:textId="77777777" w:rsidR="004C4D78" w:rsidRPr="000B72B2" w:rsidRDefault="004C4D78" w:rsidP="000B72B2">
            <w:pPr>
              <w:contextualSpacing/>
              <w:rPr>
                <w:rFonts w:ascii="Cambria" w:hAnsi="Cambria"/>
                <w:sz w:val="20"/>
              </w:rPr>
            </w:pPr>
          </w:p>
        </w:tc>
        <w:tc>
          <w:tcPr>
            <w:tcW w:w="2268" w:type="dxa"/>
          </w:tcPr>
          <w:p w14:paraId="25C3B58D" w14:textId="4A45CB1E" w:rsidR="004C4D78" w:rsidRPr="000B72B2" w:rsidRDefault="004C4D78" w:rsidP="000B72B2">
            <w:pPr>
              <w:contextualSpacing/>
              <w:rPr>
                <w:rFonts w:ascii="Cambria" w:hAnsi="Cambria"/>
                <w:sz w:val="20"/>
              </w:rPr>
            </w:pPr>
            <w:r w:rsidRPr="000B72B2">
              <w:rPr>
                <w:rFonts w:ascii="Cambria" w:hAnsi="Cambria"/>
                <w:sz w:val="20"/>
              </w:rPr>
              <w:t>Ast-P</w:t>
            </w:r>
            <w:r w:rsidR="00D563EC" w:rsidRPr="000B72B2">
              <w:rPr>
                <w:rFonts w:ascii="Cambria" w:hAnsi="Cambria"/>
                <w:sz w:val="20"/>
                <w:vertAlign w:val="superscript"/>
              </w:rPr>
              <w:t>b</w:t>
            </w:r>
            <w:r w:rsidRPr="000B72B2">
              <w:rPr>
                <w:rFonts w:ascii="Cambria" w:hAnsi="Cambria"/>
                <w:sz w:val="20"/>
              </w:rPr>
              <w:t xml:space="preserve"> (Probe)</w:t>
            </w:r>
          </w:p>
        </w:tc>
        <w:tc>
          <w:tcPr>
            <w:tcW w:w="3830" w:type="dxa"/>
          </w:tcPr>
          <w:p w14:paraId="6018BA43" w14:textId="52C84B72" w:rsidR="004C4D78" w:rsidRPr="000B72B2" w:rsidRDefault="004C4D78" w:rsidP="000B72B2">
            <w:pPr>
              <w:contextualSpacing/>
              <w:rPr>
                <w:rFonts w:ascii="Cambria" w:hAnsi="Cambria"/>
                <w:sz w:val="20"/>
              </w:rPr>
            </w:pPr>
            <w:r w:rsidRPr="00447545">
              <w:rPr>
                <w:rFonts w:ascii="Cambria" w:hAnsi="Cambria"/>
                <w:sz w:val="20"/>
              </w:rPr>
              <w:t>Cy5</w:t>
            </w:r>
            <w:r w:rsidRPr="000B72B2">
              <w:rPr>
                <w:rFonts w:ascii="Cambria" w:hAnsi="Cambria"/>
                <w:sz w:val="20"/>
              </w:rPr>
              <w:t>-CAC AGA AGA GCA ACT CCA TCG CAT TTG</w:t>
            </w:r>
          </w:p>
        </w:tc>
        <w:tc>
          <w:tcPr>
            <w:tcW w:w="1527" w:type="dxa"/>
            <w:vMerge/>
          </w:tcPr>
          <w:p w14:paraId="2FAE8697" w14:textId="23B70546" w:rsidR="004C4D78" w:rsidRPr="000B72B2" w:rsidRDefault="004C4D78" w:rsidP="000B72B2">
            <w:pPr>
              <w:contextualSpacing/>
              <w:rPr>
                <w:rFonts w:ascii="Cambria" w:hAnsi="Cambria"/>
                <w:b/>
                <w:sz w:val="20"/>
              </w:rPr>
            </w:pPr>
          </w:p>
        </w:tc>
      </w:tr>
      <w:tr w:rsidR="004C4D78" w:rsidRPr="00095CFB" w14:paraId="5AD19E53" w14:textId="77777777" w:rsidTr="007C68DC">
        <w:trPr>
          <w:trHeight w:val="360"/>
        </w:trPr>
        <w:tc>
          <w:tcPr>
            <w:tcW w:w="1560" w:type="dxa"/>
            <w:vMerge w:val="restart"/>
          </w:tcPr>
          <w:p w14:paraId="7B9DE30B" w14:textId="0FC051F3" w:rsidR="004C4D78" w:rsidRPr="000B72B2" w:rsidRDefault="004C4D78" w:rsidP="000B72B2">
            <w:pPr>
              <w:contextualSpacing/>
              <w:rPr>
                <w:rFonts w:ascii="Cambria" w:hAnsi="Cambria"/>
                <w:sz w:val="20"/>
              </w:rPr>
            </w:pPr>
            <w:r w:rsidRPr="000B72B2">
              <w:rPr>
                <w:rFonts w:ascii="Cambria" w:hAnsi="Cambria"/>
                <w:sz w:val="20"/>
              </w:rPr>
              <w:t xml:space="preserve">GI </w:t>
            </w:r>
          </w:p>
        </w:tc>
        <w:tc>
          <w:tcPr>
            <w:tcW w:w="2268" w:type="dxa"/>
          </w:tcPr>
          <w:p w14:paraId="731C16E7" w14:textId="77777777" w:rsidR="004C4D78" w:rsidRPr="000B72B2" w:rsidRDefault="004C4D78" w:rsidP="000B72B2">
            <w:pPr>
              <w:contextualSpacing/>
              <w:rPr>
                <w:rFonts w:ascii="Cambria" w:hAnsi="Cambria"/>
                <w:sz w:val="20"/>
              </w:rPr>
            </w:pPr>
            <w:r w:rsidRPr="000B72B2">
              <w:rPr>
                <w:rFonts w:ascii="Cambria" w:hAnsi="Cambria"/>
                <w:sz w:val="20"/>
              </w:rPr>
              <w:t>Cog1F-flap</w:t>
            </w:r>
          </w:p>
        </w:tc>
        <w:tc>
          <w:tcPr>
            <w:tcW w:w="3830" w:type="dxa"/>
          </w:tcPr>
          <w:p w14:paraId="17A78A24" w14:textId="77777777" w:rsidR="004C4D78" w:rsidRPr="000B72B2" w:rsidRDefault="004C4D78" w:rsidP="000B72B2">
            <w:pPr>
              <w:contextualSpacing/>
              <w:rPr>
                <w:rFonts w:ascii="Cambria" w:hAnsi="Cambria"/>
                <w:sz w:val="20"/>
              </w:rPr>
            </w:pPr>
            <w:r w:rsidRPr="000B72B2">
              <w:rPr>
                <w:rFonts w:ascii="Cambria" w:hAnsi="Cambria"/>
                <w:sz w:val="20"/>
              </w:rPr>
              <w:t>AATAAATCATAACGYTGGATGCGNTTYCATGA</w:t>
            </w:r>
          </w:p>
        </w:tc>
        <w:tc>
          <w:tcPr>
            <w:tcW w:w="1527" w:type="dxa"/>
            <w:vMerge w:val="restart"/>
          </w:tcPr>
          <w:p w14:paraId="116B420D" w14:textId="0EF0C1BA" w:rsidR="004C4D78" w:rsidRPr="000B72B2" w:rsidRDefault="00375892" w:rsidP="000B72B2">
            <w:pPr>
              <w:contextualSpacing/>
              <w:jc w:val="center"/>
              <w:rPr>
                <w:rFonts w:ascii="Cambria" w:hAnsi="Cambria"/>
                <w:sz w:val="20"/>
              </w:rPr>
            </w:pPr>
            <w:r w:rsidRPr="000B72B2">
              <w:rPr>
                <w:rFonts w:ascii="Cambria" w:hAnsi="Cambria"/>
                <w:sz w:val="20"/>
              </w:rPr>
              <w:t>Norovirus GI</w:t>
            </w:r>
          </w:p>
        </w:tc>
      </w:tr>
      <w:tr w:rsidR="004C4D78" w:rsidRPr="00095CFB" w14:paraId="26C02FB6" w14:textId="77777777" w:rsidTr="007C68DC">
        <w:trPr>
          <w:trHeight w:val="360"/>
        </w:trPr>
        <w:tc>
          <w:tcPr>
            <w:tcW w:w="1560" w:type="dxa"/>
            <w:vMerge/>
          </w:tcPr>
          <w:p w14:paraId="36B3B96F" w14:textId="77777777" w:rsidR="004C4D78" w:rsidRPr="000B72B2" w:rsidRDefault="004C4D78" w:rsidP="000B72B2">
            <w:pPr>
              <w:contextualSpacing/>
              <w:rPr>
                <w:rFonts w:ascii="Cambria" w:hAnsi="Cambria"/>
                <w:sz w:val="20"/>
              </w:rPr>
            </w:pPr>
          </w:p>
        </w:tc>
        <w:tc>
          <w:tcPr>
            <w:tcW w:w="2268" w:type="dxa"/>
          </w:tcPr>
          <w:p w14:paraId="27DDA4A7" w14:textId="77777777" w:rsidR="004C4D78" w:rsidRPr="000B72B2" w:rsidRDefault="004C4D78" w:rsidP="000B72B2">
            <w:pPr>
              <w:contextualSpacing/>
              <w:rPr>
                <w:rFonts w:ascii="Cambria" w:hAnsi="Cambria"/>
                <w:sz w:val="20"/>
              </w:rPr>
            </w:pPr>
            <w:r w:rsidRPr="000B72B2">
              <w:rPr>
                <w:rFonts w:ascii="Cambria" w:hAnsi="Cambria"/>
                <w:sz w:val="20"/>
              </w:rPr>
              <w:t>Cog1R-flap</w:t>
            </w:r>
          </w:p>
        </w:tc>
        <w:tc>
          <w:tcPr>
            <w:tcW w:w="3830" w:type="dxa"/>
          </w:tcPr>
          <w:p w14:paraId="7D025F86" w14:textId="77777777" w:rsidR="004C4D78" w:rsidRPr="000B72B2" w:rsidRDefault="004C4D78" w:rsidP="000B72B2">
            <w:pPr>
              <w:contextualSpacing/>
              <w:rPr>
                <w:rFonts w:ascii="Cambria" w:hAnsi="Cambria"/>
                <w:sz w:val="20"/>
              </w:rPr>
            </w:pPr>
            <w:r w:rsidRPr="000B72B2">
              <w:rPr>
                <w:rFonts w:ascii="Cambria" w:hAnsi="Cambria"/>
                <w:sz w:val="20"/>
              </w:rPr>
              <w:t>AATAAATCATAACTTAGACGCCATCATCATTYAC</w:t>
            </w:r>
          </w:p>
        </w:tc>
        <w:tc>
          <w:tcPr>
            <w:tcW w:w="1527" w:type="dxa"/>
            <w:vMerge/>
          </w:tcPr>
          <w:p w14:paraId="5F17951C" w14:textId="77777777" w:rsidR="004C4D78" w:rsidRPr="000B72B2" w:rsidRDefault="004C4D78" w:rsidP="000B72B2">
            <w:pPr>
              <w:contextualSpacing/>
              <w:jc w:val="center"/>
              <w:rPr>
                <w:rFonts w:ascii="Cambria" w:hAnsi="Cambria"/>
                <w:b/>
                <w:sz w:val="20"/>
              </w:rPr>
            </w:pPr>
          </w:p>
        </w:tc>
      </w:tr>
      <w:tr w:rsidR="004C4D78" w:rsidRPr="00095CFB" w14:paraId="67BF3D7D" w14:textId="77777777" w:rsidTr="007C68DC">
        <w:trPr>
          <w:trHeight w:val="360"/>
        </w:trPr>
        <w:tc>
          <w:tcPr>
            <w:tcW w:w="1560" w:type="dxa"/>
            <w:vMerge/>
          </w:tcPr>
          <w:p w14:paraId="35F3191B" w14:textId="77777777" w:rsidR="004C4D78" w:rsidRPr="000B72B2" w:rsidRDefault="004C4D78" w:rsidP="000B72B2">
            <w:pPr>
              <w:contextualSpacing/>
              <w:rPr>
                <w:rFonts w:ascii="Cambria" w:hAnsi="Cambria"/>
                <w:sz w:val="20"/>
              </w:rPr>
            </w:pPr>
          </w:p>
        </w:tc>
        <w:tc>
          <w:tcPr>
            <w:tcW w:w="2268" w:type="dxa"/>
          </w:tcPr>
          <w:p w14:paraId="4A16FF4B" w14:textId="77777777" w:rsidR="004C4D78" w:rsidRPr="000B72B2" w:rsidRDefault="004C4D78" w:rsidP="000B72B2">
            <w:pPr>
              <w:contextualSpacing/>
              <w:rPr>
                <w:rFonts w:ascii="Cambria" w:hAnsi="Cambria"/>
                <w:sz w:val="20"/>
              </w:rPr>
            </w:pPr>
            <w:r w:rsidRPr="000B72B2">
              <w:rPr>
                <w:rFonts w:ascii="Cambria" w:hAnsi="Cambria"/>
                <w:sz w:val="20"/>
              </w:rPr>
              <w:t>Ring1a.2 (Probe)</w:t>
            </w:r>
          </w:p>
        </w:tc>
        <w:tc>
          <w:tcPr>
            <w:tcW w:w="3830" w:type="dxa"/>
          </w:tcPr>
          <w:p w14:paraId="6F4CBBF5" w14:textId="77777777" w:rsidR="004C4D78" w:rsidRPr="000B72B2" w:rsidRDefault="004C4D78" w:rsidP="000B72B2">
            <w:pPr>
              <w:contextualSpacing/>
              <w:rPr>
                <w:rFonts w:ascii="Cambria" w:hAnsi="Cambria"/>
                <w:sz w:val="20"/>
              </w:rPr>
            </w:pPr>
            <w:r w:rsidRPr="000B72B2">
              <w:rPr>
                <w:rFonts w:ascii="Cambria" w:hAnsi="Cambria"/>
                <w:sz w:val="20"/>
              </w:rPr>
              <w:t>6-</w:t>
            </w:r>
            <w:r w:rsidRPr="00701785">
              <w:rPr>
                <w:rFonts w:ascii="Cambria" w:hAnsi="Cambria"/>
                <w:sz w:val="20"/>
              </w:rPr>
              <w:t>FAM-</w:t>
            </w:r>
            <w:r w:rsidRPr="000B72B2">
              <w:rPr>
                <w:rFonts w:ascii="Cambria" w:hAnsi="Cambria"/>
                <w:sz w:val="20"/>
              </w:rPr>
              <w:t xml:space="preserve"> AGATYGCGR/ZEN/ TCYCCTGTCCA -IBFQ</w:t>
            </w:r>
          </w:p>
        </w:tc>
        <w:tc>
          <w:tcPr>
            <w:tcW w:w="1527" w:type="dxa"/>
            <w:vMerge/>
          </w:tcPr>
          <w:p w14:paraId="6DD38C6E" w14:textId="2540E4CA" w:rsidR="004C4D78" w:rsidRPr="000B72B2" w:rsidRDefault="004C4D78" w:rsidP="000B72B2">
            <w:pPr>
              <w:contextualSpacing/>
              <w:jc w:val="center"/>
              <w:rPr>
                <w:rFonts w:ascii="Cambria" w:hAnsi="Cambria"/>
                <w:b/>
                <w:sz w:val="20"/>
              </w:rPr>
            </w:pPr>
          </w:p>
        </w:tc>
      </w:tr>
      <w:tr w:rsidR="004C4D78" w:rsidRPr="00095CFB" w14:paraId="5D373890" w14:textId="77777777" w:rsidTr="007C68DC">
        <w:trPr>
          <w:trHeight w:val="360"/>
        </w:trPr>
        <w:tc>
          <w:tcPr>
            <w:tcW w:w="1560" w:type="dxa"/>
            <w:vMerge w:val="restart"/>
          </w:tcPr>
          <w:p w14:paraId="2EA6C30C" w14:textId="601489A1" w:rsidR="004C4D78" w:rsidRPr="000B72B2" w:rsidRDefault="004C4D78" w:rsidP="000B72B2">
            <w:pPr>
              <w:contextualSpacing/>
              <w:rPr>
                <w:rFonts w:ascii="Cambria" w:hAnsi="Cambria"/>
                <w:sz w:val="20"/>
              </w:rPr>
            </w:pPr>
            <w:r w:rsidRPr="000B72B2">
              <w:rPr>
                <w:rFonts w:ascii="Cambria" w:hAnsi="Cambria"/>
                <w:sz w:val="20"/>
              </w:rPr>
              <w:t xml:space="preserve">GII </w:t>
            </w:r>
          </w:p>
        </w:tc>
        <w:tc>
          <w:tcPr>
            <w:tcW w:w="2268" w:type="dxa"/>
          </w:tcPr>
          <w:p w14:paraId="4E9566A5" w14:textId="77777777" w:rsidR="004C4D78" w:rsidRPr="000B72B2" w:rsidRDefault="004C4D78" w:rsidP="000B72B2">
            <w:pPr>
              <w:contextualSpacing/>
              <w:rPr>
                <w:rFonts w:ascii="Cambria" w:hAnsi="Cambria"/>
                <w:sz w:val="20"/>
              </w:rPr>
            </w:pPr>
            <w:r w:rsidRPr="000B72B2">
              <w:rPr>
                <w:rFonts w:ascii="Cambria" w:hAnsi="Cambria"/>
                <w:sz w:val="20"/>
              </w:rPr>
              <w:t>Cog2F-flap</w:t>
            </w:r>
          </w:p>
        </w:tc>
        <w:tc>
          <w:tcPr>
            <w:tcW w:w="3830" w:type="dxa"/>
          </w:tcPr>
          <w:p w14:paraId="548FA620" w14:textId="77777777" w:rsidR="004C4D78" w:rsidRPr="000B72B2" w:rsidRDefault="004C4D78" w:rsidP="000B72B2">
            <w:pPr>
              <w:contextualSpacing/>
              <w:rPr>
                <w:rFonts w:ascii="Cambria" w:hAnsi="Cambria"/>
                <w:sz w:val="20"/>
              </w:rPr>
            </w:pPr>
            <w:r w:rsidRPr="000B72B2">
              <w:rPr>
                <w:rFonts w:ascii="Cambria" w:hAnsi="Cambria"/>
                <w:sz w:val="20"/>
              </w:rPr>
              <w:t>AATAAATCATAACARGARBCNATGTTYAG</w:t>
            </w:r>
            <w:r w:rsidRPr="000B72B2">
              <w:rPr>
                <w:rFonts w:ascii="Cambria" w:hAnsi="Cambria"/>
                <w:sz w:val="20"/>
              </w:rPr>
              <w:lastRenderedPageBreak/>
              <w:t>RTGGAT GAG</w:t>
            </w:r>
          </w:p>
        </w:tc>
        <w:tc>
          <w:tcPr>
            <w:tcW w:w="1527" w:type="dxa"/>
            <w:vMerge w:val="restart"/>
          </w:tcPr>
          <w:p w14:paraId="25E4FFD4" w14:textId="4544C70D" w:rsidR="004C4D78" w:rsidRPr="000B72B2" w:rsidRDefault="00375892" w:rsidP="000B72B2">
            <w:pPr>
              <w:contextualSpacing/>
              <w:jc w:val="center"/>
              <w:rPr>
                <w:rFonts w:ascii="Cambria" w:hAnsi="Cambria"/>
                <w:sz w:val="20"/>
              </w:rPr>
            </w:pPr>
            <w:r w:rsidRPr="000B72B2">
              <w:rPr>
                <w:rFonts w:ascii="Cambria" w:hAnsi="Cambria"/>
                <w:sz w:val="20"/>
              </w:rPr>
              <w:lastRenderedPageBreak/>
              <w:t>Norovirus GII</w:t>
            </w:r>
          </w:p>
        </w:tc>
      </w:tr>
      <w:tr w:rsidR="004C4D78" w:rsidRPr="00095CFB" w14:paraId="487453A1" w14:textId="77777777" w:rsidTr="007C68DC">
        <w:trPr>
          <w:trHeight w:val="360"/>
        </w:trPr>
        <w:tc>
          <w:tcPr>
            <w:tcW w:w="1560" w:type="dxa"/>
            <w:vMerge/>
          </w:tcPr>
          <w:p w14:paraId="2A81D045" w14:textId="77777777" w:rsidR="004C4D78" w:rsidRPr="000B72B2" w:rsidRDefault="004C4D78" w:rsidP="000B72B2">
            <w:pPr>
              <w:contextualSpacing/>
              <w:rPr>
                <w:rFonts w:ascii="Cambria" w:hAnsi="Cambria"/>
                <w:sz w:val="20"/>
                <w:highlight w:val="yellow"/>
              </w:rPr>
            </w:pPr>
          </w:p>
        </w:tc>
        <w:tc>
          <w:tcPr>
            <w:tcW w:w="2268" w:type="dxa"/>
          </w:tcPr>
          <w:p w14:paraId="511FA661" w14:textId="77777777" w:rsidR="004C4D78" w:rsidRPr="000B72B2" w:rsidRDefault="004C4D78" w:rsidP="000B72B2">
            <w:pPr>
              <w:contextualSpacing/>
              <w:rPr>
                <w:rFonts w:ascii="Cambria" w:hAnsi="Cambria"/>
                <w:sz w:val="20"/>
              </w:rPr>
            </w:pPr>
            <w:r w:rsidRPr="000B72B2">
              <w:rPr>
                <w:rFonts w:ascii="Cambria" w:hAnsi="Cambria"/>
                <w:sz w:val="20"/>
              </w:rPr>
              <w:t>Cog2R-flap</w:t>
            </w:r>
          </w:p>
          <w:p w14:paraId="463EC3BC" w14:textId="77777777" w:rsidR="004C4D78" w:rsidRPr="000B72B2" w:rsidRDefault="004C4D78" w:rsidP="000B72B2">
            <w:pPr>
              <w:contextualSpacing/>
              <w:rPr>
                <w:rFonts w:ascii="Cambria" w:hAnsi="Cambria"/>
                <w:sz w:val="20"/>
              </w:rPr>
            </w:pPr>
          </w:p>
        </w:tc>
        <w:tc>
          <w:tcPr>
            <w:tcW w:w="3830" w:type="dxa"/>
          </w:tcPr>
          <w:p w14:paraId="70E7DDBC" w14:textId="77777777" w:rsidR="004C4D78" w:rsidRPr="000B72B2" w:rsidRDefault="004C4D78" w:rsidP="000B72B2">
            <w:pPr>
              <w:contextualSpacing/>
              <w:rPr>
                <w:rFonts w:ascii="Cambria" w:hAnsi="Cambria"/>
                <w:sz w:val="20"/>
              </w:rPr>
            </w:pPr>
            <w:r w:rsidRPr="000B72B2">
              <w:rPr>
                <w:rFonts w:ascii="Cambria" w:hAnsi="Cambria"/>
                <w:sz w:val="20"/>
              </w:rPr>
              <w:t>AATAAATCATAATCGACGCCATCTTCATTCACA</w:t>
            </w:r>
          </w:p>
        </w:tc>
        <w:tc>
          <w:tcPr>
            <w:tcW w:w="1527" w:type="dxa"/>
            <w:vMerge/>
          </w:tcPr>
          <w:p w14:paraId="0A32585B" w14:textId="77777777" w:rsidR="004C4D78" w:rsidRPr="000B72B2" w:rsidRDefault="004C4D78" w:rsidP="000B72B2">
            <w:pPr>
              <w:contextualSpacing/>
              <w:rPr>
                <w:rFonts w:ascii="Cambria" w:hAnsi="Cambria"/>
                <w:b/>
                <w:sz w:val="20"/>
              </w:rPr>
            </w:pPr>
          </w:p>
        </w:tc>
      </w:tr>
      <w:tr w:rsidR="004C4D78" w:rsidRPr="00095CFB" w14:paraId="69AE0E20" w14:textId="77777777" w:rsidTr="007C68DC">
        <w:trPr>
          <w:trHeight w:val="360"/>
        </w:trPr>
        <w:tc>
          <w:tcPr>
            <w:tcW w:w="1560" w:type="dxa"/>
            <w:vMerge/>
          </w:tcPr>
          <w:p w14:paraId="31B926A6" w14:textId="77777777" w:rsidR="004C4D78" w:rsidRPr="000B72B2" w:rsidRDefault="004C4D78" w:rsidP="000B72B2">
            <w:pPr>
              <w:contextualSpacing/>
              <w:rPr>
                <w:rFonts w:ascii="Cambria" w:hAnsi="Cambria"/>
                <w:sz w:val="20"/>
                <w:highlight w:val="yellow"/>
              </w:rPr>
            </w:pPr>
          </w:p>
        </w:tc>
        <w:tc>
          <w:tcPr>
            <w:tcW w:w="2268" w:type="dxa"/>
          </w:tcPr>
          <w:p w14:paraId="270C7C02" w14:textId="77777777" w:rsidR="004C4D78" w:rsidRPr="000B72B2" w:rsidRDefault="004C4D78" w:rsidP="000B72B2">
            <w:pPr>
              <w:contextualSpacing/>
              <w:rPr>
                <w:rFonts w:ascii="Cambria" w:hAnsi="Cambria"/>
                <w:sz w:val="20"/>
              </w:rPr>
            </w:pPr>
            <w:r w:rsidRPr="000B72B2">
              <w:rPr>
                <w:rFonts w:ascii="Cambria" w:hAnsi="Cambria"/>
                <w:sz w:val="20"/>
              </w:rPr>
              <w:t>Ring 2.2 (Probe)</w:t>
            </w:r>
          </w:p>
        </w:tc>
        <w:tc>
          <w:tcPr>
            <w:tcW w:w="3830" w:type="dxa"/>
          </w:tcPr>
          <w:p w14:paraId="433AC0A3" w14:textId="51B2845C" w:rsidR="004C4D78" w:rsidRPr="000B72B2" w:rsidRDefault="004C4D78" w:rsidP="000B72B2">
            <w:pPr>
              <w:contextualSpacing/>
              <w:rPr>
                <w:rFonts w:ascii="Cambria" w:hAnsi="Cambria"/>
                <w:sz w:val="20"/>
              </w:rPr>
            </w:pPr>
            <w:r w:rsidRPr="00701785">
              <w:rPr>
                <w:rFonts w:ascii="Cambria" w:hAnsi="Cambria"/>
                <w:sz w:val="20"/>
              </w:rPr>
              <w:t xml:space="preserve">JOE </w:t>
            </w:r>
            <w:r w:rsidRPr="000B72B2">
              <w:rPr>
                <w:rFonts w:ascii="Cambria" w:hAnsi="Cambria"/>
                <w:sz w:val="20"/>
              </w:rPr>
              <w:t>- TGGGAGGGY/ZEN/ GATCGCAATCT - IBFQ</w:t>
            </w:r>
          </w:p>
        </w:tc>
        <w:tc>
          <w:tcPr>
            <w:tcW w:w="1527" w:type="dxa"/>
            <w:vMerge/>
            <w:tcBorders>
              <w:bottom w:val="single" w:sz="4" w:space="0" w:color="000000" w:themeColor="text1"/>
            </w:tcBorders>
          </w:tcPr>
          <w:p w14:paraId="3FFD0B7A" w14:textId="33CE9E16" w:rsidR="004C4D78" w:rsidRPr="000B72B2" w:rsidRDefault="004C4D78" w:rsidP="000B72B2">
            <w:pPr>
              <w:contextualSpacing/>
              <w:rPr>
                <w:rFonts w:ascii="Cambria" w:hAnsi="Cambria"/>
                <w:b/>
                <w:sz w:val="20"/>
              </w:rPr>
            </w:pPr>
          </w:p>
        </w:tc>
      </w:tr>
      <w:tr w:rsidR="004C4D78" w:rsidRPr="00095CFB" w14:paraId="3158218B" w14:textId="77777777" w:rsidTr="007C68DC">
        <w:trPr>
          <w:trHeight w:val="86"/>
        </w:trPr>
        <w:tc>
          <w:tcPr>
            <w:tcW w:w="1560" w:type="dxa"/>
            <w:vMerge w:val="restart"/>
          </w:tcPr>
          <w:p w14:paraId="5560D46A" w14:textId="77777777" w:rsidR="004C4D78" w:rsidRPr="000B72B2" w:rsidRDefault="004C4D78" w:rsidP="000B72B2">
            <w:pPr>
              <w:contextualSpacing/>
              <w:rPr>
                <w:rFonts w:ascii="Cambria" w:hAnsi="Cambria"/>
                <w:sz w:val="20"/>
              </w:rPr>
            </w:pPr>
            <w:r w:rsidRPr="000B72B2">
              <w:rPr>
                <w:rFonts w:ascii="Cambria" w:hAnsi="Cambria"/>
                <w:sz w:val="20"/>
              </w:rPr>
              <w:t>CrAssphage</w:t>
            </w:r>
          </w:p>
        </w:tc>
        <w:tc>
          <w:tcPr>
            <w:tcW w:w="2268" w:type="dxa"/>
          </w:tcPr>
          <w:p w14:paraId="7EC1CAD5" w14:textId="77777777" w:rsidR="004C4D78" w:rsidRPr="000B72B2" w:rsidRDefault="004C4D78" w:rsidP="000B72B2">
            <w:pPr>
              <w:contextualSpacing/>
              <w:rPr>
                <w:rFonts w:ascii="Cambria" w:hAnsi="Cambria"/>
                <w:sz w:val="20"/>
              </w:rPr>
            </w:pPr>
            <w:r w:rsidRPr="000B72B2">
              <w:rPr>
                <w:rFonts w:ascii="Cambria" w:hAnsi="Cambria"/>
                <w:sz w:val="20"/>
              </w:rPr>
              <w:t>CrAss-F</w:t>
            </w:r>
          </w:p>
        </w:tc>
        <w:tc>
          <w:tcPr>
            <w:tcW w:w="3830" w:type="dxa"/>
          </w:tcPr>
          <w:p w14:paraId="6B8F55E5" w14:textId="77777777" w:rsidR="004C4D78" w:rsidRPr="000B72B2" w:rsidRDefault="004C4D78" w:rsidP="000B72B2">
            <w:pPr>
              <w:contextualSpacing/>
              <w:rPr>
                <w:sz w:val="20"/>
              </w:rPr>
            </w:pPr>
            <w:r w:rsidRPr="000B72B2">
              <w:rPr>
                <w:sz w:val="20"/>
              </w:rPr>
              <w:t>CAG AAG TAC AAA CTC CTA AAA AAC GTA GAG</w:t>
            </w:r>
          </w:p>
        </w:tc>
        <w:tc>
          <w:tcPr>
            <w:tcW w:w="1527" w:type="dxa"/>
            <w:vMerge w:val="restart"/>
            <w:tcBorders>
              <w:top w:val="single" w:sz="4" w:space="0" w:color="000000" w:themeColor="text1"/>
            </w:tcBorders>
          </w:tcPr>
          <w:p w14:paraId="74DF3098" w14:textId="3F4C38F9" w:rsidR="004C4D78" w:rsidRPr="000B72B2" w:rsidRDefault="00D563EC" w:rsidP="000B72B2">
            <w:pPr>
              <w:contextualSpacing/>
              <w:rPr>
                <w:rFonts w:ascii="Cambria" w:hAnsi="Cambria"/>
                <w:sz w:val="20"/>
              </w:rPr>
            </w:pPr>
            <w:r w:rsidRPr="000B72B2">
              <w:rPr>
                <w:rFonts w:ascii="Cambria" w:hAnsi="Cambria"/>
                <w:sz w:val="20"/>
              </w:rPr>
              <w:t xml:space="preserve">Genomic base pair region: </w:t>
            </w:r>
            <w:r w:rsidR="00887AFB" w:rsidRPr="000B72B2">
              <w:rPr>
                <w:rFonts w:ascii="Cambria" w:hAnsi="Cambria"/>
                <w:sz w:val="20"/>
              </w:rPr>
              <w:t>14731</w:t>
            </w:r>
            <w:r w:rsidRPr="000B72B2">
              <w:rPr>
                <w:rFonts w:ascii="Cambria" w:hAnsi="Cambria"/>
                <w:sz w:val="20"/>
              </w:rPr>
              <w:t xml:space="preserve"> bp</w:t>
            </w:r>
            <w:r w:rsidR="00887AFB" w:rsidRPr="000B72B2">
              <w:rPr>
                <w:rFonts w:ascii="Cambria" w:hAnsi="Cambria"/>
                <w:sz w:val="20"/>
              </w:rPr>
              <w:t>-14856</w:t>
            </w:r>
            <w:r w:rsidRPr="000B72B2">
              <w:rPr>
                <w:rFonts w:ascii="Cambria" w:hAnsi="Cambria"/>
                <w:sz w:val="20"/>
              </w:rPr>
              <w:t xml:space="preserve"> bp</w:t>
            </w:r>
          </w:p>
        </w:tc>
      </w:tr>
      <w:tr w:rsidR="004C4D78" w:rsidRPr="00095CFB" w14:paraId="5E1F1AAD" w14:textId="77777777" w:rsidTr="007C68DC">
        <w:trPr>
          <w:trHeight w:val="86"/>
        </w:trPr>
        <w:tc>
          <w:tcPr>
            <w:tcW w:w="1560" w:type="dxa"/>
            <w:vMerge/>
          </w:tcPr>
          <w:p w14:paraId="1D0BA1BF" w14:textId="77777777" w:rsidR="004C4D78" w:rsidRPr="000B72B2" w:rsidRDefault="004C4D78" w:rsidP="000B72B2">
            <w:pPr>
              <w:contextualSpacing/>
              <w:rPr>
                <w:rFonts w:ascii="Cambria" w:hAnsi="Cambria"/>
                <w:sz w:val="20"/>
              </w:rPr>
            </w:pPr>
          </w:p>
        </w:tc>
        <w:tc>
          <w:tcPr>
            <w:tcW w:w="2268" w:type="dxa"/>
          </w:tcPr>
          <w:p w14:paraId="6248E477" w14:textId="77777777" w:rsidR="004C4D78" w:rsidRPr="000B72B2" w:rsidRDefault="004C4D78" w:rsidP="000B72B2">
            <w:pPr>
              <w:contextualSpacing/>
              <w:rPr>
                <w:rFonts w:ascii="Cambria" w:hAnsi="Cambria"/>
                <w:sz w:val="20"/>
              </w:rPr>
            </w:pPr>
            <w:r w:rsidRPr="000B72B2">
              <w:rPr>
                <w:rFonts w:ascii="Cambria" w:hAnsi="Cambria"/>
                <w:sz w:val="20"/>
              </w:rPr>
              <w:t>CrAss-R</w:t>
            </w:r>
          </w:p>
        </w:tc>
        <w:tc>
          <w:tcPr>
            <w:tcW w:w="3830" w:type="dxa"/>
          </w:tcPr>
          <w:p w14:paraId="21719F65" w14:textId="77777777" w:rsidR="004C4D78" w:rsidRPr="000B72B2" w:rsidRDefault="004C4D78" w:rsidP="000B72B2">
            <w:pPr>
              <w:contextualSpacing/>
              <w:rPr>
                <w:sz w:val="20"/>
              </w:rPr>
            </w:pPr>
            <w:r w:rsidRPr="000B72B2">
              <w:rPr>
                <w:sz w:val="20"/>
              </w:rPr>
              <w:t>GAT GAC CAA TAA ACA AGC CAT TAG C</w:t>
            </w:r>
          </w:p>
        </w:tc>
        <w:tc>
          <w:tcPr>
            <w:tcW w:w="1527" w:type="dxa"/>
            <w:vMerge/>
          </w:tcPr>
          <w:p w14:paraId="1EFCAA54" w14:textId="77777777" w:rsidR="004C4D78" w:rsidRPr="000B72B2" w:rsidRDefault="004C4D78" w:rsidP="000B72B2">
            <w:pPr>
              <w:contextualSpacing/>
              <w:rPr>
                <w:rFonts w:ascii="Cambria" w:hAnsi="Cambria"/>
                <w:b/>
                <w:sz w:val="20"/>
              </w:rPr>
            </w:pPr>
          </w:p>
        </w:tc>
      </w:tr>
      <w:tr w:rsidR="004C4D78" w:rsidRPr="00095CFB" w14:paraId="5FD7D0D0" w14:textId="77777777" w:rsidTr="007C68DC">
        <w:trPr>
          <w:trHeight w:val="86"/>
        </w:trPr>
        <w:tc>
          <w:tcPr>
            <w:tcW w:w="1560" w:type="dxa"/>
            <w:vMerge/>
          </w:tcPr>
          <w:p w14:paraId="6A4F4798" w14:textId="77777777" w:rsidR="004C4D78" w:rsidRPr="000B72B2" w:rsidRDefault="004C4D78" w:rsidP="000B72B2">
            <w:pPr>
              <w:contextualSpacing/>
              <w:rPr>
                <w:rFonts w:ascii="Cambria" w:hAnsi="Cambria"/>
                <w:sz w:val="20"/>
              </w:rPr>
            </w:pPr>
          </w:p>
        </w:tc>
        <w:tc>
          <w:tcPr>
            <w:tcW w:w="2268" w:type="dxa"/>
          </w:tcPr>
          <w:p w14:paraId="7E7A8FDF" w14:textId="77777777" w:rsidR="004C4D78" w:rsidRPr="000B72B2" w:rsidRDefault="004C4D78" w:rsidP="000B72B2">
            <w:pPr>
              <w:contextualSpacing/>
              <w:rPr>
                <w:rFonts w:ascii="Cambria" w:hAnsi="Cambria"/>
                <w:sz w:val="20"/>
              </w:rPr>
            </w:pPr>
            <w:r w:rsidRPr="000B72B2">
              <w:rPr>
                <w:rFonts w:ascii="Cambria" w:hAnsi="Cambria"/>
                <w:sz w:val="20"/>
              </w:rPr>
              <w:t>CrAss-P (Probe)</w:t>
            </w:r>
          </w:p>
        </w:tc>
        <w:tc>
          <w:tcPr>
            <w:tcW w:w="3830" w:type="dxa"/>
          </w:tcPr>
          <w:p w14:paraId="3EEE4F4E" w14:textId="1319AB29" w:rsidR="004C4D78" w:rsidRPr="000B72B2" w:rsidRDefault="004C4D78" w:rsidP="000B72B2">
            <w:pPr>
              <w:contextualSpacing/>
              <w:rPr>
                <w:sz w:val="20"/>
              </w:rPr>
            </w:pPr>
            <w:r w:rsidRPr="00701785">
              <w:rPr>
                <w:rFonts w:ascii="Cambria" w:hAnsi="Cambria"/>
                <w:sz w:val="20"/>
              </w:rPr>
              <w:t>FAM</w:t>
            </w:r>
            <w:r w:rsidRPr="000B72B2">
              <w:rPr>
                <w:sz w:val="20"/>
              </w:rPr>
              <w:t>-AAT AAC GAT TTA CGT GAT GTA AC</w:t>
            </w:r>
          </w:p>
        </w:tc>
        <w:tc>
          <w:tcPr>
            <w:tcW w:w="1527" w:type="dxa"/>
            <w:vMerge/>
            <w:tcBorders>
              <w:bottom w:val="single" w:sz="4" w:space="0" w:color="000000" w:themeColor="text1"/>
            </w:tcBorders>
          </w:tcPr>
          <w:p w14:paraId="57652F63" w14:textId="462A3502" w:rsidR="004C4D78" w:rsidRPr="000B72B2" w:rsidRDefault="004C4D78" w:rsidP="000B72B2">
            <w:pPr>
              <w:contextualSpacing/>
              <w:rPr>
                <w:rFonts w:ascii="Cambria" w:hAnsi="Cambria"/>
                <w:b/>
                <w:sz w:val="20"/>
              </w:rPr>
            </w:pPr>
          </w:p>
        </w:tc>
      </w:tr>
      <w:tr w:rsidR="00D8262E" w:rsidRPr="00095CFB" w14:paraId="1B5ACB40" w14:textId="77777777" w:rsidTr="00072894">
        <w:trPr>
          <w:trHeight w:val="312"/>
        </w:trPr>
        <w:tc>
          <w:tcPr>
            <w:tcW w:w="1560" w:type="dxa"/>
            <w:vMerge w:val="restart"/>
          </w:tcPr>
          <w:p w14:paraId="7572B252" w14:textId="77777777" w:rsidR="00D8262E" w:rsidRPr="000B72B2" w:rsidRDefault="00D8262E" w:rsidP="000B72B2">
            <w:pPr>
              <w:contextualSpacing/>
              <w:rPr>
                <w:rFonts w:ascii="Cambria" w:hAnsi="Cambria"/>
                <w:sz w:val="20"/>
              </w:rPr>
            </w:pPr>
            <w:r w:rsidRPr="000B72B2">
              <w:rPr>
                <w:rFonts w:ascii="Cambria" w:hAnsi="Cambria"/>
                <w:sz w:val="20"/>
              </w:rPr>
              <w:t>Pepper Mild Mottle Virus</w:t>
            </w:r>
          </w:p>
        </w:tc>
        <w:tc>
          <w:tcPr>
            <w:tcW w:w="2268" w:type="dxa"/>
          </w:tcPr>
          <w:p w14:paraId="4C2FF02B" w14:textId="77777777" w:rsidR="00D8262E" w:rsidRPr="000B72B2" w:rsidRDefault="00D8262E" w:rsidP="000B72B2">
            <w:pPr>
              <w:contextualSpacing/>
              <w:rPr>
                <w:sz w:val="20"/>
              </w:rPr>
            </w:pPr>
            <w:r w:rsidRPr="000B72B2">
              <w:rPr>
                <w:sz w:val="20"/>
              </w:rPr>
              <w:t>PMMV-FP1-rev</w:t>
            </w:r>
          </w:p>
          <w:p w14:paraId="661D8F8A" w14:textId="77777777" w:rsidR="00D8262E" w:rsidRPr="000B72B2" w:rsidRDefault="00D8262E" w:rsidP="000B72B2">
            <w:pPr>
              <w:contextualSpacing/>
              <w:rPr>
                <w:rFonts w:ascii="Cambria" w:hAnsi="Cambria"/>
                <w:sz w:val="20"/>
              </w:rPr>
            </w:pPr>
          </w:p>
        </w:tc>
        <w:tc>
          <w:tcPr>
            <w:tcW w:w="3830" w:type="dxa"/>
          </w:tcPr>
          <w:p w14:paraId="17188CE2" w14:textId="77777777" w:rsidR="00D8262E" w:rsidRPr="000B72B2" w:rsidRDefault="00D8262E" w:rsidP="000B72B2">
            <w:pPr>
              <w:contextualSpacing/>
              <w:rPr>
                <w:sz w:val="20"/>
              </w:rPr>
            </w:pPr>
            <w:r w:rsidRPr="000B72B2">
              <w:rPr>
                <w:sz w:val="20"/>
              </w:rPr>
              <w:t>GAG TGG TTT GAC CTT AAC GTT TGA</w:t>
            </w:r>
          </w:p>
        </w:tc>
        <w:tc>
          <w:tcPr>
            <w:tcW w:w="1527" w:type="dxa"/>
            <w:vMerge w:val="restart"/>
            <w:tcBorders>
              <w:top w:val="single" w:sz="4" w:space="0" w:color="000000" w:themeColor="text1"/>
            </w:tcBorders>
          </w:tcPr>
          <w:p w14:paraId="5E0FF482" w14:textId="1C74B61C" w:rsidR="00AC0542" w:rsidRDefault="00D8262E" w:rsidP="00701785">
            <w:pPr>
              <w:contextualSpacing/>
              <w:rPr>
                <w:rFonts w:ascii="Cambria" w:hAnsi="Cambria"/>
                <w:sz w:val="20"/>
              </w:rPr>
            </w:pPr>
            <w:r w:rsidRPr="000B72B2">
              <w:rPr>
                <w:rFonts w:ascii="Cambria" w:hAnsi="Cambria"/>
                <w:sz w:val="20"/>
              </w:rPr>
              <w:t>1878 bp-1901 bp</w:t>
            </w:r>
            <w:r w:rsidRPr="000B72B2">
              <w:rPr>
                <w:rFonts w:ascii="Cambria" w:hAnsi="Cambria"/>
                <w:sz w:val="20"/>
                <w:vertAlign w:val="superscript"/>
              </w:rPr>
              <w:t>c</w:t>
            </w:r>
            <w:r w:rsidR="00701785">
              <w:rPr>
                <w:rFonts w:ascii="Cambria" w:hAnsi="Cambria"/>
                <w:sz w:val="20"/>
                <w:vertAlign w:val="superscript"/>
              </w:rPr>
              <w:t xml:space="preserve">  </w:t>
            </w:r>
            <w:r w:rsidR="00AC0542">
              <w:rPr>
                <w:rFonts w:ascii="Cambria" w:hAnsi="Cambria"/>
                <w:sz w:val="20"/>
              </w:rPr>
              <w:t xml:space="preserve"> and</w:t>
            </w:r>
            <w:r w:rsidR="00701785">
              <w:rPr>
                <w:rFonts w:ascii="Cambria" w:hAnsi="Cambria"/>
                <w:sz w:val="20"/>
              </w:rPr>
              <w:t xml:space="preserve"> </w:t>
            </w:r>
          </w:p>
          <w:p w14:paraId="23E17539" w14:textId="25241072" w:rsidR="00D8262E" w:rsidRPr="000B72B2" w:rsidRDefault="00D8262E" w:rsidP="00701785">
            <w:pPr>
              <w:contextualSpacing/>
              <w:rPr>
                <w:rFonts w:ascii="Cambria" w:hAnsi="Cambria"/>
                <w:sz w:val="20"/>
                <w:vertAlign w:val="superscript"/>
              </w:rPr>
            </w:pPr>
            <w:r w:rsidRPr="000B72B2">
              <w:rPr>
                <w:rFonts w:ascii="Cambria" w:hAnsi="Cambria"/>
                <w:sz w:val="20"/>
              </w:rPr>
              <w:t>1945 bp-1926 bp</w:t>
            </w:r>
            <w:r w:rsidRPr="000B72B2">
              <w:rPr>
                <w:rFonts w:ascii="Cambria" w:hAnsi="Cambria"/>
                <w:sz w:val="20"/>
                <w:vertAlign w:val="superscript"/>
              </w:rPr>
              <w:t>c</w:t>
            </w:r>
          </w:p>
        </w:tc>
      </w:tr>
      <w:tr w:rsidR="00D8262E" w:rsidRPr="00095CFB" w14:paraId="3E078B74" w14:textId="77777777" w:rsidTr="007C68DC">
        <w:trPr>
          <w:trHeight w:val="172"/>
        </w:trPr>
        <w:tc>
          <w:tcPr>
            <w:tcW w:w="1560" w:type="dxa"/>
            <w:vMerge/>
          </w:tcPr>
          <w:p w14:paraId="05340AEE" w14:textId="77777777" w:rsidR="00D8262E" w:rsidRPr="000B72B2" w:rsidRDefault="00D8262E" w:rsidP="000B72B2">
            <w:pPr>
              <w:contextualSpacing/>
              <w:rPr>
                <w:rFonts w:ascii="Cambria" w:hAnsi="Cambria"/>
                <w:sz w:val="20"/>
              </w:rPr>
            </w:pPr>
          </w:p>
        </w:tc>
        <w:tc>
          <w:tcPr>
            <w:tcW w:w="2268" w:type="dxa"/>
          </w:tcPr>
          <w:p w14:paraId="3893F42C" w14:textId="77777777" w:rsidR="00D8262E" w:rsidRPr="000B72B2" w:rsidRDefault="00D8262E" w:rsidP="000B72B2">
            <w:pPr>
              <w:contextualSpacing/>
              <w:rPr>
                <w:sz w:val="20"/>
              </w:rPr>
            </w:pPr>
            <w:r w:rsidRPr="000B72B2">
              <w:rPr>
                <w:sz w:val="20"/>
              </w:rPr>
              <w:t>PMMV-RP1</w:t>
            </w:r>
          </w:p>
        </w:tc>
        <w:tc>
          <w:tcPr>
            <w:tcW w:w="3830" w:type="dxa"/>
          </w:tcPr>
          <w:p w14:paraId="1F0B202A" w14:textId="77777777" w:rsidR="00D8262E" w:rsidRPr="000B72B2" w:rsidRDefault="00D8262E" w:rsidP="000B72B2">
            <w:pPr>
              <w:contextualSpacing/>
              <w:rPr>
                <w:sz w:val="20"/>
              </w:rPr>
            </w:pPr>
            <w:r w:rsidRPr="000B72B2">
              <w:rPr>
                <w:sz w:val="20"/>
              </w:rPr>
              <w:t>TTG TCG GTT GCA ATG CAA GT</w:t>
            </w:r>
          </w:p>
        </w:tc>
        <w:tc>
          <w:tcPr>
            <w:tcW w:w="1527" w:type="dxa"/>
            <w:vMerge/>
          </w:tcPr>
          <w:p w14:paraId="08DDBF7B" w14:textId="7BB13CAE" w:rsidR="00D8262E" w:rsidRPr="000B72B2" w:rsidRDefault="00D8262E" w:rsidP="000B72B2">
            <w:pPr>
              <w:contextualSpacing/>
              <w:rPr>
                <w:rFonts w:ascii="Cambria" w:hAnsi="Cambria"/>
                <w:sz w:val="20"/>
                <w:vertAlign w:val="superscript"/>
              </w:rPr>
            </w:pPr>
          </w:p>
        </w:tc>
      </w:tr>
      <w:tr w:rsidR="00D8262E" w:rsidRPr="00095CFB" w14:paraId="7C884C19" w14:textId="77777777" w:rsidTr="007C68DC">
        <w:trPr>
          <w:trHeight w:val="172"/>
        </w:trPr>
        <w:tc>
          <w:tcPr>
            <w:tcW w:w="1560" w:type="dxa"/>
            <w:vMerge/>
          </w:tcPr>
          <w:p w14:paraId="427DBCB4" w14:textId="77777777" w:rsidR="00D8262E" w:rsidRPr="000B72B2" w:rsidRDefault="00D8262E" w:rsidP="000B72B2">
            <w:pPr>
              <w:contextualSpacing/>
              <w:rPr>
                <w:rFonts w:ascii="Cambria" w:hAnsi="Cambria"/>
                <w:sz w:val="20"/>
              </w:rPr>
            </w:pPr>
          </w:p>
        </w:tc>
        <w:tc>
          <w:tcPr>
            <w:tcW w:w="2268" w:type="dxa"/>
          </w:tcPr>
          <w:p w14:paraId="6CBD1DE1" w14:textId="77777777" w:rsidR="00D8262E" w:rsidRPr="000B72B2" w:rsidRDefault="00D8262E" w:rsidP="000B72B2">
            <w:pPr>
              <w:contextualSpacing/>
              <w:rPr>
                <w:sz w:val="20"/>
              </w:rPr>
            </w:pPr>
            <w:r w:rsidRPr="000B72B2">
              <w:rPr>
                <w:sz w:val="20"/>
              </w:rPr>
              <w:t>PMMV-P (Probe)</w:t>
            </w:r>
          </w:p>
        </w:tc>
        <w:tc>
          <w:tcPr>
            <w:tcW w:w="3830" w:type="dxa"/>
          </w:tcPr>
          <w:p w14:paraId="2E302E6F" w14:textId="675A3E93" w:rsidR="00D8262E" w:rsidRPr="000B72B2" w:rsidRDefault="00D8262E" w:rsidP="000B72B2">
            <w:pPr>
              <w:contextualSpacing/>
              <w:rPr>
                <w:sz w:val="20"/>
              </w:rPr>
            </w:pPr>
            <w:r w:rsidRPr="00701785">
              <w:rPr>
                <w:rFonts w:ascii="Cambria" w:hAnsi="Cambria"/>
                <w:sz w:val="20"/>
              </w:rPr>
              <w:t>FAM</w:t>
            </w:r>
            <w:r w:rsidRPr="000B72B2">
              <w:rPr>
                <w:sz w:val="20"/>
              </w:rPr>
              <w:t>-CCT ACC GAA GCA AAT G</w:t>
            </w:r>
          </w:p>
        </w:tc>
        <w:tc>
          <w:tcPr>
            <w:tcW w:w="1527" w:type="dxa"/>
            <w:vMerge/>
            <w:tcBorders>
              <w:bottom w:val="single" w:sz="4" w:space="0" w:color="000000" w:themeColor="text1"/>
            </w:tcBorders>
          </w:tcPr>
          <w:p w14:paraId="09722F2B" w14:textId="0C1F6F0A" w:rsidR="00D8262E" w:rsidRPr="000B72B2" w:rsidRDefault="00D8262E" w:rsidP="000B72B2">
            <w:pPr>
              <w:contextualSpacing/>
              <w:rPr>
                <w:rFonts w:ascii="Cambria" w:hAnsi="Cambria"/>
                <w:b/>
                <w:sz w:val="20"/>
              </w:rPr>
            </w:pPr>
          </w:p>
        </w:tc>
      </w:tr>
      <w:tr w:rsidR="004C4D78" w:rsidRPr="00095CFB" w14:paraId="309C585F" w14:textId="77777777" w:rsidTr="007C68DC">
        <w:trPr>
          <w:trHeight w:val="80"/>
        </w:trPr>
        <w:tc>
          <w:tcPr>
            <w:tcW w:w="1560" w:type="dxa"/>
            <w:vMerge w:val="restart"/>
          </w:tcPr>
          <w:p w14:paraId="13DC663A" w14:textId="55F8B30D" w:rsidR="004C4D78" w:rsidRPr="000B72B2" w:rsidRDefault="004C4D78" w:rsidP="000B72B2">
            <w:pPr>
              <w:contextualSpacing/>
              <w:rPr>
                <w:rFonts w:ascii="Cambria" w:hAnsi="Cambria"/>
                <w:i/>
                <w:sz w:val="20"/>
              </w:rPr>
            </w:pPr>
            <w:r w:rsidRPr="000B72B2">
              <w:rPr>
                <w:rFonts w:ascii="Cambria" w:hAnsi="Cambria"/>
                <w:i/>
                <w:sz w:val="20"/>
              </w:rPr>
              <w:t>Escherichia coli</w:t>
            </w:r>
          </w:p>
        </w:tc>
        <w:tc>
          <w:tcPr>
            <w:tcW w:w="2268" w:type="dxa"/>
          </w:tcPr>
          <w:p w14:paraId="094A7E63" w14:textId="77777777" w:rsidR="004C4D78" w:rsidRPr="000B72B2" w:rsidRDefault="004C4D78" w:rsidP="000B72B2">
            <w:pPr>
              <w:contextualSpacing/>
              <w:rPr>
                <w:sz w:val="20"/>
              </w:rPr>
            </w:pPr>
            <w:r w:rsidRPr="000B72B2">
              <w:rPr>
                <w:sz w:val="20"/>
              </w:rPr>
              <w:t>uidA_784F</w:t>
            </w:r>
          </w:p>
        </w:tc>
        <w:tc>
          <w:tcPr>
            <w:tcW w:w="3830" w:type="dxa"/>
          </w:tcPr>
          <w:p w14:paraId="09DF621A" w14:textId="77777777" w:rsidR="004C4D78" w:rsidRPr="000B72B2" w:rsidRDefault="004C4D78" w:rsidP="000B72B2">
            <w:pPr>
              <w:contextualSpacing/>
              <w:rPr>
                <w:sz w:val="20"/>
              </w:rPr>
            </w:pPr>
            <w:r w:rsidRPr="000B72B2">
              <w:rPr>
                <w:sz w:val="20"/>
              </w:rPr>
              <w:t>GTG TGA TAT CTA CCC GCT TCG C</w:t>
            </w:r>
          </w:p>
        </w:tc>
        <w:tc>
          <w:tcPr>
            <w:tcW w:w="1527" w:type="dxa"/>
            <w:vMerge w:val="restart"/>
            <w:tcBorders>
              <w:top w:val="single" w:sz="4" w:space="0" w:color="000000" w:themeColor="text1"/>
            </w:tcBorders>
          </w:tcPr>
          <w:p w14:paraId="38BAECEB" w14:textId="77777777" w:rsidR="004C4D78" w:rsidRPr="000B72B2" w:rsidRDefault="004C4D78" w:rsidP="000B72B2">
            <w:pPr>
              <w:contextualSpacing/>
              <w:jc w:val="center"/>
              <w:rPr>
                <w:rFonts w:ascii="Cambria" w:hAnsi="Cambria"/>
                <w:b/>
                <w:i/>
                <w:sz w:val="20"/>
              </w:rPr>
            </w:pPr>
          </w:p>
          <w:p w14:paraId="59C33385" w14:textId="00360F5F" w:rsidR="004C4D78" w:rsidRPr="000B72B2" w:rsidRDefault="004C4D78" w:rsidP="000B72B2">
            <w:pPr>
              <w:contextualSpacing/>
              <w:jc w:val="center"/>
              <w:rPr>
                <w:rFonts w:ascii="Cambria" w:hAnsi="Cambria"/>
                <w:i/>
                <w:sz w:val="20"/>
              </w:rPr>
            </w:pPr>
            <w:r w:rsidRPr="000B72B2">
              <w:rPr>
                <w:rFonts w:ascii="Cambria" w:hAnsi="Cambria"/>
                <w:i/>
                <w:sz w:val="20"/>
              </w:rPr>
              <w:t>uidA</w:t>
            </w:r>
          </w:p>
        </w:tc>
      </w:tr>
      <w:tr w:rsidR="004C4D78" w:rsidRPr="00095CFB" w14:paraId="6684C287" w14:textId="77777777" w:rsidTr="007C68DC">
        <w:trPr>
          <w:trHeight w:val="80"/>
        </w:trPr>
        <w:tc>
          <w:tcPr>
            <w:tcW w:w="1560" w:type="dxa"/>
            <w:vMerge/>
          </w:tcPr>
          <w:p w14:paraId="78F7134B" w14:textId="77777777" w:rsidR="004C4D78" w:rsidRPr="000B72B2" w:rsidRDefault="004C4D78" w:rsidP="000B72B2">
            <w:pPr>
              <w:contextualSpacing/>
              <w:rPr>
                <w:rFonts w:ascii="Cambria" w:hAnsi="Cambria"/>
                <w:sz w:val="20"/>
                <w:highlight w:val="yellow"/>
              </w:rPr>
            </w:pPr>
          </w:p>
        </w:tc>
        <w:tc>
          <w:tcPr>
            <w:tcW w:w="2268" w:type="dxa"/>
          </w:tcPr>
          <w:p w14:paraId="39AC1BD5" w14:textId="77777777" w:rsidR="004C4D78" w:rsidRPr="000B72B2" w:rsidRDefault="004C4D78" w:rsidP="000B72B2">
            <w:pPr>
              <w:contextualSpacing/>
              <w:rPr>
                <w:sz w:val="20"/>
              </w:rPr>
            </w:pPr>
            <w:r w:rsidRPr="000B72B2">
              <w:rPr>
                <w:sz w:val="20"/>
              </w:rPr>
              <w:t>uidA_866R</w:t>
            </w:r>
          </w:p>
        </w:tc>
        <w:tc>
          <w:tcPr>
            <w:tcW w:w="3830" w:type="dxa"/>
          </w:tcPr>
          <w:p w14:paraId="1AB49053" w14:textId="77777777" w:rsidR="004C4D78" w:rsidRPr="000B72B2" w:rsidRDefault="004C4D78" w:rsidP="000B72B2">
            <w:pPr>
              <w:contextualSpacing/>
              <w:rPr>
                <w:sz w:val="20"/>
              </w:rPr>
            </w:pPr>
            <w:r w:rsidRPr="000B72B2">
              <w:rPr>
                <w:sz w:val="20"/>
              </w:rPr>
              <w:t>AGA ACG GTT TGT GGT TAA TCA GGA</w:t>
            </w:r>
          </w:p>
        </w:tc>
        <w:tc>
          <w:tcPr>
            <w:tcW w:w="1527" w:type="dxa"/>
            <w:vMerge/>
          </w:tcPr>
          <w:p w14:paraId="1C1180BE" w14:textId="77777777" w:rsidR="004C4D78" w:rsidRPr="000B72B2" w:rsidRDefault="004C4D78" w:rsidP="000B72B2">
            <w:pPr>
              <w:contextualSpacing/>
              <w:rPr>
                <w:rFonts w:ascii="Cambria" w:hAnsi="Cambria"/>
                <w:b/>
                <w:sz w:val="20"/>
              </w:rPr>
            </w:pPr>
          </w:p>
        </w:tc>
      </w:tr>
      <w:tr w:rsidR="004C4D78" w:rsidRPr="00095CFB" w14:paraId="194E7E13" w14:textId="77777777" w:rsidTr="007C68DC">
        <w:trPr>
          <w:trHeight w:val="80"/>
        </w:trPr>
        <w:tc>
          <w:tcPr>
            <w:tcW w:w="1560" w:type="dxa"/>
            <w:vMerge/>
          </w:tcPr>
          <w:p w14:paraId="0E279627" w14:textId="77777777" w:rsidR="004C4D78" w:rsidRPr="000B72B2" w:rsidRDefault="004C4D78" w:rsidP="000B72B2">
            <w:pPr>
              <w:contextualSpacing/>
              <w:rPr>
                <w:rFonts w:ascii="Cambria" w:hAnsi="Cambria"/>
                <w:sz w:val="20"/>
                <w:highlight w:val="yellow"/>
              </w:rPr>
            </w:pPr>
          </w:p>
        </w:tc>
        <w:tc>
          <w:tcPr>
            <w:tcW w:w="2268" w:type="dxa"/>
          </w:tcPr>
          <w:p w14:paraId="1FB8193B" w14:textId="14884261" w:rsidR="004C4D78" w:rsidRPr="000B72B2" w:rsidRDefault="004C4D78" w:rsidP="000B72B2">
            <w:pPr>
              <w:contextualSpacing/>
              <w:rPr>
                <w:sz w:val="20"/>
              </w:rPr>
            </w:pPr>
            <w:r w:rsidRPr="000B72B2">
              <w:rPr>
                <w:sz w:val="20"/>
              </w:rPr>
              <w:t>EC807</w:t>
            </w:r>
            <w:r w:rsidR="00D046AD">
              <w:rPr>
                <w:sz w:val="20"/>
                <w:vertAlign w:val="superscript"/>
              </w:rPr>
              <w:t>d</w:t>
            </w:r>
            <w:r w:rsidRPr="000B72B2">
              <w:rPr>
                <w:sz w:val="20"/>
              </w:rPr>
              <w:t xml:space="preserve"> probe</w:t>
            </w:r>
          </w:p>
        </w:tc>
        <w:tc>
          <w:tcPr>
            <w:tcW w:w="3830" w:type="dxa"/>
          </w:tcPr>
          <w:p w14:paraId="74ACB5B6" w14:textId="77777777" w:rsidR="004C4D78" w:rsidRPr="000B72B2" w:rsidRDefault="004C4D78" w:rsidP="000B72B2">
            <w:pPr>
              <w:contextualSpacing/>
              <w:rPr>
                <w:sz w:val="20"/>
              </w:rPr>
            </w:pPr>
            <w:r w:rsidRPr="000B72B2">
              <w:rPr>
                <w:rFonts w:eastAsia="Times New Roman"/>
                <w:sz w:val="20"/>
              </w:rPr>
              <w:t>FAM-TCGGCATCCGGTCAGTGGCAGT-BHQ1</w:t>
            </w:r>
          </w:p>
        </w:tc>
        <w:tc>
          <w:tcPr>
            <w:tcW w:w="1527" w:type="dxa"/>
            <w:vMerge/>
          </w:tcPr>
          <w:p w14:paraId="20C3F9AF" w14:textId="0304718A" w:rsidR="004C4D78" w:rsidRPr="000B72B2" w:rsidRDefault="004C4D78" w:rsidP="000B72B2">
            <w:pPr>
              <w:contextualSpacing/>
              <w:rPr>
                <w:rFonts w:ascii="Cambria" w:hAnsi="Cambria"/>
                <w:b/>
                <w:sz w:val="20"/>
              </w:rPr>
            </w:pPr>
          </w:p>
        </w:tc>
      </w:tr>
      <w:tr w:rsidR="00BF0FF6" w:rsidRPr="00095CFB" w14:paraId="1169D9AC" w14:textId="77777777" w:rsidTr="007C68DC">
        <w:trPr>
          <w:trHeight w:val="953"/>
        </w:trPr>
        <w:tc>
          <w:tcPr>
            <w:tcW w:w="9185" w:type="dxa"/>
            <w:gridSpan w:val="4"/>
          </w:tcPr>
          <w:p w14:paraId="46DC098F" w14:textId="77777777" w:rsidR="00BF0FF6" w:rsidRPr="000B72B2" w:rsidRDefault="00BF0FF6" w:rsidP="000B72B2">
            <w:pPr>
              <w:contextualSpacing/>
              <w:rPr>
                <w:rFonts w:ascii="Cambria" w:hAnsi="Cambria"/>
                <w:sz w:val="20"/>
              </w:rPr>
            </w:pPr>
            <w:r w:rsidRPr="000B72B2">
              <w:rPr>
                <w:rFonts w:ascii="Cambria" w:hAnsi="Cambria"/>
                <w:sz w:val="20"/>
                <w:vertAlign w:val="superscript"/>
              </w:rPr>
              <w:t>a</w:t>
            </w:r>
            <w:r w:rsidRPr="000B72B2">
              <w:rPr>
                <w:rFonts w:ascii="Cambria" w:hAnsi="Cambria"/>
                <w:sz w:val="20"/>
              </w:rPr>
              <w:t xml:space="preserve">Quencher: MGB-NFQ. </w:t>
            </w:r>
          </w:p>
          <w:p w14:paraId="026783A7" w14:textId="77777777" w:rsidR="00BF0FF6" w:rsidRPr="000B72B2" w:rsidRDefault="00BF0FF6" w:rsidP="000B72B2">
            <w:pPr>
              <w:contextualSpacing/>
              <w:rPr>
                <w:rFonts w:ascii="Cambria" w:hAnsi="Cambria"/>
                <w:sz w:val="20"/>
              </w:rPr>
            </w:pPr>
            <w:r w:rsidRPr="000B72B2">
              <w:rPr>
                <w:rFonts w:ascii="Cambria" w:hAnsi="Cambria"/>
                <w:sz w:val="20"/>
                <w:vertAlign w:val="superscript"/>
              </w:rPr>
              <w:t>b</w:t>
            </w:r>
            <w:r w:rsidRPr="000B72B2">
              <w:rPr>
                <w:rFonts w:ascii="Cambria" w:hAnsi="Cambria"/>
                <w:sz w:val="20"/>
              </w:rPr>
              <w:t xml:space="preserve">Quencher: Tao-IBDRQ. </w:t>
            </w:r>
          </w:p>
          <w:p w14:paraId="583242D5" w14:textId="77777777" w:rsidR="00BF0FF6" w:rsidRPr="000B72B2" w:rsidRDefault="00BF0FF6" w:rsidP="000B72B2">
            <w:pPr>
              <w:contextualSpacing/>
              <w:rPr>
                <w:rFonts w:ascii="Cambria" w:hAnsi="Cambria"/>
                <w:sz w:val="20"/>
              </w:rPr>
            </w:pPr>
            <w:r w:rsidRPr="000B72B2">
              <w:rPr>
                <w:rFonts w:ascii="Cambria" w:hAnsi="Cambria"/>
                <w:sz w:val="20"/>
                <w:vertAlign w:val="superscript"/>
              </w:rPr>
              <w:t>c</w:t>
            </w:r>
            <w:r w:rsidRPr="000B72B2">
              <w:rPr>
                <w:rFonts w:ascii="Cambria" w:hAnsi="Cambria"/>
                <w:sz w:val="20"/>
              </w:rPr>
              <w:t xml:space="preserve">Corresponding nucleotide position of GenBank accession number M81413 (PMMoV strain S) </w:t>
            </w:r>
          </w:p>
          <w:p w14:paraId="3CF4ABA6" w14:textId="3850A9D0" w:rsidR="00BF0FF6" w:rsidRPr="000B72B2" w:rsidRDefault="00BF0FF6" w:rsidP="000B72B2">
            <w:pPr>
              <w:contextualSpacing/>
              <w:rPr>
                <w:rFonts w:eastAsia="Times New Roman"/>
                <w:sz w:val="20"/>
              </w:rPr>
            </w:pPr>
            <w:r w:rsidRPr="000B72B2">
              <w:rPr>
                <w:rFonts w:ascii="Cambria" w:hAnsi="Cambria"/>
                <w:sz w:val="20"/>
                <w:vertAlign w:val="superscript"/>
              </w:rPr>
              <w:t>d</w:t>
            </w:r>
            <w:r w:rsidRPr="000B72B2">
              <w:rPr>
                <w:rFonts w:ascii="Cambria" w:hAnsi="Cambria"/>
                <w:sz w:val="20"/>
              </w:rPr>
              <w:t xml:space="preserve">Quencher: </w:t>
            </w:r>
            <w:r w:rsidRPr="000B72B2">
              <w:rPr>
                <w:rFonts w:eastAsia="Times New Roman"/>
                <w:sz w:val="20"/>
              </w:rPr>
              <w:t>Iowa Black fluorescent</w:t>
            </w:r>
          </w:p>
        </w:tc>
      </w:tr>
    </w:tbl>
    <w:p w14:paraId="784E8940" w14:textId="77777777" w:rsidR="00D8262E" w:rsidRDefault="00D8262E" w:rsidP="00CA6469">
      <w:pPr>
        <w:spacing w:line="480" w:lineRule="auto"/>
        <w:rPr>
          <w:rFonts w:ascii="Cambria" w:hAnsi="Cambria"/>
          <w:b/>
        </w:rPr>
      </w:pPr>
    </w:p>
    <w:p w14:paraId="4FA2C5A3" w14:textId="77777777" w:rsidR="000B72B2" w:rsidDel="00D6109D" w:rsidRDefault="000B72B2" w:rsidP="00CA6469">
      <w:pPr>
        <w:spacing w:line="480" w:lineRule="auto"/>
        <w:rPr>
          <w:del w:id="813" w:author="Tri Le" w:date="2021-07-12T17:37:00Z"/>
          <w:rFonts w:ascii="Cambria" w:hAnsi="Cambria"/>
          <w:b/>
        </w:rPr>
      </w:pPr>
    </w:p>
    <w:p w14:paraId="6AC0E80A" w14:textId="75D5674A" w:rsidR="00DE20A0" w:rsidRPr="00095CFB" w:rsidRDefault="00DE20A0" w:rsidP="00DE20A0">
      <w:pPr>
        <w:spacing w:line="480" w:lineRule="auto"/>
        <w:jc w:val="both"/>
        <w:rPr>
          <w:ins w:id="814" w:author="muyaguari@yahoo.com" w:date="2021-05-19T12:47:00Z"/>
          <w:rFonts w:ascii="Cambria" w:hAnsi="Cambria"/>
          <w:b/>
        </w:rPr>
      </w:pPr>
      <w:ins w:id="815" w:author="muyaguari@yahoo.com" w:date="2021-05-19T12:47:00Z">
        <w:r>
          <w:rPr>
            <w:rFonts w:ascii="Cambria" w:hAnsi="Cambria"/>
            <w:b/>
          </w:rPr>
          <w:t>Quantitative</w:t>
        </w:r>
        <w:r w:rsidRPr="00095CFB">
          <w:rPr>
            <w:rFonts w:ascii="Cambria" w:hAnsi="Cambria"/>
            <w:b/>
          </w:rPr>
          <w:t xml:space="preserve"> PCR </w:t>
        </w:r>
      </w:ins>
      <w:ins w:id="816" w:author="Tri Le" w:date="2021-07-08T15:53:00Z">
        <w:r w:rsidR="00BA0DA8">
          <w:rPr>
            <w:rFonts w:ascii="Cambria" w:hAnsi="Cambria"/>
            <w:b/>
          </w:rPr>
          <w:t>A</w:t>
        </w:r>
      </w:ins>
      <w:ins w:id="817" w:author="muyaguari@yahoo.com" w:date="2021-05-19T12:47:00Z">
        <w:del w:id="818" w:author="Tri Le" w:date="2021-07-08T15:53:00Z">
          <w:r w:rsidDel="00BA0DA8">
            <w:rPr>
              <w:rFonts w:ascii="Cambria" w:hAnsi="Cambria"/>
              <w:b/>
            </w:rPr>
            <w:delText>a</w:delText>
          </w:r>
        </w:del>
        <w:r>
          <w:rPr>
            <w:rFonts w:ascii="Cambria" w:hAnsi="Cambria"/>
            <w:b/>
          </w:rPr>
          <w:t>ssays</w:t>
        </w:r>
      </w:ins>
    </w:p>
    <w:p w14:paraId="4F8379C3" w14:textId="380D213D" w:rsidR="00CA6469" w:rsidDel="00DE20A0" w:rsidRDefault="00CA6469" w:rsidP="00A26807">
      <w:pPr>
        <w:spacing w:line="480" w:lineRule="auto"/>
        <w:jc w:val="both"/>
        <w:rPr>
          <w:del w:id="819" w:author="muyaguari@yahoo.com" w:date="2021-05-19T12:47:00Z"/>
          <w:rFonts w:ascii="Cambria" w:hAnsi="Cambria"/>
          <w:b/>
        </w:rPr>
      </w:pPr>
      <w:del w:id="820" w:author="muyaguari@yahoo.com" w:date="2021-05-19T12:47:00Z">
        <w:r w:rsidDel="00DE20A0">
          <w:rPr>
            <w:rFonts w:ascii="Cambria" w:hAnsi="Cambria"/>
            <w:b/>
          </w:rPr>
          <w:delText>Preparation of Master Mix for qPCR</w:delText>
        </w:r>
      </w:del>
    </w:p>
    <w:p w14:paraId="0AC92113" w14:textId="3B8E5097" w:rsidR="00C842C2" w:rsidRPr="00123B2B" w:rsidRDefault="00750B8D" w:rsidP="00C842C2">
      <w:pPr>
        <w:spacing w:line="480" w:lineRule="auto"/>
        <w:jc w:val="both"/>
        <w:rPr>
          <w:ins w:id="821" w:author="muyaguari@yahoo.com" w:date="2021-05-19T12:41:00Z"/>
          <w:rFonts w:ascii="Cambria" w:hAnsi="Cambria"/>
        </w:rPr>
      </w:pPr>
      <w:ins w:id="822" w:author="muyaguari@yahoo.com" w:date="2021-05-14T20:05:00Z">
        <w:r>
          <w:rPr>
            <w:rFonts w:ascii="Cambria" w:hAnsi="Cambria"/>
          </w:rPr>
          <w:t xml:space="preserve">Taqman </w:t>
        </w:r>
      </w:ins>
      <w:r w:rsidR="00CA6469">
        <w:rPr>
          <w:rFonts w:ascii="Cambria" w:hAnsi="Cambria"/>
        </w:rPr>
        <w:t>Environmental Master Mix</w:t>
      </w:r>
      <w:ins w:id="823" w:author="muyaguari@yahoo.com" w:date="2021-05-14T20:05:00Z">
        <w:r>
          <w:rPr>
            <w:rFonts w:ascii="Cambria" w:hAnsi="Cambria"/>
          </w:rPr>
          <w:t xml:space="preserve"> 2.0</w:t>
        </w:r>
      </w:ins>
      <w:r w:rsidR="00CA6469">
        <w:rPr>
          <w:rFonts w:ascii="Cambria" w:hAnsi="Cambria"/>
        </w:rPr>
        <w:t xml:space="preserve"> </w:t>
      </w:r>
      <w:r w:rsidR="00D9505C">
        <w:rPr>
          <w:rFonts w:ascii="Cambria" w:hAnsi="Cambria"/>
        </w:rPr>
        <w:t>(</w:t>
      </w:r>
      <w:r w:rsidR="003641CF">
        <w:rPr>
          <w:rFonts w:ascii="Cambria" w:hAnsi="Cambria"/>
        </w:rPr>
        <w:t>Life Technologies</w:t>
      </w:r>
      <w:r w:rsidR="00D9505C">
        <w:rPr>
          <w:rFonts w:ascii="Cambria" w:hAnsi="Cambria"/>
        </w:rPr>
        <w:t xml:space="preserve">) </w:t>
      </w:r>
      <w:r w:rsidR="00CA6469">
        <w:rPr>
          <w:rFonts w:ascii="Cambria" w:hAnsi="Cambria"/>
        </w:rPr>
        <w:t xml:space="preserve">was used for </w:t>
      </w:r>
      <w:ins w:id="824" w:author="Tri Le" w:date="2021-07-12T18:18:00Z">
        <w:r w:rsidR="00782820">
          <w:rPr>
            <w:rFonts w:ascii="Cambria" w:hAnsi="Cambria"/>
          </w:rPr>
          <w:t xml:space="preserve">assays involving </w:t>
        </w:r>
      </w:ins>
      <w:del w:id="825" w:author="Tri Le" w:date="2021-07-12T18:18:00Z">
        <w:r w:rsidR="00CA6469" w:rsidDel="003A537D">
          <w:rPr>
            <w:rFonts w:ascii="Cambria" w:hAnsi="Cambria"/>
          </w:rPr>
          <w:delText xml:space="preserve">the </w:delText>
        </w:r>
      </w:del>
      <w:r w:rsidR="00CA6469">
        <w:rPr>
          <w:rFonts w:ascii="Cambria" w:hAnsi="Cambria"/>
        </w:rPr>
        <w:t xml:space="preserve">DNA enteric viruses and </w:t>
      </w:r>
      <w:commentRangeStart w:id="826"/>
      <w:r w:rsidR="00CA6469">
        <w:rPr>
          <w:rFonts w:ascii="Cambria" w:hAnsi="Cambria"/>
          <w:i/>
        </w:rPr>
        <w:t>uidA</w:t>
      </w:r>
      <w:commentRangeEnd w:id="826"/>
      <w:r w:rsidR="008050AA">
        <w:rPr>
          <w:rStyle w:val="CommentReference"/>
        </w:rPr>
        <w:commentReference w:id="826"/>
      </w:r>
      <w:r w:rsidR="00CA6469">
        <w:rPr>
          <w:rFonts w:ascii="Cambria" w:hAnsi="Cambria"/>
        </w:rPr>
        <w:t xml:space="preserve">, while 4x </w:t>
      </w:r>
      <w:ins w:id="827" w:author="muyaguari@yahoo.com" w:date="2021-05-14T20:06:00Z">
        <w:r>
          <w:rPr>
            <w:rFonts w:ascii="Cambria" w:hAnsi="Cambria"/>
          </w:rPr>
          <w:t xml:space="preserve">Taqman </w:t>
        </w:r>
      </w:ins>
      <w:r w:rsidR="00CA6469">
        <w:rPr>
          <w:rFonts w:ascii="Cambria" w:hAnsi="Cambria"/>
        </w:rPr>
        <w:t xml:space="preserve">Fast Virus </w:t>
      </w:r>
      <w:ins w:id="828" w:author="muyaguari@yahoo.com" w:date="2021-05-14T20:06:00Z">
        <w:r>
          <w:rPr>
            <w:rFonts w:ascii="Cambria" w:hAnsi="Cambria"/>
          </w:rPr>
          <w:t xml:space="preserve">1-Step </w:t>
        </w:r>
      </w:ins>
      <w:r w:rsidR="00CA6469">
        <w:rPr>
          <w:rFonts w:ascii="Cambria" w:hAnsi="Cambria"/>
        </w:rPr>
        <w:t xml:space="preserve">Master Mix </w:t>
      </w:r>
      <w:r w:rsidR="00D9505C">
        <w:rPr>
          <w:rFonts w:ascii="Cambria" w:hAnsi="Cambria"/>
        </w:rPr>
        <w:t>(</w:t>
      </w:r>
      <w:r w:rsidR="003641CF">
        <w:rPr>
          <w:rFonts w:ascii="Cambria" w:hAnsi="Cambria"/>
        </w:rPr>
        <w:t>Life Technologies</w:t>
      </w:r>
      <w:r w:rsidR="00D9505C">
        <w:rPr>
          <w:rFonts w:ascii="Cambria" w:hAnsi="Cambria"/>
        </w:rPr>
        <w:t xml:space="preserve">) </w:t>
      </w:r>
      <w:r w:rsidR="00CA6469">
        <w:rPr>
          <w:rFonts w:ascii="Cambria" w:hAnsi="Cambria"/>
        </w:rPr>
        <w:t xml:space="preserve">was used for RNA enteric viruses. Each </w:t>
      </w:r>
      <w:ins w:id="829" w:author="muyaguari@yahoo.com" w:date="2021-05-19T12:35:00Z">
        <w:r w:rsidR="00C842C2">
          <w:rPr>
            <w:rFonts w:ascii="Cambria" w:hAnsi="Cambria"/>
          </w:rPr>
          <w:t xml:space="preserve">10 μl </w:t>
        </w:r>
      </w:ins>
      <w:r w:rsidR="00CA6469">
        <w:rPr>
          <w:rFonts w:ascii="Cambria" w:hAnsi="Cambria"/>
        </w:rPr>
        <w:t xml:space="preserve">qPCR reaction contained </w:t>
      </w:r>
      <w:ins w:id="830" w:author="muyaguari@yahoo.com" w:date="2021-05-19T12:32:00Z">
        <w:r w:rsidR="00C842C2">
          <w:rPr>
            <w:rFonts w:ascii="Cambria" w:hAnsi="Cambria"/>
          </w:rPr>
          <w:t>5</w:t>
        </w:r>
      </w:ins>
      <w:ins w:id="831" w:author="muyaguari@yahoo.com" w:date="2021-05-19T12:22:00Z">
        <w:r w:rsidR="00C842C2">
          <w:rPr>
            <w:rFonts w:ascii="Cambria" w:hAnsi="Cambria"/>
          </w:rPr>
          <w:t xml:space="preserve">00 </w:t>
        </w:r>
      </w:ins>
      <w:ins w:id="832" w:author="muyaguari@yahoo.com" w:date="2021-05-19T12:23:00Z">
        <w:r w:rsidR="00C842C2">
          <w:rPr>
            <w:rFonts w:ascii="Cambria" w:hAnsi="Cambria"/>
          </w:rPr>
          <w:t>n</w:t>
        </w:r>
      </w:ins>
      <w:ins w:id="833" w:author="muyaguari@yahoo.com" w:date="2021-05-19T12:22:00Z">
        <w:r w:rsidR="00C842C2">
          <w:rPr>
            <w:rFonts w:ascii="Cambria" w:hAnsi="Cambria"/>
          </w:rPr>
          <w:t xml:space="preserve">M </w:t>
        </w:r>
      </w:ins>
      <w:del w:id="834" w:author="muyaguari@yahoo.com" w:date="2021-05-19T12:22:00Z">
        <w:r w:rsidR="00CA6469" w:rsidDel="00C842C2">
          <w:rPr>
            <w:rFonts w:ascii="Cambria" w:hAnsi="Cambria"/>
          </w:rPr>
          <w:delText xml:space="preserve">0.25 μl </w:delText>
        </w:r>
      </w:del>
      <w:r w:rsidR="00CA6469">
        <w:rPr>
          <w:rFonts w:ascii="Cambria" w:hAnsi="Cambria"/>
        </w:rPr>
        <w:t xml:space="preserve">of each forward primer and reverse primer and </w:t>
      </w:r>
      <w:del w:id="835" w:author="muyaguari@yahoo.com" w:date="2021-05-19T12:23:00Z">
        <w:r w:rsidR="00CA6469" w:rsidDel="00C842C2">
          <w:rPr>
            <w:rFonts w:ascii="Cambria" w:hAnsi="Cambria"/>
          </w:rPr>
          <w:delText>0.125</w:delText>
        </w:r>
      </w:del>
      <w:ins w:id="836" w:author="muyaguari@yahoo.com" w:date="2021-05-19T12:23:00Z">
        <w:r w:rsidR="00C842C2">
          <w:rPr>
            <w:rFonts w:ascii="Cambria" w:hAnsi="Cambria"/>
          </w:rPr>
          <w:t>2</w:t>
        </w:r>
      </w:ins>
      <w:ins w:id="837" w:author="muyaguari@yahoo.com" w:date="2021-05-19T12:33:00Z">
        <w:r w:rsidR="00C842C2">
          <w:rPr>
            <w:rFonts w:ascii="Cambria" w:hAnsi="Cambria"/>
          </w:rPr>
          <w:t>50</w:t>
        </w:r>
      </w:ins>
      <w:ins w:id="838" w:author="muyaguari@yahoo.com" w:date="2021-05-19T12:23:00Z">
        <w:r w:rsidR="00C842C2">
          <w:rPr>
            <w:rFonts w:ascii="Cambria" w:hAnsi="Cambria"/>
          </w:rPr>
          <w:t xml:space="preserve"> nM</w:t>
        </w:r>
      </w:ins>
      <w:r w:rsidR="00CA6469" w:rsidRPr="001C0194">
        <w:rPr>
          <w:rFonts w:ascii="Cambria" w:hAnsi="Cambria"/>
        </w:rPr>
        <w:t xml:space="preserve"> </w:t>
      </w:r>
      <w:del w:id="839" w:author="Tri Le" w:date="2021-07-06T18:57:00Z">
        <w:r w:rsidR="00CA6469" w:rsidDel="008C3C85">
          <w:rPr>
            <w:rFonts w:ascii="Cambria" w:hAnsi="Cambria"/>
          </w:rPr>
          <w:delText xml:space="preserve">μl </w:delText>
        </w:r>
      </w:del>
      <w:r w:rsidR="00CA6469">
        <w:rPr>
          <w:rFonts w:ascii="Cambria" w:hAnsi="Cambria"/>
        </w:rPr>
        <w:t xml:space="preserve">of its designated probe when targeting </w:t>
      </w:r>
      <w:del w:id="840" w:author="Tri Le" w:date="2021-07-06T18:58:00Z">
        <w:r w:rsidR="00CA6469" w:rsidDel="00C36A73">
          <w:rPr>
            <w:rFonts w:ascii="Cambria" w:hAnsi="Cambria"/>
          </w:rPr>
          <w:delText xml:space="preserve">for </w:delText>
        </w:r>
      </w:del>
      <w:r w:rsidR="00CA6469">
        <w:rPr>
          <w:rFonts w:ascii="Cambria" w:hAnsi="Cambria"/>
        </w:rPr>
        <w:t>both DNA and RNA virus</w:t>
      </w:r>
      <w:ins w:id="841" w:author="Tri Le" w:date="2021-07-06T18:58:00Z">
        <w:r w:rsidR="003345AB">
          <w:rPr>
            <w:rFonts w:ascii="Cambria" w:hAnsi="Cambria"/>
          </w:rPr>
          <w:t>es</w:t>
        </w:r>
      </w:ins>
      <w:r w:rsidR="00CA6469">
        <w:rPr>
          <w:rFonts w:ascii="Cambria" w:hAnsi="Cambria"/>
        </w:rPr>
        <w:t xml:space="preserve">. </w:t>
      </w:r>
      <w:del w:id="842" w:author="muyaguari@yahoo.com" w:date="2021-05-19T12:25:00Z">
        <w:r w:rsidR="00BC1635" w:rsidDel="00C842C2">
          <w:rPr>
            <w:rFonts w:ascii="Cambria" w:hAnsi="Cambria"/>
          </w:rPr>
          <w:delText>On the other hand</w:delText>
        </w:r>
        <w:r w:rsidR="00CA6469" w:rsidDel="00C842C2">
          <w:rPr>
            <w:rFonts w:ascii="Cambria" w:hAnsi="Cambria"/>
          </w:rPr>
          <w:delText>, 5</w:delText>
        </w:r>
      </w:del>
      <w:ins w:id="843" w:author="muyaguari@yahoo.com" w:date="2021-05-19T12:25:00Z">
        <w:r w:rsidR="00C842C2">
          <w:rPr>
            <w:rFonts w:ascii="Cambria" w:hAnsi="Cambria"/>
          </w:rPr>
          <w:t>Five</w:t>
        </w:r>
      </w:ins>
      <w:r w:rsidR="00CA6469">
        <w:rPr>
          <w:rFonts w:ascii="Cambria" w:hAnsi="Cambria"/>
        </w:rPr>
        <w:t xml:space="preserve"> μl of Environmental Master Mix was in each qPCR reaction for targeting DNA viruses, while 2.5 μl of 4x Fast Virus Master Mix was in each qPCR reaction for targeting RNA viruses. </w:t>
      </w:r>
      <w:del w:id="844" w:author="muyaguari@yahoo.com" w:date="2021-05-19T12:34:00Z">
        <w:r w:rsidR="00CA6469" w:rsidDel="00C842C2">
          <w:rPr>
            <w:rFonts w:ascii="Cambria" w:hAnsi="Cambria"/>
          </w:rPr>
          <w:delText xml:space="preserve">In regards to </w:delText>
        </w:r>
      </w:del>
      <w:ins w:id="845" w:author="muyaguari@yahoo.com" w:date="2021-05-19T12:35:00Z">
        <w:r w:rsidR="00C842C2">
          <w:rPr>
            <w:rFonts w:ascii="Cambria" w:hAnsi="Cambria"/>
          </w:rPr>
          <w:t>T</w:t>
        </w:r>
      </w:ins>
      <w:del w:id="846" w:author="muyaguari@yahoo.com" w:date="2021-05-19T12:34:00Z">
        <w:r w:rsidR="00CA6469" w:rsidDel="00C842C2">
          <w:rPr>
            <w:rFonts w:ascii="Cambria" w:hAnsi="Cambria"/>
          </w:rPr>
          <w:delText>t</w:delText>
        </w:r>
      </w:del>
      <w:r w:rsidR="00CA6469">
        <w:rPr>
          <w:rFonts w:ascii="Cambria" w:hAnsi="Cambria"/>
        </w:rPr>
        <w:t xml:space="preserve">he </w:t>
      </w:r>
      <w:r w:rsidR="00CA6469">
        <w:rPr>
          <w:rFonts w:ascii="Cambria" w:hAnsi="Cambria"/>
          <w:i/>
        </w:rPr>
        <w:t xml:space="preserve">uidA </w:t>
      </w:r>
      <w:del w:id="847" w:author="muyaguari@yahoo.com" w:date="2021-05-19T12:36:00Z">
        <w:r w:rsidR="00CA6469" w:rsidDel="00C842C2">
          <w:rPr>
            <w:rFonts w:ascii="Cambria" w:hAnsi="Cambria"/>
          </w:rPr>
          <w:delText>Master Mix</w:delText>
        </w:r>
      </w:del>
      <w:ins w:id="848" w:author="muyaguari@yahoo.com" w:date="2021-05-19T12:36:00Z">
        <w:r w:rsidR="00C842C2">
          <w:rPr>
            <w:rFonts w:ascii="Cambria" w:hAnsi="Cambria"/>
          </w:rPr>
          <w:t>qPCR reaction</w:t>
        </w:r>
      </w:ins>
      <w:ins w:id="849" w:author="muyaguari@yahoo.com" w:date="2021-05-19T12:35:00Z">
        <w:r w:rsidR="00C842C2">
          <w:rPr>
            <w:rFonts w:ascii="Cambria" w:hAnsi="Cambria"/>
          </w:rPr>
          <w:t xml:space="preserve"> consisted of</w:t>
        </w:r>
      </w:ins>
      <w:del w:id="850" w:author="muyaguari@yahoo.com" w:date="2021-05-19T12:36:00Z">
        <w:r w:rsidR="00CA6469" w:rsidDel="00C842C2">
          <w:rPr>
            <w:rFonts w:ascii="Cambria" w:hAnsi="Cambria"/>
          </w:rPr>
          <w:delText>,</w:delText>
        </w:r>
      </w:del>
      <w:r w:rsidR="00CA6469">
        <w:rPr>
          <w:rFonts w:ascii="Cambria" w:hAnsi="Cambria"/>
        </w:rPr>
        <w:t xml:space="preserve"> 5 μl of Environmental Master Mix, </w:t>
      </w:r>
      <w:del w:id="851" w:author="muyaguari@yahoo.com" w:date="2021-05-19T12:33:00Z">
        <w:r w:rsidR="00CA6469" w:rsidDel="00C842C2">
          <w:rPr>
            <w:rFonts w:ascii="Cambria" w:hAnsi="Cambria"/>
          </w:rPr>
          <w:delText>0.20</w:delText>
        </w:r>
      </w:del>
      <w:ins w:id="852" w:author="muyaguari@yahoo.com" w:date="2021-05-19T12:39:00Z">
        <w:r w:rsidR="00C842C2">
          <w:rPr>
            <w:rFonts w:ascii="Cambria" w:hAnsi="Cambria"/>
          </w:rPr>
          <w:t>0.4 μM</w:t>
        </w:r>
      </w:ins>
      <w:r w:rsidR="00CA6469">
        <w:rPr>
          <w:rFonts w:ascii="Cambria" w:hAnsi="Cambria"/>
        </w:rPr>
        <w:t xml:space="preserve"> </w:t>
      </w:r>
      <w:ins w:id="853" w:author="muyaguari@yahoo.com" w:date="2021-05-19T12:34:00Z">
        <w:r w:rsidR="00C842C2">
          <w:rPr>
            <w:rFonts w:ascii="Cambria" w:hAnsi="Cambria"/>
          </w:rPr>
          <w:t xml:space="preserve">of </w:t>
        </w:r>
      </w:ins>
      <w:del w:id="854" w:author="muyaguari@yahoo.com" w:date="2021-05-19T12:34:00Z">
        <w:r w:rsidR="00CA6469" w:rsidDel="00C842C2">
          <w:rPr>
            <w:rFonts w:ascii="Cambria" w:hAnsi="Cambria"/>
          </w:rPr>
          <w:delText xml:space="preserve">μl of </w:delText>
        </w:r>
      </w:del>
      <w:del w:id="855" w:author="muyaguari@yahoo.com" w:date="2021-05-19T12:36:00Z">
        <w:r w:rsidR="00CA6469" w:rsidDel="00C842C2">
          <w:rPr>
            <w:rFonts w:ascii="Cambria" w:hAnsi="Cambria"/>
          </w:rPr>
          <w:delText xml:space="preserve">the forward </w:delText>
        </w:r>
      </w:del>
      <w:del w:id="856" w:author="muyaguari@yahoo.com" w:date="2021-05-19T12:34:00Z">
        <w:r w:rsidR="00CA6469" w:rsidDel="00C842C2">
          <w:rPr>
            <w:rFonts w:ascii="Cambria" w:hAnsi="Cambria"/>
          </w:rPr>
          <w:delText>primer</w:delText>
        </w:r>
      </w:del>
      <w:ins w:id="857" w:author="muyaguari@yahoo.com" w:date="2021-05-19T12:36:00Z">
        <w:r w:rsidR="00C842C2">
          <w:rPr>
            <w:rFonts w:ascii="Cambria" w:hAnsi="Cambria"/>
          </w:rPr>
          <w:t>each primer</w:t>
        </w:r>
      </w:ins>
      <w:r w:rsidR="00CA6469">
        <w:rPr>
          <w:rFonts w:ascii="Cambria" w:hAnsi="Cambria"/>
        </w:rPr>
        <w:t xml:space="preserve">, </w:t>
      </w:r>
      <w:del w:id="858" w:author="muyaguari@yahoo.com" w:date="2021-05-19T12:37:00Z">
        <w:r w:rsidR="00CA6469" w:rsidDel="00C842C2">
          <w:rPr>
            <w:rFonts w:ascii="Cambria" w:hAnsi="Cambria"/>
          </w:rPr>
          <w:delText>0.20 μl</w:delText>
        </w:r>
      </w:del>
      <w:ins w:id="859" w:author="muyaguari@yahoo.com" w:date="2021-05-19T12:39:00Z">
        <w:r w:rsidR="00C842C2">
          <w:rPr>
            <w:rFonts w:ascii="Cambria" w:hAnsi="Cambria"/>
          </w:rPr>
          <w:t>0.1</w:t>
        </w:r>
      </w:ins>
      <w:ins w:id="860" w:author="muyaguari@yahoo.com" w:date="2021-05-19T12:37:00Z">
        <w:r w:rsidR="00C842C2">
          <w:rPr>
            <w:rFonts w:ascii="Cambria" w:hAnsi="Cambria"/>
          </w:rPr>
          <w:t xml:space="preserve"> </w:t>
        </w:r>
      </w:ins>
      <w:ins w:id="861" w:author="muyaguari@yahoo.com" w:date="2021-05-19T12:39:00Z">
        <w:r w:rsidR="00C842C2">
          <w:rPr>
            <w:rFonts w:ascii="Cambria" w:hAnsi="Cambria"/>
          </w:rPr>
          <w:t>μ</w:t>
        </w:r>
      </w:ins>
      <w:ins w:id="862" w:author="muyaguari@yahoo.com" w:date="2021-05-19T12:37:00Z">
        <w:r w:rsidR="00C842C2">
          <w:rPr>
            <w:rFonts w:ascii="Cambria" w:hAnsi="Cambria"/>
          </w:rPr>
          <w:t>M</w:t>
        </w:r>
      </w:ins>
      <w:r w:rsidR="00CA6469">
        <w:rPr>
          <w:rFonts w:ascii="Cambria" w:hAnsi="Cambria"/>
        </w:rPr>
        <w:t xml:space="preserve"> of </w:t>
      </w:r>
      <w:del w:id="863" w:author="muyaguari@yahoo.com" w:date="2021-05-19T12:37:00Z">
        <w:r w:rsidR="00CA6469" w:rsidDel="00C842C2">
          <w:rPr>
            <w:rFonts w:ascii="Cambria" w:hAnsi="Cambria"/>
          </w:rPr>
          <w:delText>reverse primer</w:delText>
        </w:r>
      </w:del>
      <w:ins w:id="864" w:author="muyaguari@yahoo.com" w:date="2021-05-19T12:37:00Z">
        <w:r w:rsidR="00C842C2">
          <w:rPr>
            <w:rFonts w:ascii="Cambria" w:hAnsi="Cambria"/>
          </w:rPr>
          <w:t>probe</w:t>
        </w:r>
      </w:ins>
      <w:del w:id="865" w:author="muyaguari@yahoo.com" w:date="2021-05-19T12:41:00Z">
        <w:r w:rsidR="00CA6469" w:rsidDel="00C842C2">
          <w:rPr>
            <w:rFonts w:ascii="Cambria" w:hAnsi="Cambria"/>
          </w:rPr>
          <w:delText xml:space="preserve">, and </w:delText>
        </w:r>
      </w:del>
      <w:del w:id="866" w:author="muyaguari@yahoo.com" w:date="2021-05-19T12:37:00Z">
        <w:r w:rsidR="00CA6469" w:rsidDel="00C842C2">
          <w:rPr>
            <w:rFonts w:ascii="Cambria" w:hAnsi="Cambria"/>
          </w:rPr>
          <w:delText>0.05</w:delText>
        </w:r>
      </w:del>
      <w:del w:id="867" w:author="muyaguari@yahoo.com" w:date="2021-05-19T12:41:00Z">
        <w:r w:rsidR="00CA6469" w:rsidDel="00C842C2">
          <w:rPr>
            <w:rFonts w:ascii="Cambria" w:hAnsi="Cambria"/>
          </w:rPr>
          <w:delText xml:space="preserve"> μl of </w:delText>
        </w:r>
      </w:del>
      <w:del w:id="868" w:author="muyaguari@yahoo.com" w:date="2021-05-19T12:37:00Z">
        <w:r w:rsidR="00CA6469" w:rsidRPr="00C842C2" w:rsidDel="00C842C2">
          <w:rPr>
            <w:rFonts w:ascii="Cambria" w:hAnsi="Cambria"/>
            <w:iCs/>
            <w:rPrChange w:id="869" w:author="muyaguari@yahoo.com" w:date="2021-05-19T12:37:00Z">
              <w:rPr>
                <w:rFonts w:ascii="Cambria" w:hAnsi="Cambria"/>
                <w:i/>
              </w:rPr>
            </w:rPrChange>
          </w:rPr>
          <w:delText xml:space="preserve">uidA </w:delText>
        </w:r>
        <w:r w:rsidR="00CA6469" w:rsidRPr="005224B8" w:rsidDel="00C842C2">
          <w:rPr>
            <w:rFonts w:ascii="Cambria" w:hAnsi="Cambria"/>
            <w:iCs/>
          </w:rPr>
          <w:delText xml:space="preserve">probe was in each qPCR reaction for targeting </w:delText>
        </w:r>
        <w:r w:rsidR="00CA6469" w:rsidRPr="00C842C2" w:rsidDel="00C842C2">
          <w:rPr>
            <w:rFonts w:ascii="Cambria" w:hAnsi="Cambria"/>
            <w:iCs/>
            <w:rPrChange w:id="870" w:author="muyaguari@yahoo.com" w:date="2021-05-19T12:37:00Z">
              <w:rPr>
                <w:rFonts w:ascii="Cambria" w:hAnsi="Cambria"/>
                <w:i/>
              </w:rPr>
            </w:rPrChange>
          </w:rPr>
          <w:delText>uidA</w:delText>
        </w:r>
      </w:del>
      <w:r w:rsidR="00CA6469">
        <w:rPr>
          <w:rFonts w:ascii="Cambria" w:hAnsi="Cambria"/>
        </w:rPr>
        <w:t xml:space="preserve">. </w:t>
      </w:r>
      <w:ins w:id="871" w:author="muyaguari@yahoo.com" w:date="2021-05-19T12:41:00Z">
        <w:r w:rsidR="00C842C2">
          <w:rPr>
            <w:rFonts w:ascii="Cambria" w:hAnsi="Cambria"/>
          </w:rPr>
          <w:t xml:space="preserve">All </w:t>
        </w:r>
      </w:ins>
      <w:ins w:id="872" w:author="muyaguari@yahoo.com" w:date="2021-05-19T12:45:00Z">
        <w:r w:rsidR="00DE20A0">
          <w:rPr>
            <w:rFonts w:ascii="Cambria" w:hAnsi="Cambria"/>
          </w:rPr>
          <w:t xml:space="preserve">qPCR </w:t>
        </w:r>
      </w:ins>
      <w:ins w:id="873" w:author="muyaguari@yahoo.com" w:date="2021-05-19T12:41:00Z">
        <w:r w:rsidR="00C842C2">
          <w:rPr>
            <w:rFonts w:ascii="Cambria" w:hAnsi="Cambria"/>
          </w:rPr>
          <w:t xml:space="preserve">reactions used 2 μl of </w:t>
        </w:r>
        <w:r w:rsidR="00C842C2" w:rsidRPr="00160D3F">
          <w:rPr>
            <w:rFonts w:ascii="Cambria" w:hAnsi="Cambria"/>
            <w:iCs/>
          </w:rPr>
          <w:t>template</w:t>
        </w:r>
        <w:r w:rsidR="00C842C2">
          <w:rPr>
            <w:rFonts w:ascii="Cambria" w:hAnsi="Cambria"/>
            <w:iCs/>
          </w:rPr>
          <w:t>.</w:t>
        </w:r>
      </w:ins>
      <w:ins w:id="874" w:author="muyaguari@yahoo.com" w:date="2021-05-19T12:48:00Z">
        <w:r w:rsidR="00DE20A0">
          <w:rPr>
            <w:rFonts w:ascii="Cambria" w:hAnsi="Cambria"/>
            <w:iCs/>
          </w:rPr>
          <w:t xml:space="preserve"> </w:t>
        </w:r>
      </w:ins>
      <w:moveToRangeStart w:id="875" w:author="muyaguari@yahoo.com" w:date="2021-05-19T12:48:00Z" w:name="move72320954"/>
      <w:moveTo w:id="876" w:author="muyaguari@yahoo.com" w:date="2021-05-19T12:48:00Z">
        <w:del w:id="877" w:author="muyaguari@yahoo.com" w:date="2021-05-19T12:49:00Z">
          <w:r w:rsidR="00DE20A0" w:rsidDel="00DE20A0">
            <w:rPr>
              <w:rFonts w:ascii="Cambria" w:hAnsi="Cambria"/>
            </w:rPr>
            <w:delText xml:space="preserve">The volume in each well was 10 μl.  </w:delText>
          </w:r>
        </w:del>
      </w:moveTo>
      <w:moveToRangeEnd w:id="875"/>
    </w:p>
    <w:p w14:paraId="01E31A31" w14:textId="61068A47" w:rsidR="00CA6469" w:rsidRPr="00123B2B" w:rsidDel="00DE20A0" w:rsidRDefault="00CA6469" w:rsidP="00A26807">
      <w:pPr>
        <w:spacing w:line="480" w:lineRule="auto"/>
        <w:jc w:val="both"/>
        <w:rPr>
          <w:del w:id="878" w:author="muyaguari@yahoo.com" w:date="2021-05-19T12:48:00Z"/>
          <w:rFonts w:ascii="Cambria" w:hAnsi="Cambria"/>
        </w:rPr>
      </w:pPr>
    </w:p>
    <w:p w14:paraId="00706FF2" w14:textId="1BD9B4B2" w:rsidR="00CA6469" w:rsidRPr="00095CFB" w:rsidDel="00DE20A0" w:rsidRDefault="00CA6469" w:rsidP="00A26807">
      <w:pPr>
        <w:spacing w:line="480" w:lineRule="auto"/>
        <w:jc w:val="both"/>
        <w:rPr>
          <w:del w:id="879" w:author="muyaguari@yahoo.com" w:date="2021-05-19T12:47:00Z"/>
          <w:rFonts w:ascii="Cambria" w:hAnsi="Cambria"/>
          <w:b/>
        </w:rPr>
      </w:pPr>
      <w:del w:id="880" w:author="muyaguari@yahoo.com" w:date="2021-05-19T12:47:00Z">
        <w:r w:rsidRPr="00095CFB" w:rsidDel="00DE20A0">
          <w:rPr>
            <w:rFonts w:ascii="Cambria" w:hAnsi="Cambria"/>
            <w:b/>
          </w:rPr>
          <w:delText>End-Point PCR Amplifications</w:delText>
        </w:r>
      </w:del>
    </w:p>
    <w:p w14:paraId="4CF3867A" w14:textId="444D1D3F" w:rsidR="00CA6469" w:rsidRDefault="00CA6469" w:rsidP="00A26807">
      <w:pPr>
        <w:spacing w:line="480" w:lineRule="auto"/>
        <w:jc w:val="both"/>
        <w:rPr>
          <w:rFonts w:ascii="Cambria" w:hAnsi="Cambria"/>
        </w:rPr>
      </w:pPr>
      <w:del w:id="881" w:author="muyaguari@yahoo.com" w:date="2021-05-19T12:47:00Z">
        <w:r w:rsidRPr="00095CFB" w:rsidDel="00DE20A0">
          <w:rPr>
            <w:rFonts w:ascii="Cambria" w:hAnsi="Cambria"/>
          </w:rPr>
          <w:delText xml:space="preserve">End-point </w:delText>
        </w:r>
      </w:del>
      <w:ins w:id="882" w:author="muyaguari@yahoo.com" w:date="2021-05-19T12:47:00Z">
        <w:r w:rsidR="00DE20A0">
          <w:rPr>
            <w:rFonts w:ascii="Cambria" w:hAnsi="Cambria"/>
          </w:rPr>
          <w:t>Each</w:t>
        </w:r>
      </w:ins>
      <w:ins w:id="883" w:author="muyaguari@yahoo.com" w:date="2021-05-19T12:48:00Z">
        <w:r w:rsidR="00DE20A0">
          <w:rPr>
            <w:rFonts w:ascii="Cambria" w:hAnsi="Cambria"/>
          </w:rPr>
          <w:t xml:space="preserve"> q</w:t>
        </w:r>
      </w:ins>
      <w:r w:rsidRPr="00095CFB">
        <w:rPr>
          <w:rFonts w:ascii="Cambria" w:hAnsi="Cambria"/>
        </w:rPr>
        <w:t xml:space="preserve">PCR </w:t>
      </w:r>
      <w:del w:id="884" w:author="muyaguari@yahoo.com" w:date="2021-05-19T12:48:00Z">
        <w:r w:rsidRPr="00095CFB" w:rsidDel="00DE20A0">
          <w:rPr>
            <w:rFonts w:ascii="Cambria" w:hAnsi="Cambria"/>
          </w:rPr>
          <w:delText xml:space="preserve">tests </w:delText>
        </w:r>
      </w:del>
      <w:ins w:id="885" w:author="muyaguari@yahoo.com" w:date="2021-05-19T12:48:00Z">
        <w:del w:id="886" w:author="Tri Le" w:date="2021-07-12T20:17:00Z">
          <w:r w:rsidR="00DE20A0" w:rsidDel="0003691A">
            <w:rPr>
              <w:rFonts w:ascii="Cambria" w:hAnsi="Cambria"/>
            </w:rPr>
            <w:delText>assay</w:delText>
          </w:r>
        </w:del>
      </w:ins>
      <w:ins w:id="887" w:author="Tri Le" w:date="2021-07-12T20:17:00Z">
        <w:r w:rsidR="0003691A">
          <w:rPr>
            <w:rFonts w:ascii="Cambria" w:hAnsi="Cambria"/>
          </w:rPr>
          <w:t>reaction</w:t>
        </w:r>
      </w:ins>
      <w:ins w:id="888" w:author="muyaguari@yahoo.com" w:date="2021-05-19T12:48:00Z">
        <w:r w:rsidR="00DE20A0" w:rsidRPr="00095CFB">
          <w:rPr>
            <w:rFonts w:ascii="Cambria" w:hAnsi="Cambria"/>
          </w:rPr>
          <w:t xml:space="preserve"> </w:t>
        </w:r>
      </w:ins>
      <w:del w:id="889" w:author="Tri Le" w:date="2021-07-12T18:19:00Z">
        <w:r w:rsidRPr="00095CFB" w:rsidDel="006572A8">
          <w:rPr>
            <w:rFonts w:ascii="Cambria" w:hAnsi="Cambria"/>
          </w:rPr>
          <w:delText xml:space="preserve">for DNA and RNA viruses </w:delText>
        </w:r>
      </w:del>
      <w:r w:rsidRPr="00095CFB">
        <w:rPr>
          <w:rFonts w:ascii="Cambria" w:hAnsi="Cambria"/>
        </w:rPr>
        <w:t>w</w:t>
      </w:r>
      <w:ins w:id="890" w:author="Tri Le" w:date="2021-07-12T18:19:00Z">
        <w:r w:rsidR="002C6705">
          <w:rPr>
            <w:rFonts w:ascii="Cambria" w:hAnsi="Cambria"/>
          </w:rPr>
          <w:t>as</w:t>
        </w:r>
      </w:ins>
      <w:del w:id="891" w:author="Tri Le" w:date="2021-07-12T18:19:00Z">
        <w:r w:rsidRPr="00095CFB" w:rsidDel="002C6705">
          <w:rPr>
            <w:rFonts w:ascii="Cambria" w:hAnsi="Cambria"/>
          </w:rPr>
          <w:delText>ere</w:delText>
        </w:r>
      </w:del>
      <w:r w:rsidRPr="00095CFB">
        <w:rPr>
          <w:rFonts w:ascii="Cambria" w:hAnsi="Cambria"/>
        </w:rPr>
        <w:t xml:space="preserve"> performed in triplicates on </w:t>
      </w:r>
      <w:r>
        <w:rPr>
          <w:rFonts w:ascii="Cambria" w:hAnsi="Cambria"/>
        </w:rPr>
        <w:t xml:space="preserve">the </w:t>
      </w:r>
      <w:r w:rsidRPr="00095CFB">
        <w:rPr>
          <w:rFonts w:ascii="Cambria" w:hAnsi="Cambria"/>
        </w:rPr>
        <w:t xml:space="preserve">ABI QuantStudio 5 PCR system (Applied Biotechnologies). The DNA </w:t>
      </w:r>
      <w:r w:rsidRPr="00D742B4">
        <w:rPr>
          <w:rFonts w:ascii="Cambria" w:hAnsi="Cambria"/>
        </w:rPr>
        <w:t>enteric</w:t>
      </w:r>
      <w:r w:rsidRPr="00095CFB">
        <w:rPr>
          <w:rFonts w:ascii="Cambria" w:hAnsi="Cambria"/>
        </w:rPr>
        <w:t xml:space="preserve"> viruses (</w:t>
      </w:r>
      <w:r w:rsidR="001C47FF">
        <w:rPr>
          <w:rFonts w:ascii="Cambria" w:hAnsi="Cambria"/>
        </w:rPr>
        <w:t xml:space="preserve">Adenovirus and CrAssphage) </w:t>
      </w:r>
      <w:r w:rsidR="00072894">
        <w:rPr>
          <w:rFonts w:ascii="Cambria" w:hAnsi="Cambria"/>
        </w:rPr>
        <w:t xml:space="preserve">and </w:t>
      </w:r>
      <w:r w:rsidR="00072894">
        <w:rPr>
          <w:rFonts w:ascii="Cambria" w:hAnsi="Cambria"/>
          <w:i/>
        </w:rPr>
        <w:t xml:space="preserve">uidA </w:t>
      </w:r>
      <w:r w:rsidRPr="00095CFB">
        <w:rPr>
          <w:rFonts w:ascii="Cambria" w:hAnsi="Cambria"/>
        </w:rPr>
        <w:t xml:space="preserve">ran under the following conditions: 50.0°C for 2 minutes and </w:t>
      </w:r>
      <w:r w:rsidRPr="00095CFB">
        <w:rPr>
          <w:rFonts w:ascii="Cambria" w:hAnsi="Cambria"/>
        </w:rPr>
        <w:lastRenderedPageBreak/>
        <w:t xml:space="preserve">95.0°C for 10 minutes followed by 40 cycles of 95.0°C for 15 seconds and 60.0°C for 1 minute. The RNA </w:t>
      </w:r>
      <w:r w:rsidRPr="00D742B4">
        <w:rPr>
          <w:rFonts w:ascii="Cambria" w:hAnsi="Cambria"/>
        </w:rPr>
        <w:t>enteric</w:t>
      </w:r>
      <w:r w:rsidRPr="00095CFB">
        <w:rPr>
          <w:rFonts w:ascii="Cambria" w:hAnsi="Cambria"/>
        </w:rPr>
        <w:t xml:space="preserve"> viruses (Sapovirus, Rotavirus, Astrovirus, GI and GII Norovirus, PMMV) ran under the following conditions: 50.0°C for 5 minutes and 95.0°C for 20 seconds followed by 40 cycles of 95.0°C for 3 seconds and 60.0°C for 30 seconds.</w:t>
      </w:r>
      <w:ins w:id="892" w:author="Tri Le" w:date="2021-07-12T17:31:00Z">
        <w:r w:rsidR="004108EC">
          <w:rPr>
            <w:rFonts w:ascii="Cambria" w:hAnsi="Cambria"/>
          </w:rPr>
          <w:t xml:space="preserve"> Raw qPCR output files can be found</w:t>
        </w:r>
      </w:ins>
      <w:ins w:id="893" w:author="Tri Le" w:date="2021-07-12T17:46:00Z">
        <w:r w:rsidR="005E569B">
          <w:rPr>
            <w:rFonts w:ascii="Cambria" w:hAnsi="Cambria"/>
          </w:rPr>
          <w:t xml:space="preserve"> on GitHub [GitHub link]</w:t>
        </w:r>
      </w:ins>
      <w:ins w:id="894" w:author="Tri Le" w:date="2021-07-12T17:31:00Z">
        <w:r w:rsidR="004108EC">
          <w:rPr>
            <w:rFonts w:ascii="Cambria" w:hAnsi="Cambria"/>
          </w:rPr>
          <w:t>.</w:t>
        </w:r>
      </w:ins>
      <w:del w:id="895" w:author="Tri Le" w:date="2021-07-12T17:31:00Z">
        <w:r w:rsidRPr="00095CFB" w:rsidDel="004108EC">
          <w:rPr>
            <w:rFonts w:ascii="Cambria" w:hAnsi="Cambria"/>
          </w:rPr>
          <w:delText xml:space="preserve"> </w:delText>
        </w:r>
      </w:del>
      <w:moveFromRangeStart w:id="896" w:author="muyaguari@yahoo.com" w:date="2021-05-19T12:48:00Z" w:name="move72320954"/>
      <w:moveFrom w:id="897" w:author="muyaguari@yahoo.com" w:date="2021-05-19T12:48:00Z">
        <w:r w:rsidDel="00DE20A0">
          <w:rPr>
            <w:rFonts w:ascii="Cambria" w:hAnsi="Cambria"/>
          </w:rPr>
          <w:t xml:space="preserve">The volume in each well was 10 μl.  </w:t>
        </w:r>
      </w:moveFrom>
      <w:moveFromRangeEnd w:id="896"/>
    </w:p>
    <w:p w14:paraId="3284DCB3" w14:textId="70693335" w:rsidR="000B72B2" w:rsidDel="00FD5627" w:rsidRDefault="000B72B2" w:rsidP="00FD5627">
      <w:pPr>
        <w:spacing w:line="480" w:lineRule="auto"/>
        <w:jc w:val="both"/>
        <w:rPr>
          <w:del w:id="898" w:author="muyaguari@yahoo.com" w:date="2021-05-19T12:49:00Z"/>
          <w:rFonts w:ascii="Cambria" w:hAnsi="Cambria"/>
        </w:rPr>
      </w:pPr>
    </w:p>
    <w:p w14:paraId="08A44DA6" w14:textId="77777777" w:rsidR="000E4B6E" w:rsidRDefault="000E4B6E" w:rsidP="00FD5627">
      <w:pPr>
        <w:spacing w:line="480" w:lineRule="auto"/>
        <w:jc w:val="both"/>
        <w:rPr>
          <w:ins w:id="899" w:author="Tri Le" w:date="2021-07-12T17:37:00Z"/>
          <w:rFonts w:ascii="Cambria" w:hAnsi="Cambria"/>
        </w:rPr>
      </w:pPr>
    </w:p>
    <w:p w14:paraId="1AD1A46F" w14:textId="63F6A852" w:rsidR="00FD5627" w:rsidRPr="00095CFB" w:rsidRDefault="001F31A6" w:rsidP="00FD5627">
      <w:pPr>
        <w:spacing w:line="480" w:lineRule="auto"/>
        <w:jc w:val="both"/>
        <w:rPr>
          <w:ins w:id="900" w:author="Tri Le" w:date="2021-07-12T17:35:00Z"/>
          <w:rFonts w:ascii="Cambria" w:hAnsi="Cambria"/>
        </w:rPr>
      </w:pPr>
      <w:ins w:id="901" w:author="Tri Le" w:date="2021-07-12T17:37:00Z">
        <w:r>
          <w:rPr>
            <w:rFonts w:ascii="Cambria" w:hAnsi="Cambria"/>
            <w:b/>
          </w:rPr>
          <w:t>Assessment</w:t>
        </w:r>
      </w:ins>
      <w:ins w:id="902" w:author="Tri Le" w:date="2021-07-12T17:36:00Z">
        <w:r w:rsidR="00D45D51">
          <w:rPr>
            <w:rFonts w:ascii="Cambria" w:hAnsi="Cambria"/>
            <w:b/>
          </w:rPr>
          <w:t xml:space="preserve"> of Gene Copy Numbers </w:t>
        </w:r>
      </w:ins>
      <w:ins w:id="903" w:author="Tri Le" w:date="2021-07-12T17:37:00Z">
        <w:r w:rsidR="00D45D51">
          <w:rPr>
            <w:rFonts w:ascii="Cambria" w:hAnsi="Cambria"/>
            <w:b/>
          </w:rPr>
          <w:t>by Volume and Biomass</w:t>
        </w:r>
      </w:ins>
    </w:p>
    <w:p w14:paraId="23D0C2E6" w14:textId="2F9E9907" w:rsidR="00FD5627" w:rsidRDefault="00FD5627" w:rsidP="00D6109D">
      <w:pPr>
        <w:spacing w:line="480" w:lineRule="auto"/>
        <w:jc w:val="both"/>
        <w:rPr>
          <w:ins w:id="904" w:author="Tri Le" w:date="2021-07-12T17:35:00Z"/>
          <w:rFonts w:ascii="Cambria" w:hAnsi="Cambria"/>
        </w:rPr>
        <w:pPrChange w:id="905" w:author="Tri Le" w:date="2021-07-12T17:37:00Z">
          <w:pPr>
            <w:spacing w:line="480" w:lineRule="auto"/>
          </w:pPr>
        </w:pPrChange>
      </w:pPr>
      <w:ins w:id="906" w:author="Tri Le" w:date="2021-07-12T17:35:00Z">
        <w:r>
          <w:rPr>
            <w:rFonts w:ascii="Cambria" w:hAnsi="Cambria"/>
          </w:rPr>
          <w:t>G</w:t>
        </w:r>
        <w:r w:rsidRPr="00095CFB">
          <w:rPr>
            <w:rFonts w:ascii="Cambria" w:hAnsi="Cambria"/>
          </w:rPr>
          <w:t>ene cop</w:t>
        </w:r>
        <w:r>
          <w:rPr>
            <w:rFonts w:ascii="Cambria" w:hAnsi="Cambria"/>
          </w:rPr>
          <w:t>y number</w:t>
        </w:r>
      </w:ins>
      <w:ins w:id="907" w:author="Tri Le" w:date="2021-07-12T18:23:00Z">
        <w:r w:rsidR="003B69CF">
          <w:rPr>
            <w:rFonts w:ascii="Cambria" w:hAnsi="Cambria"/>
          </w:rPr>
          <w:t>s</w:t>
        </w:r>
      </w:ins>
      <w:ins w:id="908" w:author="Tri Le" w:date="2021-07-12T17:35:00Z">
        <w:r w:rsidRPr="00095CFB">
          <w:rPr>
            <w:rFonts w:ascii="Cambria" w:hAnsi="Cambria"/>
          </w:rPr>
          <w:t xml:space="preserve"> </w:t>
        </w:r>
        <w:r>
          <w:rPr>
            <w:rFonts w:ascii="Cambria" w:hAnsi="Cambria"/>
          </w:rPr>
          <w:t>(GCN</w:t>
        </w:r>
      </w:ins>
      <w:ins w:id="909" w:author="Tri Le" w:date="2021-07-12T18:23:00Z">
        <w:r w:rsidR="003B69CF">
          <w:rPr>
            <w:rFonts w:ascii="Cambria" w:hAnsi="Cambria"/>
          </w:rPr>
          <w:t>s</w:t>
        </w:r>
      </w:ins>
      <w:ins w:id="910" w:author="Tri Le" w:date="2021-07-12T17:35:00Z">
        <w:r>
          <w:rPr>
            <w:rFonts w:ascii="Cambria" w:hAnsi="Cambria"/>
          </w:rPr>
          <w:t>) w</w:t>
        </w:r>
      </w:ins>
      <w:ins w:id="911" w:author="Tri Le" w:date="2021-07-12T20:18:00Z">
        <w:r w:rsidR="00AF70BB">
          <w:rPr>
            <w:rFonts w:ascii="Cambria" w:hAnsi="Cambria"/>
          </w:rPr>
          <w:t>ere</w:t>
        </w:r>
      </w:ins>
      <w:ins w:id="912" w:author="Tri Le" w:date="2021-07-12T17:35:00Z">
        <w:r w:rsidRPr="00095CFB">
          <w:rPr>
            <w:rFonts w:ascii="Cambria" w:hAnsi="Cambria"/>
          </w:rPr>
          <w:t xml:space="preserve"> expressed in terms of </w:t>
        </w:r>
      </w:ins>
      <w:ins w:id="913" w:author="Tri Le" w:date="2021-07-12T18:22:00Z">
        <w:r w:rsidR="00A56638">
          <w:rPr>
            <w:rFonts w:ascii="Cambria" w:hAnsi="Cambria"/>
          </w:rPr>
          <w:t>sample</w:t>
        </w:r>
      </w:ins>
      <w:ins w:id="914" w:author="Tri Le" w:date="2021-07-12T17:35:00Z">
        <w:r>
          <w:rPr>
            <w:rFonts w:ascii="Cambria" w:hAnsi="Cambria"/>
          </w:rPr>
          <w:t xml:space="preserve"> (per m</w:t>
        </w:r>
      </w:ins>
      <w:ins w:id="915" w:author="Tri Le" w:date="2021-07-12T18:22:00Z">
        <w:r w:rsidR="0093673F">
          <w:rPr>
            <w:rFonts w:ascii="Cambria" w:hAnsi="Cambria"/>
          </w:rPr>
          <w:t>L</w:t>
        </w:r>
      </w:ins>
      <w:ins w:id="916" w:author="Tri Le" w:date="2021-07-12T17:35:00Z">
        <w:r>
          <w:rPr>
            <w:rFonts w:ascii="Cambria" w:hAnsi="Cambria"/>
          </w:rPr>
          <w:t xml:space="preserve"> or </w:t>
        </w:r>
      </w:ins>
      <w:ins w:id="917" w:author="Tri Le" w:date="2021-07-12T18:22:00Z">
        <w:r w:rsidR="0093673F">
          <w:rPr>
            <w:rFonts w:ascii="Cambria" w:hAnsi="Cambria"/>
          </w:rPr>
          <w:t>g</w:t>
        </w:r>
      </w:ins>
      <w:ins w:id="918" w:author="Tri Le" w:date="2021-07-12T17:35:00Z">
        <w:r>
          <w:rPr>
            <w:rFonts w:ascii="Cambria" w:hAnsi="Cambria"/>
          </w:rPr>
          <w:t xml:space="preserve"> of sample) and </w:t>
        </w:r>
        <w:r w:rsidRPr="00095CFB">
          <w:rPr>
            <w:rFonts w:ascii="Cambria" w:hAnsi="Cambria"/>
          </w:rPr>
          <w:t>biomass (</w:t>
        </w:r>
        <w:r>
          <w:rPr>
            <w:rFonts w:ascii="Cambria" w:hAnsi="Cambria"/>
          </w:rPr>
          <w:t xml:space="preserve">per </w:t>
        </w:r>
        <w:r w:rsidRPr="00095CFB">
          <w:rPr>
            <w:rFonts w:ascii="Cambria" w:hAnsi="Cambria"/>
          </w:rPr>
          <w:t>ng of DNA or RNA).</w:t>
        </w:r>
      </w:ins>
      <w:ins w:id="919" w:author="Tri Le" w:date="2021-07-12T18:20:00Z">
        <w:r w:rsidR="00BE215E">
          <w:rPr>
            <w:rFonts w:ascii="Cambria" w:hAnsi="Cambria"/>
          </w:rPr>
          <w:t xml:space="preserve"> </w:t>
        </w:r>
      </w:ins>
      <w:ins w:id="920" w:author="Tri Le" w:date="2021-07-12T17:35:00Z">
        <w:r w:rsidRPr="00171CDA">
          <w:rPr>
            <w:rFonts w:ascii="Cambria" w:hAnsi="Cambria"/>
          </w:rPr>
          <w:t>GCN</w:t>
        </w:r>
      </w:ins>
      <w:ins w:id="921" w:author="Tri Le" w:date="2021-07-12T18:23:00Z">
        <w:r w:rsidR="003B69CF">
          <w:rPr>
            <w:rFonts w:ascii="Cambria" w:hAnsi="Cambria"/>
          </w:rPr>
          <w:t>s</w:t>
        </w:r>
      </w:ins>
      <w:ins w:id="922" w:author="Tri Le" w:date="2021-07-12T17:35:00Z">
        <w:r w:rsidRPr="00171CDA">
          <w:rPr>
            <w:rFonts w:ascii="Cambria" w:hAnsi="Cambria"/>
          </w:rPr>
          <w:t xml:space="preserve"> per m</w:t>
        </w:r>
      </w:ins>
      <w:ins w:id="923" w:author="Tri Le" w:date="2021-07-12T18:22:00Z">
        <w:r w:rsidR="00BA3270">
          <w:rPr>
            <w:rFonts w:ascii="Cambria" w:hAnsi="Cambria"/>
          </w:rPr>
          <w:t xml:space="preserve">L </w:t>
        </w:r>
      </w:ins>
      <w:ins w:id="924" w:author="Tri Le" w:date="2021-07-12T17:35:00Z">
        <w:r w:rsidRPr="00171CDA">
          <w:rPr>
            <w:rFonts w:ascii="Cambria" w:hAnsi="Cambria"/>
          </w:rPr>
          <w:t>of sample were calculated as previously described</w:t>
        </w:r>
        <w:r>
          <w:rPr>
            <w:rFonts w:ascii="Cambria" w:hAnsi="Cambria"/>
          </w:rPr>
          <w:t xml:space="preserve"> by </w:t>
        </w:r>
        <w:r>
          <w:t>Ritalahti et al. (2006)</w:t>
        </w:r>
        <w:r>
          <w:rPr>
            <w:rFonts w:ascii="Cambria" w:hAnsi="Cambria"/>
          </w:rPr>
          <w:t>.</w:t>
        </w:r>
        <w:r w:rsidRPr="00A03B24">
          <w:rPr>
            <w:rFonts w:ascii="Cambria" w:hAnsi="Cambria"/>
          </w:rPr>
          <w:t xml:space="preserve"> </w:t>
        </w:r>
        <w:r w:rsidRPr="00095CFB">
          <w:rPr>
            <w:rFonts w:ascii="Cambria" w:hAnsi="Cambria"/>
          </w:rPr>
          <w:t xml:space="preserve">When calculating </w:t>
        </w:r>
      </w:ins>
      <w:ins w:id="925" w:author="Tri Le" w:date="2021-07-12T18:23:00Z">
        <w:r w:rsidR="00FF0EDA">
          <w:rPr>
            <w:rFonts w:ascii="Cambria" w:hAnsi="Cambria"/>
          </w:rPr>
          <w:t>GCN</w:t>
        </w:r>
        <w:r w:rsidR="003B69CF">
          <w:rPr>
            <w:rFonts w:ascii="Cambria" w:hAnsi="Cambria"/>
          </w:rPr>
          <w:t>s</w:t>
        </w:r>
        <w:r w:rsidR="004C4F9E">
          <w:rPr>
            <w:rFonts w:ascii="Cambria" w:hAnsi="Cambria"/>
          </w:rPr>
          <w:t xml:space="preserve"> </w:t>
        </w:r>
      </w:ins>
      <w:ins w:id="926" w:author="Tri Le" w:date="2021-07-12T17:35:00Z">
        <w:r w:rsidRPr="00095CFB">
          <w:rPr>
            <w:rFonts w:ascii="Cambria" w:hAnsi="Cambria"/>
          </w:rPr>
          <w:t>per m</w:t>
        </w:r>
      </w:ins>
      <w:ins w:id="927" w:author="Tri Le" w:date="2021-07-12T18:24:00Z">
        <w:r w:rsidR="009D001C">
          <w:rPr>
            <w:rFonts w:ascii="Cambria" w:hAnsi="Cambria"/>
          </w:rPr>
          <w:t>L</w:t>
        </w:r>
      </w:ins>
      <w:ins w:id="928" w:author="Tri Le" w:date="2021-07-12T17:35:00Z">
        <w:r w:rsidRPr="00095CFB">
          <w:rPr>
            <w:rFonts w:ascii="Cambria" w:hAnsi="Cambria"/>
          </w:rPr>
          <w:t xml:space="preserve"> </w:t>
        </w:r>
      </w:ins>
      <w:ins w:id="929" w:author="Tri Le" w:date="2021-07-12T18:24:00Z">
        <w:r w:rsidR="002F5499">
          <w:rPr>
            <w:rFonts w:ascii="Cambria" w:hAnsi="Cambria"/>
          </w:rPr>
          <w:t xml:space="preserve">of </w:t>
        </w:r>
      </w:ins>
      <w:ins w:id="930" w:author="Tri Le" w:date="2021-07-12T17:35:00Z">
        <w:r w:rsidRPr="00095CFB">
          <w:rPr>
            <w:rFonts w:ascii="Cambria" w:hAnsi="Cambria"/>
          </w:rPr>
          <w:t xml:space="preserve">sample, the final volume </w:t>
        </w:r>
        <w:r>
          <w:rPr>
            <w:rFonts w:ascii="Cambria" w:hAnsi="Cambria"/>
          </w:rPr>
          <w:t>recovered</w:t>
        </w:r>
        <w:r w:rsidRPr="00095CFB">
          <w:rPr>
            <w:rFonts w:ascii="Cambria" w:hAnsi="Cambria"/>
          </w:rPr>
          <w:t xml:space="preserve"> after filtering 140</w:t>
        </w:r>
        <w:r>
          <w:rPr>
            <w:rFonts w:ascii="Cambria" w:hAnsi="Cambria"/>
          </w:rPr>
          <w:t xml:space="preserve"> </w:t>
        </w:r>
        <w:r w:rsidRPr="00095CFB">
          <w:rPr>
            <w:rFonts w:ascii="Cambria" w:hAnsi="Cambria"/>
          </w:rPr>
          <w:t xml:space="preserve">mL of wastewater </w:t>
        </w:r>
        <w:r>
          <w:rPr>
            <w:rFonts w:ascii="Cambria" w:hAnsi="Cambria"/>
          </w:rPr>
          <w:t xml:space="preserve">sample was used in the formula. For the </w:t>
        </w:r>
      </w:ins>
      <w:ins w:id="931" w:author="Tri Le" w:date="2021-07-12T18:57:00Z">
        <w:r w:rsidR="009A5CD6">
          <w:rPr>
            <w:rFonts w:ascii="Cambria" w:hAnsi="Cambria"/>
          </w:rPr>
          <w:t>SC</w:t>
        </w:r>
      </w:ins>
      <w:ins w:id="932" w:author="Tri Le" w:date="2021-07-12T17:35:00Z">
        <w:r>
          <w:rPr>
            <w:rFonts w:ascii="Cambria" w:hAnsi="Cambria"/>
          </w:rPr>
          <w:t xml:space="preserve"> samples, the mass of </w:t>
        </w:r>
      </w:ins>
      <w:ins w:id="933" w:author="Tri Le" w:date="2021-07-12T18:57:00Z">
        <w:r w:rsidR="009A5CD6">
          <w:rPr>
            <w:rFonts w:ascii="Cambria" w:hAnsi="Cambria"/>
          </w:rPr>
          <w:t>SC</w:t>
        </w:r>
      </w:ins>
      <w:ins w:id="934" w:author="Tri Le" w:date="2021-07-12T17:35:00Z">
        <w:r>
          <w:rPr>
            <w:rFonts w:ascii="Cambria" w:hAnsi="Cambria"/>
          </w:rPr>
          <w:t xml:space="preserve"> collected was used in the formula</w:t>
        </w:r>
      </w:ins>
      <w:ins w:id="935" w:author="Tri Le" w:date="2021-07-12T18:22:00Z">
        <w:r w:rsidR="00633A01">
          <w:rPr>
            <w:rFonts w:ascii="Cambria" w:hAnsi="Cambria"/>
          </w:rPr>
          <w:t>, giving results in units of GCN</w:t>
        </w:r>
      </w:ins>
      <w:ins w:id="936" w:author="Tri Le" w:date="2021-07-12T20:18:00Z">
        <w:r w:rsidR="00654AE7">
          <w:rPr>
            <w:rFonts w:ascii="Cambria" w:hAnsi="Cambria"/>
          </w:rPr>
          <w:t>s</w:t>
        </w:r>
      </w:ins>
      <w:ins w:id="937" w:author="Tri Le" w:date="2021-07-12T18:22:00Z">
        <w:r w:rsidR="0093673F">
          <w:rPr>
            <w:rFonts w:ascii="Cambria" w:hAnsi="Cambria"/>
          </w:rPr>
          <w:t xml:space="preserve"> per g</w:t>
        </w:r>
        <w:r w:rsidR="00466813">
          <w:rPr>
            <w:rFonts w:ascii="Cambria" w:hAnsi="Cambria"/>
          </w:rPr>
          <w:t xml:space="preserve"> of sample.</w:t>
        </w:r>
      </w:ins>
    </w:p>
    <w:p w14:paraId="7F0D9FC6" w14:textId="77777777" w:rsidR="00854E31" w:rsidRDefault="00854E31" w:rsidP="00CA6469">
      <w:pPr>
        <w:spacing w:line="480" w:lineRule="auto"/>
        <w:rPr>
          <w:ins w:id="938" w:author="Tri Le" w:date="2021-07-08T15:55:00Z"/>
          <w:rFonts w:ascii="Cambria" w:hAnsi="Cambria"/>
        </w:rPr>
      </w:pPr>
    </w:p>
    <w:p w14:paraId="0E35DB6F" w14:textId="0353DC6F" w:rsidR="00854E31" w:rsidRPr="00095CFB" w:rsidRDefault="00854E31" w:rsidP="00854E31">
      <w:pPr>
        <w:spacing w:line="480" w:lineRule="auto"/>
        <w:jc w:val="both"/>
        <w:rPr>
          <w:ins w:id="939" w:author="Tri Le" w:date="2021-07-08T15:55:00Z"/>
          <w:rFonts w:ascii="Cambria" w:hAnsi="Cambria"/>
          <w:b/>
        </w:rPr>
      </w:pPr>
      <w:ins w:id="940" w:author="Tri Le" w:date="2021-07-08T15:55:00Z">
        <w:r>
          <w:rPr>
            <w:rFonts w:ascii="Cambria" w:hAnsi="Cambria"/>
            <w:b/>
          </w:rPr>
          <w:t>Collection of Metadata</w:t>
        </w:r>
        <w:r w:rsidR="00B23824">
          <w:rPr>
            <w:rFonts w:ascii="Cambria" w:hAnsi="Cambria"/>
            <w:b/>
          </w:rPr>
          <w:t xml:space="preserve"> </w:t>
        </w:r>
      </w:ins>
      <w:ins w:id="941" w:author="Tri Le" w:date="2021-07-08T15:56:00Z">
        <w:r w:rsidR="00B23824">
          <w:rPr>
            <w:rFonts w:ascii="Cambria" w:hAnsi="Cambria"/>
            <w:b/>
          </w:rPr>
          <w:t>for Sampling Events</w:t>
        </w:r>
      </w:ins>
    </w:p>
    <w:p w14:paraId="2E139ABE" w14:textId="0C3FE10F" w:rsidR="000B72B2" w:rsidDel="006350E5" w:rsidRDefault="00CD5B01" w:rsidP="00CA6469">
      <w:pPr>
        <w:spacing w:line="480" w:lineRule="auto"/>
        <w:rPr>
          <w:del w:id="942" w:author="muyaguari@yahoo.com" w:date="2021-05-19T12:49:00Z"/>
        </w:rPr>
      </w:pPr>
      <w:ins w:id="943" w:author="Tri Le" w:date="2021-07-08T17:13:00Z">
        <w:r>
          <w:rPr>
            <w:rFonts w:ascii="Cambria" w:hAnsi="Cambria"/>
          </w:rPr>
          <w:t xml:space="preserve">To perform Principal </w:t>
        </w:r>
      </w:ins>
      <w:ins w:id="944" w:author="Tri Le" w:date="2021-07-08T17:14:00Z">
        <w:r>
          <w:rPr>
            <w:rFonts w:ascii="Cambria" w:hAnsi="Cambria"/>
          </w:rPr>
          <w:t>Component Analysis (PCA) and Spearman</w:t>
        </w:r>
      </w:ins>
      <w:ins w:id="945" w:author="Tri Le" w:date="2021-07-08T17:15:00Z">
        <w:r>
          <w:rPr>
            <w:rFonts w:ascii="Cambria" w:hAnsi="Cambria"/>
          </w:rPr>
          <w:t>’s rank correlation</w:t>
        </w:r>
      </w:ins>
      <w:ins w:id="946" w:author="Tri Le" w:date="2021-07-08T18:32:00Z">
        <w:r w:rsidR="004F3F72">
          <w:rPr>
            <w:rFonts w:ascii="Cambria" w:hAnsi="Cambria"/>
          </w:rPr>
          <w:t xml:space="preserve"> analysis </w:t>
        </w:r>
      </w:ins>
      <w:ins w:id="947" w:author="Tri Le" w:date="2021-07-08T17:40:00Z">
        <w:r w:rsidR="008678B9">
          <w:rPr>
            <w:rFonts w:ascii="Cambria" w:hAnsi="Cambria"/>
          </w:rPr>
          <w:t>for EF samples</w:t>
        </w:r>
      </w:ins>
      <w:ins w:id="948" w:author="Tri Le" w:date="2021-07-08T17:15:00Z">
        <w:r>
          <w:rPr>
            <w:rFonts w:ascii="Cambria" w:hAnsi="Cambria"/>
          </w:rPr>
          <w:t>, metadata pertinent to the sam</w:t>
        </w:r>
      </w:ins>
      <w:ins w:id="949" w:author="Tri Le" w:date="2021-07-08T17:16:00Z">
        <w:r>
          <w:rPr>
            <w:rFonts w:ascii="Cambria" w:hAnsi="Cambria"/>
          </w:rPr>
          <w:t>pling events was retrieved.</w:t>
        </w:r>
      </w:ins>
      <w:ins w:id="950" w:author="Tri Le" w:date="2021-07-08T17:17:00Z">
        <w:r>
          <w:rPr>
            <w:rFonts w:ascii="Cambria" w:hAnsi="Cambria"/>
          </w:rPr>
          <w:t xml:space="preserve"> </w:t>
        </w:r>
      </w:ins>
      <w:ins w:id="951" w:author="Tri Le" w:date="2021-07-08T17:18:00Z">
        <w:r>
          <w:rPr>
            <w:rFonts w:ascii="Cambria" w:hAnsi="Cambria"/>
          </w:rPr>
          <w:t xml:space="preserve">Water quality parameters obtained from the NESTP </w:t>
        </w:r>
      </w:ins>
      <w:ins w:id="952" w:author="Tri Le" w:date="2021-07-08T17:19:00Z">
        <w:r>
          <w:rPr>
            <w:rFonts w:ascii="Cambria" w:hAnsi="Cambria"/>
          </w:rPr>
          <w:t>were</w:t>
        </w:r>
      </w:ins>
      <w:ins w:id="953" w:author="Tri Le" w:date="2021-07-08T17:18:00Z">
        <w:r>
          <w:rPr>
            <w:rFonts w:ascii="Cambria" w:hAnsi="Cambria"/>
          </w:rPr>
          <w:t xml:space="preserve"> combined with </w:t>
        </w:r>
      </w:ins>
      <w:ins w:id="954" w:author="Tri Le" w:date="2021-07-08T17:19:00Z">
        <w:r>
          <w:rPr>
            <w:rFonts w:ascii="Cambria" w:hAnsi="Cambria"/>
          </w:rPr>
          <w:t xml:space="preserve">their October 2019 monitoring data [need </w:t>
        </w:r>
      </w:ins>
      <w:ins w:id="955" w:author="Tri Le" w:date="2021-07-12T17:30:00Z">
        <w:r w:rsidR="008C5A89">
          <w:rPr>
            <w:rFonts w:ascii="Cambria" w:hAnsi="Cambria"/>
          </w:rPr>
          <w:t xml:space="preserve">to make </w:t>
        </w:r>
      </w:ins>
      <w:ins w:id="956" w:author="Tri Le" w:date="2021-07-08T17:19:00Z">
        <w:r>
          <w:rPr>
            <w:rFonts w:ascii="Cambria" w:hAnsi="Cambria"/>
          </w:rPr>
          <w:t xml:space="preserve">reference for this link - </w:t>
        </w:r>
        <w:r>
          <w:fldChar w:fldCharType="begin"/>
        </w:r>
        <w:r>
          <w:instrText xml:space="preserve"> HYPERLINK "https://www.winnipeg.ca/waterandwaste/pdfs/sewage/ComplianceReporting/2019/oct/newpcc.pdf" </w:instrText>
        </w:r>
        <w:r>
          <w:fldChar w:fldCharType="separate"/>
        </w:r>
        <w:r>
          <w:rPr>
            <w:rStyle w:val="Hyperlink"/>
          </w:rPr>
          <w:t>2019-10 NEWPCC.xlsx (winnipeg.ca)</w:t>
        </w:r>
        <w:r>
          <w:fldChar w:fldCharType="end"/>
        </w:r>
        <w:r>
          <w:t>]</w:t>
        </w:r>
        <w:r w:rsidR="0053333D">
          <w:t xml:space="preserve"> to com</w:t>
        </w:r>
      </w:ins>
      <w:ins w:id="957" w:author="Tri Le" w:date="2021-07-08T17:20:00Z">
        <w:r w:rsidR="0053333D">
          <w:t>plete some of the missing fields.</w:t>
        </w:r>
      </w:ins>
      <w:ins w:id="958" w:author="Tri Le" w:date="2021-07-08T17:22:00Z">
        <w:r w:rsidR="0053333D">
          <w:t xml:space="preserve"> For </w:t>
        </w:r>
      </w:ins>
      <w:ins w:id="959" w:author="Tri Le" w:date="2021-07-08T17:23:00Z">
        <w:r w:rsidR="0053333D">
          <w:t xml:space="preserve">each value found in neither document, </w:t>
        </w:r>
      </w:ins>
      <w:ins w:id="960" w:author="Tri Le" w:date="2021-07-08T17:24:00Z">
        <w:r w:rsidR="004960FA">
          <w:t>data interpolation was performed by ta</w:t>
        </w:r>
      </w:ins>
      <w:ins w:id="961" w:author="Tri Le" w:date="2021-07-08T17:25:00Z">
        <w:r w:rsidR="004960FA">
          <w:t xml:space="preserve">king </w:t>
        </w:r>
      </w:ins>
      <w:ins w:id="962" w:author="Tri Le" w:date="2021-07-08T17:23:00Z">
        <w:r w:rsidR="0053333D">
          <w:t>an average of the corresponding values for the day</w:t>
        </w:r>
      </w:ins>
      <w:ins w:id="963" w:author="Tri Le" w:date="2021-07-12T18:25:00Z">
        <w:r w:rsidR="00F266A1">
          <w:t>s</w:t>
        </w:r>
      </w:ins>
      <w:ins w:id="964" w:author="Tri Le" w:date="2021-07-08T17:23:00Z">
        <w:r w:rsidR="0053333D">
          <w:t xml:space="preserve"> before and after the sampling event</w:t>
        </w:r>
      </w:ins>
      <w:ins w:id="965" w:author="Tri Le" w:date="2021-07-08T17:24:00Z">
        <w:r w:rsidR="004960FA">
          <w:t>.</w:t>
        </w:r>
      </w:ins>
      <w:ins w:id="966" w:author="Tri Le" w:date="2021-07-08T17:25:00Z">
        <w:r w:rsidR="00BF5210">
          <w:t xml:space="preserve"> In addition,</w:t>
        </w:r>
      </w:ins>
      <w:ins w:id="967" w:author="Tri Le" w:date="2021-07-08T18:23:00Z">
        <w:r w:rsidR="00C871E1">
          <w:t xml:space="preserve"> we searched </w:t>
        </w:r>
      </w:ins>
      <w:ins w:id="968" w:author="Tri Le" w:date="2021-07-08T17:29:00Z">
        <w:r w:rsidR="00BF5210">
          <w:t>the Government of Canada’s historical weather data</w:t>
        </w:r>
      </w:ins>
      <w:ins w:id="969" w:author="Tri Le" w:date="2021-07-08T18:23:00Z">
        <w:r w:rsidR="00C871E1">
          <w:t xml:space="preserve">base </w:t>
        </w:r>
      </w:ins>
      <w:ins w:id="970" w:author="Tri Le" w:date="2021-07-08T17:29:00Z">
        <w:r w:rsidR="00BF5210">
          <w:t xml:space="preserve">to </w:t>
        </w:r>
      </w:ins>
      <w:ins w:id="971" w:author="Tri Le" w:date="2021-07-08T17:30:00Z">
        <w:r w:rsidR="00BF5210">
          <w:lastRenderedPageBreak/>
          <w:t xml:space="preserve">obtain the mean temperature on the sampling </w:t>
        </w:r>
      </w:ins>
      <w:ins w:id="972" w:author="Tri Le" w:date="2021-07-08T17:31:00Z">
        <w:r w:rsidR="00BF5210">
          <w:t>dates</w:t>
        </w:r>
      </w:ins>
      <w:ins w:id="973" w:author="Tri Le" w:date="2021-07-08T17:30:00Z">
        <w:r w:rsidR="00BF5210">
          <w:t xml:space="preserve"> and the </w:t>
        </w:r>
      </w:ins>
      <w:ins w:id="974" w:author="Tri Le" w:date="2021-07-08T17:31:00Z">
        <w:r w:rsidR="00BF5210">
          <w:t xml:space="preserve">total </w:t>
        </w:r>
      </w:ins>
      <w:ins w:id="975" w:author="Tri Le" w:date="2021-07-08T17:30:00Z">
        <w:r w:rsidR="00BF5210">
          <w:t>precipitatio</w:t>
        </w:r>
      </w:ins>
      <w:ins w:id="976" w:author="Tri Le" w:date="2021-07-08T17:31:00Z">
        <w:r w:rsidR="00BF5210">
          <w:t xml:space="preserve">n over three days before each sampling </w:t>
        </w:r>
        <w:r w:rsidR="003513C4">
          <w:t>event</w:t>
        </w:r>
      </w:ins>
      <w:ins w:id="977" w:author="Tri Le" w:date="2021-07-08T17:33:00Z">
        <w:r w:rsidR="006350E5">
          <w:t xml:space="preserve"> (hereafter referred to as </w:t>
        </w:r>
      </w:ins>
      <w:ins w:id="978" w:author="Tri Le" w:date="2021-07-08T17:34:00Z">
        <w:r w:rsidR="006350E5">
          <w:t>“precipitation”)</w:t>
        </w:r>
      </w:ins>
      <w:ins w:id="979" w:author="Tri Le" w:date="2021-07-08T17:35:00Z">
        <w:r w:rsidR="00D059DC">
          <w:t xml:space="preserve"> </w:t>
        </w:r>
        <w:commentRangeStart w:id="980"/>
        <w:r w:rsidR="00D059DC">
          <w:t>[</w:t>
        </w:r>
        <w:r w:rsidR="00D059DC">
          <w:fldChar w:fldCharType="begin"/>
        </w:r>
        <w:r w:rsidR="00D059DC">
          <w:instrText xml:space="preserve"> HYPERLINK "https://climate.weather.gc.ca/historical_data/search_historic_data_e.html" </w:instrText>
        </w:r>
        <w:r w:rsidR="00D059DC">
          <w:fldChar w:fldCharType="separate"/>
        </w:r>
        <w:r w:rsidR="00D059DC">
          <w:rPr>
            <w:rStyle w:val="Hyperlink"/>
          </w:rPr>
          <w:t>Historical Data - Climate - Environment and Climate Change Canada (weather.gc.ca)</w:t>
        </w:r>
        <w:r w:rsidR="00D059DC">
          <w:fldChar w:fldCharType="end"/>
        </w:r>
      </w:ins>
      <w:ins w:id="981" w:author="Tri Le" w:date="2021-07-08T17:36:00Z">
        <w:r w:rsidR="00D059DC">
          <w:t>]</w:t>
        </w:r>
      </w:ins>
      <w:ins w:id="982" w:author="Tri Le" w:date="2021-07-08T17:31:00Z">
        <w:r w:rsidR="003513C4">
          <w:t>.</w:t>
        </w:r>
      </w:ins>
    </w:p>
    <w:p w14:paraId="430827E3" w14:textId="29748D41" w:rsidR="006350E5" w:rsidRDefault="006350E5" w:rsidP="00854E31">
      <w:pPr>
        <w:spacing w:line="480" w:lineRule="auto"/>
        <w:rPr>
          <w:ins w:id="983" w:author="Tri Le" w:date="2021-07-08T18:18:00Z"/>
        </w:rPr>
      </w:pPr>
      <w:ins w:id="984" w:author="Tri Le" w:date="2021-07-08T17:32:00Z">
        <w:r>
          <w:t xml:space="preserve"> </w:t>
        </w:r>
      </w:ins>
      <w:commentRangeEnd w:id="980"/>
      <w:ins w:id="985" w:author="Tri Le" w:date="2021-07-08T17:37:00Z">
        <w:r w:rsidR="00D059DC">
          <w:rPr>
            <w:rStyle w:val="CommentReference"/>
          </w:rPr>
          <w:commentReference w:id="980"/>
        </w:r>
      </w:ins>
      <w:ins w:id="986" w:author="Tri Le" w:date="2021-07-08T17:32:00Z">
        <w:r>
          <w:t xml:space="preserve">The values for </w:t>
        </w:r>
      </w:ins>
      <w:ins w:id="987" w:author="Tri Le" w:date="2021-07-08T17:33:00Z">
        <w:r>
          <w:t>all</w:t>
        </w:r>
      </w:ins>
      <w:ins w:id="988" w:author="Tri Le" w:date="2021-07-08T17:32:00Z">
        <w:r>
          <w:t xml:space="preserve"> parameters </w:t>
        </w:r>
      </w:ins>
      <w:ins w:id="989" w:author="Tri Le" w:date="2021-07-08T17:33:00Z">
        <w:r>
          <w:t xml:space="preserve">were </w:t>
        </w:r>
      </w:ins>
      <w:ins w:id="990" w:author="Tri Le" w:date="2021-07-08T17:39:00Z">
        <w:r w:rsidR="00D059DC">
          <w:t>transformed</w:t>
        </w:r>
      </w:ins>
      <w:ins w:id="991" w:author="Tri Le" w:date="2021-07-08T17:33:00Z">
        <w:r>
          <w:t xml:space="preserve"> using log</w:t>
        </w:r>
        <w:r>
          <w:rPr>
            <w:vertAlign w:val="subscript"/>
          </w:rPr>
          <w:t>10</w:t>
        </w:r>
        <w:r>
          <w:t xml:space="preserve">, </w:t>
        </w:r>
      </w:ins>
      <w:ins w:id="992" w:author="Tri Le" w:date="2021-07-12T18:25:00Z">
        <w:r w:rsidR="00A77E1B">
          <w:t>except for</w:t>
        </w:r>
      </w:ins>
      <w:ins w:id="993" w:author="Tri Le" w:date="2021-07-08T17:33:00Z">
        <w:r>
          <w:t xml:space="preserve"> </w:t>
        </w:r>
      </w:ins>
      <w:ins w:id="994" w:author="Tri Le" w:date="2021-07-08T17:34:00Z">
        <w:r w:rsidR="00D3766D">
          <w:t>precipitation due to the presence of zero values.</w:t>
        </w:r>
        <w:r w:rsidR="00D059DC">
          <w:t xml:space="preserve"> The above-mentioned variables</w:t>
        </w:r>
      </w:ins>
      <w:ins w:id="995" w:author="Tri Le" w:date="2021-07-08T17:43:00Z">
        <w:r w:rsidR="003E30D6">
          <w:t xml:space="preserve">, </w:t>
        </w:r>
      </w:ins>
      <w:ins w:id="996" w:author="Tri Le" w:date="2021-07-08T17:34:00Z">
        <w:r w:rsidR="00D059DC">
          <w:t xml:space="preserve">presented in </w:t>
        </w:r>
        <w:commentRangeStart w:id="997"/>
        <w:r w:rsidR="00D059DC">
          <w:t>Table 2</w:t>
        </w:r>
      </w:ins>
      <w:commentRangeEnd w:id="997"/>
      <w:ins w:id="998" w:author="Tri Le" w:date="2021-07-12T17:39:00Z">
        <w:r w:rsidR="005E569B">
          <w:rPr>
            <w:rStyle w:val="CommentReference"/>
          </w:rPr>
          <w:commentReference w:id="997"/>
        </w:r>
      </w:ins>
      <w:ins w:id="999" w:author="Tri Le" w:date="2021-07-08T18:17:00Z">
        <w:r w:rsidR="002A4896">
          <w:t xml:space="preserve"> (rounded</w:t>
        </w:r>
      </w:ins>
      <w:ins w:id="1000" w:author="Tri Le" w:date="2021-07-08T18:18:00Z">
        <w:r w:rsidR="002A4896">
          <w:t xml:space="preserve"> to two decimal places for presentation purposes)</w:t>
        </w:r>
      </w:ins>
      <w:ins w:id="1001" w:author="Tri Le" w:date="2021-07-08T17:43:00Z">
        <w:r w:rsidR="003E30D6">
          <w:t xml:space="preserve">, </w:t>
        </w:r>
      </w:ins>
      <w:ins w:id="1002" w:author="Tri Le" w:date="2021-07-08T17:34:00Z">
        <w:r w:rsidR="00D059DC">
          <w:t>we</w:t>
        </w:r>
      </w:ins>
      <w:ins w:id="1003" w:author="Tri Le" w:date="2021-07-08T17:35:00Z">
        <w:r w:rsidR="00D059DC">
          <w:t xml:space="preserve">re </w:t>
        </w:r>
      </w:ins>
      <w:ins w:id="1004" w:author="Tri Le" w:date="2021-07-08T17:38:00Z">
        <w:r w:rsidR="00D059DC">
          <w:t xml:space="preserve">used with </w:t>
        </w:r>
      </w:ins>
      <w:ins w:id="1005" w:author="Tri Le" w:date="2021-07-08T17:39:00Z">
        <w:r w:rsidR="00D059DC">
          <w:t>log</w:t>
        </w:r>
        <w:r w:rsidR="00D059DC">
          <w:rPr>
            <w:vertAlign w:val="subscript"/>
          </w:rPr>
          <w:t>10</w:t>
        </w:r>
        <w:r w:rsidR="00D059DC">
          <w:t>-</w:t>
        </w:r>
      </w:ins>
      <w:ins w:id="1006" w:author="Tri Le" w:date="2021-07-08T17:40:00Z">
        <w:r w:rsidR="008678B9">
          <w:t xml:space="preserve">transformed </w:t>
        </w:r>
      </w:ins>
      <w:ins w:id="1007" w:author="Tri Le" w:date="2021-07-09T16:07:00Z">
        <w:r w:rsidR="00CC6AAB">
          <w:t>GCNs</w:t>
        </w:r>
      </w:ins>
      <w:ins w:id="1008" w:author="Tri Le" w:date="2021-07-08T17:42:00Z">
        <w:r w:rsidR="003E30D6">
          <w:t xml:space="preserve"> per mL sample</w:t>
        </w:r>
      </w:ins>
      <w:ins w:id="1009" w:author="Tri Le" w:date="2021-07-08T17:43:00Z">
        <w:r w:rsidR="007F13F1">
          <w:t xml:space="preserve"> for Adenovirus, CrAssphage, PMMV, and </w:t>
        </w:r>
        <w:r w:rsidR="007F13F1">
          <w:rPr>
            <w:i/>
            <w:iCs/>
          </w:rPr>
          <w:t>uidA</w:t>
        </w:r>
        <w:r w:rsidR="007F13F1">
          <w:t xml:space="preserve"> (targets with quantifiable qPCR</w:t>
        </w:r>
      </w:ins>
      <w:ins w:id="1010" w:author="Tri Le" w:date="2021-07-08T17:44:00Z">
        <w:r w:rsidR="007F13F1">
          <w:t xml:space="preserve"> readings for all replicates across all events) as input for downstream analyses</w:t>
        </w:r>
      </w:ins>
      <w:ins w:id="1011" w:author="Tri Le" w:date="2021-07-12T20:20:00Z">
        <w:r w:rsidR="00B814AD">
          <w:t xml:space="preserve"> (PCA and Spearman</w:t>
        </w:r>
      </w:ins>
      <w:ins w:id="1012" w:author="Tri Le" w:date="2021-07-12T20:21:00Z">
        <w:r w:rsidR="00B814AD">
          <w:t>’s rank correlation analysis)</w:t>
        </w:r>
      </w:ins>
      <w:ins w:id="1013" w:author="Tri Le" w:date="2021-07-08T17:45:00Z">
        <w:r w:rsidR="007F13F1">
          <w:t>.</w:t>
        </w:r>
      </w:ins>
    </w:p>
    <w:p w14:paraId="02325756" w14:textId="649E6BF7" w:rsidR="008A2E4E" w:rsidRDefault="008A2E4E" w:rsidP="00854E31">
      <w:pPr>
        <w:spacing w:line="480" w:lineRule="auto"/>
        <w:rPr>
          <w:ins w:id="1014" w:author="Tri Le" w:date="2021-07-08T18:18:00Z"/>
        </w:rPr>
      </w:pPr>
    </w:p>
    <w:p w14:paraId="41242B16" w14:textId="228A7B21" w:rsidR="000B72B2" w:rsidRPr="00D8262E" w:rsidDel="000A5CEE" w:rsidRDefault="000B72B2" w:rsidP="001B1D7C">
      <w:pPr>
        <w:spacing w:line="480" w:lineRule="auto"/>
        <w:rPr>
          <w:del w:id="1015" w:author="Tri Le" w:date="2021-07-08T18:08:00Z"/>
          <w:rFonts w:ascii="Cambria" w:hAnsi="Cambria"/>
        </w:rPr>
      </w:pPr>
    </w:p>
    <w:p w14:paraId="0E281005" w14:textId="2E61202E" w:rsidR="00F51706" w:rsidRDefault="00F51706">
      <w:pPr>
        <w:spacing w:line="480" w:lineRule="auto"/>
        <w:rPr>
          <w:ins w:id="1016" w:author="Tri Le" w:date="2021-07-08T18:11:00Z"/>
          <w:rFonts w:ascii="Cambria" w:hAnsi="Cambria"/>
          <w:bCs/>
        </w:rPr>
        <w:sectPr w:rsidR="00F51706" w:rsidSect="00511BD4">
          <w:footerReference w:type="even" r:id="rId14"/>
          <w:footerReference w:type="default" r:id="rId15"/>
          <w:footerReference w:type="first" r:id="rId16"/>
          <w:pgSz w:w="12240" w:h="15840"/>
          <w:pgMar w:top="1440" w:right="1800" w:bottom="1440" w:left="1800" w:header="708" w:footer="708" w:gutter="0"/>
          <w:cols w:space="708"/>
          <w:titlePg/>
          <w:docGrid w:linePitch="360"/>
        </w:sectPr>
        <w:pPrChange w:id="1021" w:author="Tri Le" w:date="2021-07-08T19:13:00Z">
          <w:pPr/>
        </w:pPrChange>
      </w:pPr>
    </w:p>
    <w:p w14:paraId="35402ECB" w14:textId="1AA384BD" w:rsidR="000A5CEE" w:rsidRPr="000A5CEE" w:rsidRDefault="000A5CEE" w:rsidP="00965CD8">
      <w:pPr>
        <w:rPr>
          <w:ins w:id="1022" w:author="Tri Le" w:date="2021-07-08T18:08:00Z"/>
          <w:rFonts w:ascii="Cambria" w:hAnsi="Cambria"/>
          <w:bCs/>
          <w:rPrChange w:id="1023" w:author="Tri Le" w:date="2021-07-08T18:08:00Z">
            <w:rPr>
              <w:ins w:id="1024" w:author="Tri Le" w:date="2021-07-08T18:08:00Z"/>
              <w:rFonts w:ascii="Cambria" w:hAnsi="Cambria"/>
              <w:b/>
            </w:rPr>
          </w:rPrChange>
        </w:rPr>
      </w:pPr>
    </w:p>
    <w:p w14:paraId="357AE464" w14:textId="17A58EC5" w:rsidR="00CA6469" w:rsidRDefault="0009553A" w:rsidP="00965CD8">
      <w:pPr>
        <w:rPr>
          <w:ins w:id="1025" w:author="Tri Le" w:date="2021-07-08T18:13:00Z"/>
          <w:rFonts w:ascii="Cambria" w:hAnsi="Cambria"/>
        </w:rPr>
      </w:pPr>
      <w:r w:rsidRPr="005F74C0">
        <w:rPr>
          <w:rFonts w:ascii="Cambria" w:hAnsi="Cambria"/>
          <w:b/>
        </w:rPr>
        <w:t>Table 2.</w:t>
      </w:r>
      <w:r>
        <w:rPr>
          <w:rFonts w:ascii="Cambria" w:hAnsi="Cambria"/>
        </w:rPr>
        <w:t xml:space="preserve"> </w:t>
      </w:r>
      <w:r w:rsidR="004403C3">
        <w:rPr>
          <w:rFonts w:ascii="Cambria" w:hAnsi="Cambria"/>
        </w:rPr>
        <w:t>Water quality parameters of</w:t>
      </w:r>
      <w:r w:rsidR="00BE0B57">
        <w:rPr>
          <w:rFonts w:ascii="Cambria" w:hAnsi="Cambria"/>
        </w:rPr>
        <w:t xml:space="preserve"> wastewater treatment samples </w:t>
      </w:r>
      <w:r w:rsidR="004403C3">
        <w:rPr>
          <w:rFonts w:ascii="Cambria" w:hAnsi="Cambria"/>
        </w:rPr>
        <w:t>from NESTP</w:t>
      </w:r>
    </w:p>
    <w:p w14:paraId="4562E9B7" w14:textId="77777777" w:rsidR="002A4896" w:rsidRDefault="002A4896" w:rsidP="00965CD8">
      <w:pPr>
        <w:rPr>
          <w:ins w:id="1026" w:author="Tri Le" w:date="2021-07-08T18:05:00Z"/>
          <w:rFonts w:ascii="Cambria" w:hAnsi="Cambria"/>
        </w:rPr>
      </w:pPr>
    </w:p>
    <w:p w14:paraId="1D21678B" w14:textId="4D084AA7" w:rsidR="00BA29C9" w:rsidRDefault="002A4896">
      <w:pPr>
        <w:ind w:left="-851" w:right="-790"/>
        <w:rPr>
          <w:ins w:id="1027" w:author="Tri Le" w:date="2021-07-08T18:17:00Z"/>
          <w:rFonts w:ascii="Cambria" w:hAnsi="Cambria"/>
        </w:rPr>
        <w:pPrChange w:id="1028" w:author="Tri Le" w:date="2021-07-08T18:17:00Z">
          <w:pPr>
            <w:ind w:left="-851" w:right="-790"/>
            <w:jc w:val="center"/>
          </w:pPr>
        </w:pPrChange>
      </w:pPr>
      <w:ins w:id="1029" w:author="Tri Le" w:date="2021-07-08T18:17:00Z">
        <w:r w:rsidRPr="002A4896">
          <w:rPr>
            <w:noProof/>
          </w:rPr>
          <w:drawing>
            <wp:inline distT="0" distB="0" distL="0" distR="0" wp14:anchorId="62D4687C" wp14:editId="6E5A64A8">
              <wp:extent cx="9331711" cy="602673"/>
              <wp:effectExtent l="0" t="0" r="317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56844" cy="604296"/>
                      </a:xfrm>
                      <a:prstGeom prst="rect">
                        <a:avLst/>
                      </a:prstGeom>
                      <a:noFill/>
                      <a:ln>
                        <a:noFill/>
                      </a:ln>
                    </pic:spPr>
                  </pic:pic>
                </a:graphicData>
              </a:graphic>
            </wp:inline>
          </w:drawing>
        </w:r>
      </w:ins>
    </w:p>
    <w:p w14:paraId="73E57B86" w14:textId="77777777" w:rsidR="002A4896" w:rsidRPr="0009553A" w:rsidRDefault="002A4896">
      <w:pPr>
        <w:ind w:left="-851" w:right="-790"/>
        <w:jc w:val="center"/>
        <w:rPr>
          <w:rFonts w:ascii="Cambria" w:hAnsi="Cambria"/>
        </w:rPr>
        <w:pPrChange w:id="1030" w:author="Tri Le" w:date="2021-07-08T18:15:00Z">
          <w:pPr/>
        </w:pPrChange>
      </w:pPr>
    </w:p>
    <w:tbl>
      <w:tblPr>
        <w:tblStyle w:val="TableGrid"/>
        <w:tblW w:w="9888" w:type="dxa"/>
        <w:tblInd w:w="108" w:type="dxa"/>
        <w:tblLayout w:type="fixed"/>
        <w:tblLook w:val="04A0" w:firstRow="1" w:lastRow="0" w:firstColumn="1" w:lastColumn="0" w:noHBand="0" w:noVBand="1"/>
      </w:tblPr>
      <w:tblGrid>
        <w:gridCol w:w="838"/>
        <w:gridCol w:w="1745"/>
        <w:gridCol w:w="961"/>
        <w:gridCol w:w="851"/>
        <w:gridCol w:w="1417"/>
        <w:gridCol w:w="851"/>
        <w:gridCol w:w="1134"/>
        <w:gridCol w:w="1134"/>
        <w:gridCol w:w="957"/>
      </w:tblGrid>
      <w:tr w:rsidR="002F5EDA" w:rsidDel="00101438" w14:paraId="75B8D5C7" w14:textId="28B444C6" w:rsidTr="0020107C">
        <w:trPr>
          <w:trHeight w:val="401"/>
          <w:del w:id="1031" w:author="Tri Le" w:date="2021-07-08T17:46:00Z"/>
        </w:trPr>
        <w:tc>
          <w:tcPr>
            <w:tcW w:w="2583" w:type="dxa"/>
            <w:gridSpan w:val="2"/>
            <w:tcBorders>
              <w:bottom w:val="single" w:sz="18" w:space="0" w:color="auto"/>
              <w:right w:val="single" w:sz="18" w:space="0" w:color="auto"/>
            </w:tcBorders>
          </w:tcPr>
          <w:p w14:paraId="355CE394" w14:textId="65BEC73F" w:rsidR="002F5EDA" w:rsidDel="00101438" w:rsidRDefault="002F5EDA" w:rsidP="00A875E5">
            <w:pPr>
              <w:rPr>
                <w:del w:id="1032" w:author="Tri Le" w:date="2021-07-08T17:46:00Z"/>
                <w:rFonts w:ascii="Cambria" w:hAnsi="Cambria"/>
                <w:b/>
              </w:rPr>
            </w:pPr>
          </w:p>
        </w:tc>
        <w:tc>
          <w:tcPr>
            <w:tcW w:w="1812" w:type="dxa"/>
            <w:gridSpan w:val="2"/>
            <w:tcBorders>
              <w:left w:val="single" w:sz="18" w:space="0" w:color="auto"/>
              <w:bottom w:val="single" w:sz="18" w:space="0" w:color="auto"/>
              <w:right w:val="single" w:sz="18" w:space="0" w:color="auto"/>
            </w:tcBorders>
          </w:tcPr>
          <w:p w14:paraId="0B7FAAEC" w14:textId="7A2BA19D" w:rsidR="002F5EDA" w:rsidRPr="00A875E5" w:rsidDel="00101438" w:rsidRDefault="002F5EDA" w:rsidP="00A875E5">
            <w:pPr>
              <w:jc w:val="center"/>
              <w:rPr>
                <w:del w:id="1033" w:author="Tri Le" w:date="2021-07-08T17:46:00Z"/>
                <w:rFonts w:ascii="Cambria" w:hAnsi="Cambria"/>
                <w:b/>
              </w:rPr>
            </w:pPr>
            <w:del w:id="1034" w:author="Tri Le" w:date="2021-07-08T17:46:00Z">
              <w:r w:rsidRPr="00A875E5" w:rsidDel="00101438">
                <w:rPr>
                  <w:rFonts w:ascii="Cambria" w:hAnsi="Cambria"/>
                  <w:b/>
                </w:rPr>
                <w:delText>Raw Sewage</w:delText>
              </w:r>
            </w:del>
          </w:p>
        </w:tc>
        <w:tc>
          <w:tcPr>
            <w:tcW w:w="1417" w:type="dxa"/>
            <w:tcBorders>
              <w:left w:val="single" w:sz="18" w:space="0" w:color="auto"/>
              <w:bottom w:val="single" w:sz="18" w:space="0" w:color="auto"/>
              <w:right w:val="single" w:sz="18" w:space="0" w:color="auto"/>
            </w:tcBorders>
          </w:tcPr>
          <w:p w14:paraId="627414D1" w14:textId="2233448D" w:rsidR="002F5EDA" w:rsidRPr="00A875E5" w:rsidDel="00101438" w:rsidRDefault="002F5EDA" w:rsidP="00A875E5">
            <w:pPr>
              <w:jc w:val="center"/>
              <w:rPr>
                <w:del w:id="1035" w:author="Tri Le" w:date="2021-07-08T17:46:00Z"/>
                <w:rFonts w:ascii="Cambria" w:hAnsi="Cambria"/>
                <w:b/>
              </w:rPr>
            </w:pPr>
            <w:del w:id="1036" w:author="Tri Le" w:date="2021-07-08T17:46:00Z">
              <w:r w:rsidRPr="00A875E5" w:rsidDel="00101438">
                <w:rPr>
                  <w:rFonts w:ascii="Cambria" w:hAnsi="Cambria"/>
                  <w:b/>
                </w:rPr>
                <w:delText>Activated Sludge</w:delText>
              </w:r>
            </w:del>
          </w:p>
        </w:tc>
        <w:tc>
          <w:tcPr>
            <w:tcW w:w="3119" w:type="dxa"/>
            <w:gridSpan w:val="3"/>
            <w:tcBorders>
              <w:left w:val="single" w:sz="18" w:space="0" w:color="auto"/>
              <w:bottom w:val="single" w:sz="18" w:space="0" w:color="auto"/>
              <w:right w:val="single" w:sz="18" w:space="0" w:color="auto"/>
            </w:tcBorders>
          </w:tcPr>
          <w:p w14:paraId="14831230" w14:textId="6875BB94" w:rsidR="002F5EDA" w:rsidDel="00101438" w:rsidRDefault="002F5EDA" w:rsidP="00A875E5">
            <w:pPr>
              <w:jc w:val="center"/>
              <w:rPr>
                <w:del w:id="1037" w:author="Tri Le" w:date="2021-07-08T17:46:00Z"/>
                <w:rFonts w:ascii="Cambria" w:hAnsi="Cambria"/>
                <w:b/>
              </w:rPr>
            </w:pPr>
            <w:del w:id="1038" w:author="Tri Le" w:date="2021-07-08T17:46:00Z">
              <w:r w:rsidRPr="00A875E5" w:rsidDel="00101438">
                <w:rPr>
                  <w:rFonts w:ascii="Cambria" w:hAnsi="Cambria"/>
                  <w:b/>
                </w:rPr>
                <w:delText>Effluents</w:delText>
              </w:r>
              <w:r w:rsidDel="00101438">
                <w:rPr>
                  <w:rFonts w:ascii="Cambria" w:hAnsi="Cambria"/>
                  <w:b/>
                </w:rPr>
                <w:delText xml:space="preserve"> </w:delText>
              </w:r>
            </w:del>
          </w:p>
          <w:p w14:paraId="1A4F77EF" w14:textId="2697A034" w:rsidR="002F5EDA" w:rsidRPr="00A875E5" w:rsidDel="00101438" w:rsidRDefault="002F5EDA" w:rsidP="00A875E5">
            <w:pPr>
              <w:jc w:val="center"/>
              <w:rPr>
                <w:del w:id="1039" w:author="Tri Le" w:date="2021-07-08T17:46:00Z"/>
                <w:rFonts w:ascii="Cambria" w:hAnsi="Cambria"/>
                <w:b/>
              </w:rPr>
            </w:pPr>
            <w:del w:id="1040" w:author="Tri Le" w:date="2021-07-08T17:46:00Z">
              <w:r w:rsidDel="00101438">
                <w:rPr>
                  <w:rFonts w:ascii="Cambria" w:hAnsi="Cambria"/>
                </w:rPr>
                <w:delText>(Final Grab S</w:delText>
              </w:r>
              <w:r w:rsidRPr="000D3574" w:rsidDel="00101438">
                <w:rPr>
                  <w:rFonts w:ascii="Cambria" w:hAnsi="Cambria"/>
                </w:rPr>
                <w:delText>ample)</w:delText>
              </w:r>
            </w:del>
          </w:p>
        </w:tc>
        <w:tc>
          <w:tcPr>
            <w:tcW w:w="957" w:type="dxa"/>
            <w:tcBorders>
              <w:left w:val="single" w:sz="18" w:space="0" w:color="auto"/>
              <w:bottom w:val="single" w:sz="18" w:space="0" w:color="auto"/>
            </w:tcBorders>
          </w:tcPr>
          <w:p w14:paraId="1735FDE1" w14:textId="1E867E9E" w:rsidR="002F5EDA" w:rsidRPr="00A875E5" w:rsidDel="00101438" w:rsidRDefault="00ED49A1" w:rsidP="00A875E5">
            <w:pPr>
              <w:jc w:val="center"/>
              <w:rPr>
                <w:del w:id="1041" w:author="Tri Le" w:date="2021-07-08T17:46:00Z"/>
                <w:rFonts w:ascii="Cambria" w:hAnsi="Cambria"/>
                <w:b/>
              </w:rPr>
            </w:pPr>
            <w:del w:id="1042" w:author="Tri Le" w:date="2021-07-08T17:46:00Z">
              <w:r w:rsidDel="00101438">
                <w:rPr>
                  <w:rFonts w:ascii="Cambria" w:hAnsi="Cambria"/>
                  <w:b/>
                </w:rPr>
                <w:delText>Sludge Cake</w:delText>
              </w:r>
            </w:del>
          </w:p>
        </w:tc>
      </w:tr>
      <w:tr w:rsidR="00A33724" w:rsidDel="00101438" w14:paraId="7A49AE0A" w14:textId="2344ACFD" w:rsidTr="0020107C">
        <w:trPr>
          <w:trHeight w:val="987"/>
          <w:del w:id="1043" w:author="Tri Le" w:date="2021-07-08T17:46:00Z"/>
        </w:trPr>
        <w:tc>
          <w:tcPr>
            <w:tcW w:w="838" w:type="dxa"/>
            <w:tcBorders>
              <w:top w:val="single" w:sz="18" w:space="0" w:color="auto"/>
              <w:bottom w:val="single" w:sz="18" w:space="0" w:color="auto"/>
            </w:tcBorders>
          </w:tcPr>
          <w:p w14:paraId="7FF1378A" w14:textId="0CD97D20" w:rsidR="002F5EDA" w:rsidRPr="00A875E5" w:rsidDel="00101438" w:rsidRDefault="002F5EDA" w:rsidP="0009553A">
            <w:pPr>
              <w:jc w:val="center"/>
              <w:rPr>
                <w:del w:id="1044" w:author="Tri Le" w:date="2021-07-08T17:46:00Z"/>
                <w:rFonts w:ascii="Cambria" w:hAnsi="Cambria"/>
                <w:b/>
                <w:sz w:val="22"/>
              </w:rPr>
            </w:pPr>
            <w:del w:id="1045" w:author="Tri Le" w:date="2021-07-08T17:46:00Z">
              <w:r w:rsidRPr="00A875E5" w:rsidDel="00101438">
                <w:rPr>
                  <w:rFonts w:ascii="Cambria" w:hAnsi="Cambria"/>
                  <w:b/>
                  <w:sz w:val="22"/>
                </w:rPr>
                <w:delText>Event #</w:delText>
              </w:r>
            </w:del>
          </w:p>
        </w:tc>
        <w:tc>
          <w:tcPr>
            <w:tcW w:w="1745" w:type="dxa"/>
            <w:tcBorders>
              <w:top w:val="single" w:sz="18" w:space="0" w:color="auto"/>
              <w:bottom w:val="single" w:sz="18" w:space="0" w:color="auto"/>
              <w:right w:val="single" w:sz="18" w:space="0" w:color="auto"/>
            </w:tcBorders>
          </w:tcPr>
          <w:p w14:paraId="2B3C0E3A" w14:textId="77BBD7CD" w:rsidR="002F5EDA" w:rsidRPr="00A875E5" w:rsidDel="00101438" w:rsidRDefault="002F5EDA" w:rsidP="0009553A">
            <w:pPr>
              <w:jc w:val="center"/>
              <w:rPr>
                <w:del w:id="1046" w:author="Tri Le" w:date="2021-07-08T17:46:00Z"/>
                <w:rFonts w:ascii="Cambria" w:hAnsi="Cambria"/>
                <w:b/>
                <w:sz w:val="22"/>
              </w:rPr>
            </w:pPr>
            <w:del w:id="1047" w:author="Tri Le" w:date="2021-07-08T17:46:00Z">
              <w:r w:rsidRPr="00A875E5" w:rsidDel="00101438">
                <w:rPr>
                  <w:rFonts w:ascii="Cambria" w:hAnsi="Cambria"/>
                  <w:b/>
                  <w:sz w:val="22"/>
                </w:rPr>
                <w:delText>Date</w:delText>
              </w:r>
            </w:del>
          </w:p>
        </w:tc>
        <w:tc>
          <w:tcPr>
            <w:tcW w:w="961" w:type="dxa"/>
            <w:tcBorders>
              <w:top w:val="single" w:sz="18" w:space="0" w:color="auto"/>
              <w:left w:val="single" w:sz="18" w:space="0" w:color="auto"/>
              <w:bottom w:val="single" w:sz="18" w:space="0" w:color="auto"/>
            </w:tcBorders>
          </w:tcPr>
          <w:p w14:paraId="186CE24C" w14:textId="0CB851D4" w:rsidR="002F5EDA" w:rsidRPr="0059073C" w:rsidDel="00101438" w:rsidRDefault="002F5EDA" w:rsidP="0009553A">
            <w:pPr>
              <w:jc w:val="center"/>
              <w:rPr>
                <w:del w:id="1048" w:author="Tri Le" w:date="2021-07-08T17:46:00Z"/>
                <w:rFonts w:ascii="Cambria" w:hAnsi="Cambria"/>
                <w:b/>
                <w:sz w:val="20"/>
              </w:rPr>
            </w:pPr>
            <w:del w:id="1049" w:author="Tri Le" w:date="2021-07-08T17:46:00Z">
              <w:r w:rsidRPr="0059073C" w:rsidDel="00101438">
                <w:rPr>
                  <w:rFonts w:ascii="Cambria" w:hAnsi="Cambria"/>
                  <w:b/>
                  <w:sz w:val="20"/>
                </w:rPr>
                <w:delText>Avg. Flow Rate (MLD)</w:delText>
              </w:r>
            </w:del>
          </w:p>
        </w:tc>
        <w:tc>
          <w:tcPr>
            <w:tcW w:w="851" w:type="dxa"/>
            <w:tcBorders>
              <w:top w:val="single" w:sz="18" w:space="0" w:color="auto"/>
              <w:bottom w:val="single" w:sz="18" w:space="0" w:color="auto"/>
              <w:right w:val="single" w:sz="18" w:space="0" w:color="auto"/>
            </w:tcBorders>
          </w:tcPr>
          <w:p w14:paraId="3A400244" w14:textId="0DF0BBD6" w:rsidR="002F5EDA" w:rsidRPr="0059073C" w:rsidDel="00101438" w:rsidRDefault="002F5EDA" w:rsidP="0009553A">
            <w:pPr>
              <w:jc w:val="center"/>
              <w:rPr>
                <w:del w:id="1050" w:author="Tri Le" w:date="2021-07-08T17:46:00Z"/>
                <w:rFonts w:ascii="Cambria" w:hAnsi="Cambria"/>
                <w:b/>
                <w:sz w:val="20"/>
              </w:rPr>
            </w:pPr>
            <w:del w:id="1051" w:author="Tri Le" w:date="2021-07-08T17:46:00Z">
              <w:r w:rsidRPr="0059073C" w:rsidDel="00101438">
                <w:rPr>
                  <w:rFonts w:ascii="Cambria" w:hAnsi="Cambria"/>
                  <w:b/>
                  <w:sz w:val="20"/>
                </w:rPr>
                <w:delText>Avg. Daily Temp. (</w:delText>
              </w:r>
              <w:r w:rsidRPr="0059073C" w:rsidDel="00101438">
                <w:rPr>
                  <w:b/>
                  <w:sz w:val="20"/>
                </w:rPr>
                <w:delText>°C)</w:delText>
              </w:r>
            </w:del>
          </w:p>
        </w:tc>
        <w:tc>
          <w:tcPr>
            <w:tcW w:w="1417" w:type="dxa"/>
            <w:tcBorders>
              <w:top w:val="single" w:sz="18" w:space="0" w:color="auto"/>
              <w:left w:val="single" w:sz="18" w:space="0" w:color="auto"/>
              <w:bottom w:val="single" w:sz="18" w:space="0" w:color="auto"/>
              <w:right w:val="single" w:sz="18" w:space="0" w:color="auto"/>
            </w:tcBorders>
          </w:tcPr>
          <w:p w14:paraId="740B2016" w14:textId="44EA4A72" w:rsidR="002F5EDA" w:rsidDel="00101438" w:rsidRDefault="002F5EDA" w:rsidP="002F5EDA">
            <w:pPr>
              <w:jc w:val="center"/>
              <w:rPr>
                <w:del w:id="1052" w:author="Tri Le" w:date="2021-07-08T17:46:00Z"/>
                <w:rFonts w:ascii="Cambria" w:hAnsi="Cambria"/>
                <w:b/>
                <w:sz w:val="20"/>
              </w:rPr>
            </w:pPr>
            <w:del w:id="1053" w:author="Tri Le" w:date="2021-07-08T17:46:00Z">
              <w:r w:rsidDel="00101438">
                <w:rPr>
                  <w:rFonts w:ascii="Cambria" w:hAnsi="Cambria"/>
                  <w:b/>
                  <w:sz w:val="20"/>
                </w:rPr>
                <w:delText>Avg. Flow R</w:delText>
              </w:r>
              <w:r w:rsidRPr="002F5EDA" w:rsidDel="00101438">
                <w:rPr>
                  <w:rFonts w:ascii="Cambria" w:hAnsi="Cambria"/>
                  <w:b/>
                  <w:sz w:val="20"/>
                </w:rPr>
                <w:delText>at</w:delText>
              </w:r>
              <w:r w:rsidDel="00101438">
                <w:rPr>
                  <w:rFonts w:ascii="Cambria" w:hAnsi="Cambria"/>
                  <w:b/>
                  <w:sz w:val="20"/>
                </w:rPr>
                <w:delText>e (mg/L)</w:delText>
              </w:r>
            </w:del>
          </w:p>
          <w:p w14:paraId="1F15B0AF" w14:textId="30E11DF8" w:rsidR="002F5EDA" w:rsidDel="00101438" w:rsidRDefault="002F5EDA" w:rsidP="002F5EDA">
            <w:pPr>
              <w:jc w:val="center"/>
              <w:rPr>
                <w:del w:id="1054" w:author="Tri Le" w:date="2021-07-08T17:46:00Z"/>
                <w:rFonts w:ascii="Cambria" w:hAnsi="Cambria"/>
                <w:b/>
              </w:rPr>
            </w:pPr>
            <w:del w:id="1055" w:author="Tri Le" w:date="2021-07-08T17:46:00Z">
              <w:r w:rsidDel="00101438">
                <w:rPr>
                  <w:rFonts w:ascii="Cambria" w:hAnsi="Cambria"/>
                  <w:b/>
                  <w:sz w:val="20"/>
                </w:rPr>
                <w:delText>(Suspended solids)</w:delText>
              </w:r>
            </w:del>
          </w:p>
        </w:tc>
        <w:tc>
          <w:tcPr>
            <w:tcW w:w="851" w:type="dxa"/>
            <w:tcBorders>
              <w:top w:val="single" w:sz="18" w:space="0" w:color="auto"/>
              <w:left w:val="single" w:sz="18" w:space="0" w:color="auto"/>
              <w:bottom w:val="single" w:sz="18" w:space="0" w:color="auto"/>
            </w:tcBorders>
          </w:tcPr>
          <w:p w14:paraId="4C41F248" w14:textId="2F01C5DC" w:rsidR="002F5EDA" w:rsidRPr="0059073C" w:rsidDel="00101438" w:rsidRDefault="002F5EDA" w:rsidP="0059073C">
            <w:pPr>
              <w:jc w:val="center"/>
              <w:rPr>
                <w:del w:id="1056" w:author="Tri Le" w:date="2021-07-08T17:46:00Z"/>
                <w:rFonts w:ascii="Cambria" w:hAnsi="Cambria"/>
                <w:b/>
              </w:rPr>
            </w:pPr>
            <w:del w:id="1057" w:author="Tri Le" w:date="2021-07-08T17:46:00Z">
              <w:r w:rsidRPr="0059073C" w:rsidDel="00101438">
                <w:rPr>
                  <w:rFonts w:ascii="Cambria" w:hAnsi="Cambria"/>
                  <w:b/>
                  <w:sz w:val="20"/>
                </w:rPr>
                <w:delText>Temp. (</w:delText>
              </w:r>
              <w:r w:rsidRPr="0059073C" w:rsidDel="00101438">
                <w:rPr>
                  <w:b/>
                  <w:sz w:val="18"/>
                </w:rPr>
                <w:delText>°C)</w:delText>
              </w:r>
            </w:del>
          </w:p>
        </w:tc>
        <w:tc>
          <w:tcPr>
            <w:tcW w:w="1134" w:type="dxa"/>
            <w:tcBorders>
              <w:top w:val="single" w:sz="18" w:space="0" w:color="auto"/>
              <w:bottom w:val="single" w:sz="18" w:space="0" w:color="auto"/>
            </w:tcBorders>
          </w:tcPr>
          <w:p w14:paraId="18F88D2D" w14:textId="121CE1B9" w:rsidR="002F5EDA" w:rsidRPr="0059073C" w:rsidDel="00101438" w:rsidRDefault="002F5EDA" w:rsidP="0059073C">
            <w:pPr>
              <w:jc w:val="center"/>
              <w:rPr>
                <w:del w:id="1058" w:author="Tri Le" w:date="2021-07-08T17:46:00Z"/>
                <w:rFonts w:ascii="Cambria" w:hAnsi="Cambria"/>
                <w:b/>
              </w:rPr>
            </w:pPr>
            <w:del w:id="1059" w:author="Tri Le" w:date="2021-07-08T17:46:00Z">
              <w:r w:rsidRPr="0059073C" w:rsidDel="00101438">
                <w:rPr>
                  <w:rFonts w:ascii="Cambria" w:hAnsi="Cambria"/>
                  <w:b/>
                  <w:sz w:val="18"/>
                </w:rPr>
                <w:delText>Fecal Coliform</w:delText>
              </w:r>
              <w:r w:rsidDel="00101438">
                <w:rPr>
                  <w:rFonts w:ascii="Cambria" w:hAnsi="Cambria"/>
                  <w:b/>
                  <w:sz w:val="18"/>
                </w:rPr>
                <w:delText xml:space="preserve"> (MPN/100mL)</w:delText>
              </w:r>
            </w:del>
          </w:p>
        </w:tc>
        <w:tc>
          <w:tcPr>
            <w:tcW w:w="1134" w:type="dxa"/>
            <w:tcBorders>
              <w:top w:val="single" w:sz="18" w:space="0" w:color="auto"/>
              <w:bottom w:val="single" w:sz="18" w:space="0" w:color="auto"/>
              <w:right w:val="single" w:sz="18" w:space="0" w:color="auto"/>
            </w:tcBorders>
          </w:tcPr>
          <w:p w14:paraId="1E27DCAD" w14:textId="7E9567AA" w:rsidR="002F5EDA" w:rsidRPr="0059073C" w:rsidDel="00101438" w:rsidRDefault="002F5EDA" w:rsidP="0059073C">
            <w:pPr>
              <w:jc w:val="center"/>
              <w:rPr>
                <w:del w:id="1060" w:author="Tri Le" w:date="2021-07-08T17:46:00Z"/>
                <w:rFonts w:ascii="Cambria" w:hAnsi="Cambria"/>
                <w:b/>
              </w:rPr>
            </w:pPr>
            <w:del w:id="1061" w:author="Tri Le" w:date="2021-07-08T17:46:00Z">
              <w:r w:rsidRPr="0059073C" w:rsidDel="00101438">
                <w:rPr>
                  <w:rFonts w:ascii="Cambria" w:hAnsi="Cambria"/>
                  <w:b/>
                  <w:i/>
                  <w:sz w:val="20"/>
                </w:rPr>
                <w:delText>E. coli</w:delText>
              </w:r>
              <w:r w:rsidDel="00101438">
                <w:rPr>
                  <w:rFonts w:ascii="Cambria" w:hAnsi="Cambria"/>
                  <w:b/>
                  <w:i/>
                  <w:sz w:val="20"/>
                </w:rPr>
                <w:delText xml:space="preserve"> </w:delText>
              </w:r>
              <w:r w:rsidDel="00101438">
                <w:rPr>
                  <w:rFonts w:ascii="Cambria" w:hAnsi="Cambria"/>
                  <w:b/>
                  <w:sz w:val="18"/>
                </w:rPr>
                <w:delText>(MPN/100mL)</w:delText>
              </w:r>
            </w:del>
          </w:p>
        </w:tc>
        <w:tc>
          <w:tcPr>
            <w:tcW w:w="957" w:type="dxa"/>
            <w:tcBorders>
              <w:top w:val="single" w:sz="18" w:space="0" w:color="auto"/>
              <w:left w:val="single" w:sz="18" w:space="0" w:color="auto"/>
              <w:bottom w:val="single" w:sz="18" w:space="0" w:color="auto"/>
            </w:tcBorders>
          </w:tcPr>
          <w:p w14:paraId="387922B6" w14:textId="375DC468" w:rsidR="002F5EDA" w:rsidRPr="00ED49A1" w:rsidDel="00101438" w:rsidRDefault="00ED49A1" w:rsidP="0059073C">
            <w:pPr>
              <w:jc w:val="center"/>
              <w:rPr>
                <w:del w:id="1062" w:author="Tri Le" w:date="2021-07-08T17:46:00Z"/>
                <w:rFonts w:ascii="Cambria" w:hAnsi="Cambria"/>
                <w:b/>
                <w:sz w:val="20"/>
              </w:rPr>
            </w:pPr>
            <w:del w:id="1063" w:author="Tri Le" w:date="2021-07-08T17:46:00Z">
              <w:r w:rsidDel="00101438">
                <w:rPr>
                  <w:rFonts w:ascii="Cambria" w:hAnsi="Cambria"/>
                  <w:b/>
                  <w:sz w:val="20"/>
                </w:rPr>
                <w:delText>Avg. Depth  (cm)</w:delText>
              </w:r>
            </w:del>
          </w:p>
        </w:tc>
      </w:tr>
      <w:tr w:rsidR="00A33724" w:rsidDel="00101438" w14:paraId="3072B761" w14:textId="52D7BA98" w:rsidTr="0020107C">
        <w:trPr>
          <w:trHeight w:val="194"/>
          <w:del w:id="1064" w:author="Tri Le" w:date="2021-07-08T17:46:00Z"/>
        </w:trPr>
        <w:tc>
          <w:tcPr>
            <w:tcW w:w="838" w:type="dxa"/>
            <w:vMerge w:val="restart"/>
            <w:tcBorders>
              <w:top w:val="single" w:sz="18" w:space="0" w:color="auto"/>
            </w:tcBorders>
          </w:tcPr>
          <w:p w14:paraId="78438732" w14:textId="1CAD2C45" w:rsidR="002F5EDA" w:rsidRPr="00A33724" w:rsidDel="00101438" w:rsidRDefault="002F5EDA" w:rsidP="007E3F36">
            <w:pPr>
              <w:spacing w:line="360" w:lineRule="auto"/>
              <w:rPr>
                <w:del w:id="1065" w:author="Tri Le" w:date="2021-07-08T17:46:00Z"/>
                <w:rFonts w:ascii="Cambria" w:hAnsi="Cambria"/>
                <w:b/>
                <w:sz w:val="22"/>
              </w:rPr>
            </w:pPr>
          </w:p>
          <w:p w14:paraId="77A6A3A0" w14:textId="12A8CF0E" w:rsidR="002F5EDA" w:rsidRPr="00A33724" w:rsidDel="00101438" w:rsidRDefault="002F5EDA" w:rsidP="007E3F36">
            <w:pPr>
              <w:spacing w:line="360" w:lineRule="auto"/>
              <w:jc w:val="center"/>
              <w:rPr>
                <w:del w:id="1066" w:author="Tri Le" w:date="2021-07-08T17:46:00Z"/>
                <w:rFonts w:ascii="Cambria" w:hAnsi="Cambria"/>
                <w:b/>
                <w:sz w:val="22"/>
              </w:rPr>
            </w:pPr>
            <w:del w:id="1067" w:author="Tri Le" w:date="2021-07-08T17:46:00Z">
              <w:r w:rsidRPr="00A33724" w:rsidDel="00101438">
                <w:rPr>
                  <w:rFonts w:ascii="Cambria" w:hAnsi="Cambria"/>
                  <w:b/>
                  <w:sz w:val="22"/>
                </w:rPr>
                <w:delText xml:space="preserve">Event 1 </w:delText>
              </w:r>
            </w:del>
          </w:p>
        </w:tc>
        <w:tc>
          <w:tcPr>
            <w:tcW w:w="1745" w:type="dxa"/>
            <w:tcBorders>
              <w:top w:val="single" w:sz="18" w:space="0" w:color="auto"/>
              <w:right w:val="single" w:sz="18" w:space="0" w:color="auto"/>
            </w:tcBorders>
          </w:tcPr>
          <w:p w14:paraId="06E75410" w14:textId="5B10DE82" w:rsidR="002F5EDA" w:rsidRPr="00A33724" w:rsidDel="00101438" w:rsidRDefault="002F5EDA" w:rsidP="007E3F36">
            <w:pPr>
              <w:spacing w:line="360" w:lineRule="auto"/>
              <w:jc w:val="center"/>
              <w:rPr>
                <w:del w:id="1068" w:author="Tri Le" w:date="2021-07-08T17:46:00Z"/>
                <w:rFonts w:ascii="Cambria" w:hAnsi="Cambria"/>
                <w:sz w:val="22"/>
              </w:rPr>
            </w:pPr>
            <w:del w:id="1069" w:author="Tri Le" w:date="2021-07-08T17:46:00Z">
              <w:r w:rsidRPr="00A33724" w:rsidDel="00101438">
                <w:rPr>
                  <w:rFonts w:ascii="Cambria" w:hAnsi="Cambria"/>
                  <w:sz w:val="22"/>
                </w:rPr>
                <w:delText>10/21/2019</w:delText>
              </w:r>
            </w:del>
          </w:p>
        </w:tc>
        <w:tc>
          <w:tcPr>
            <w:tcW w:w="961" w:type="dxa"/>
            <w:tcBorders>
              <w:top w:val="single" w:sz="18" w:space="0" w:color="auto"/>
              <w:left w:val="single" w:sz="18" w:space="0" w:color="auto"/>
            </w:tcBorders>
          </w:tcPr>
          <w:p w14:paraId="16EDFC9C" w14:textId="5A39F9B5" w:rsidR="002F5EDA" w:rsidRPr="00A33724" w:rsidDel="00101438" w:rsidRDefault="002F5EDA" w:rsidP="007E3F36">
            <w:pPr>
              <w:spacing w:line="360" w:lineRule="auto"/>
              <w:jc w:val="center"/>
              <w:rPr>
                <w:del w:id="1070" w:author="Tri Le" w:date="2021-07-08T17:46:00Z"/>
                <w:rFonts w:ascii="Cambria" w:hAnsi="Cambria"/>
                <w:sz w:val="22"/>
              </w:rPr>
            </w:pPr>
            <w:del w:id="1071" w:author="Tri Le" w:date="2021-07-08T17:46:00Z">
              <w:r w:rsidRPr="00A33724" w:rsidDel="00101438">
                <w:rPr>
                  <w:rFonts w:ascii="Cambria" w:hAnsi="Cambria"/>
                  <w:sz w:val="22"/>
                </w:rPr>
                <w:delText>352.90</w:delText>
              </w:r>
            </w:del>
          </w:p>
        </w:tc>
        <w:tc>
          <w:tcPr>
            <w:tcW w:w="851" w:type="dxa"/>
            <w:tcBorders>
              <w:top w:val="single" w:sz="18" w:space="0" w:color="auto"/>
              <w:right w:val="single" w:sz="18" w:space="0" w:color="auto"/>
            </w:tcBorders>
          </w:tcPr>
          <w:p w14:paraId="5941FF78" w14:textId="537CC8F1" w:rsidR="002F5EDA" w:rsidRPr="00A33724" w:rsidDel="00101438" w:rsidRDefault="002F5EDA" w:rsidP="007E3F36">
            <w:pPr>
              <w:spacing w:line="360" w:lineRule="auto"/>
              <w:jc w:val="center"/>
              <w:rPr>
                <w:del w:id="1072" w:author="Tri Le" w:date="2021-07-08T17:46:00Z"/>
                <w:rFonts w:ascii="Cambria" w:hAnsi="Cambria"/>
                <w:sz w:val="22"/>
              </w:rPr>
            </w:pPr>
            <w:del w:id="1073" w:author="Tri Le" w:date="2021-07-08T17:46:00Z">
              <w:r w:rsidRPr="00A33724" w:rsidDel="00101438">
                <w:rPr>
                  <w:rFonts w:ascii="Cambria" w:hAnsi="Cambria"/>
                  <w:sz w:val="22"/>
                </w:rPr>
                <w:delText>13.6</w:delText>
              </w:r>
            </w:del>
          </w:p>
        </w:tc>
        <w:tc>
          <w:tcPr>
            <w:tcW w:w="1417" w:type="dxa"/>
            <w:tcBorders>
              <w:top w:val="single" w:sz="18" w:space="0" w:color="auto"/>
              <w:left w:val="single" w:sz="18" w:space="0" w:color="auto"/>
              <w:right w:val="single" w:sz="18" w:space="0" w:color="auto"/>
            </w:tcBorders>
          </w:tcPr>
          <w:p w14:paraId="4EE023D7" w14:textId="25758DE6" w:rsidR="002F5EDA" w:rsidRPr="00A33724" w:rsidDel="00101438" w:rsidRDefault="002F5EDA" w:rsidP="007E3F36">
            <w:pPr>
              <w:spacing w:line="360" w:lineRule="auto"/>
              <w:jc w:val="center"/>
              <w:rPr>
                <w:del w:id="1074" w:author="Tri Le" w:date="2021-07-08T17:46:00Z"/>
                <w:rFonts w:ascii="Cambria" w:hAnsi="Cambria"/>
                <w:sz w:val="22"/>
              </w:rPr>
            </w:pPr>
            <w:del w:id="1075" w:author="Tri Le" w:date="2021-07-08T17:46:00Z">
              <w:r w:rsidRPr="00A33724" w:rsidDel="00101438">
                <w:rPr>
                  <w:rFonts w:ascii="Cambria" w:hAnsi="Cambria"/>
                  <w:sz w:val="22"/>
                </w:rPr>
                <w:delText>9,917</w:delText>
              </w:r>
            </w:del>
          </w:p>
        </w:tc>
        <w:tc>
          <w:tcPr>
            <w:tcW w:w="851" w:type="dxa"/>
            <w:tcBorders>
              <w:top w:val="single" w:sz="18" w:space="0" w:color="auto"/>
              <w:left w:val="single" w:sz="18" w:space="0" w:color="auto"/>
            </w:tcBorders>
          </w:tcPr>
          <w:p w14:paraId="4B5EBCAC" w14:textId="6358BD29" w:rsidR="002F5EDA" w:rsidRPr="00A33724" w:rsidDel="00101438" w:rsidRDefault="002F5EDA" w:rsidP="007E3F36">
            <w:pPr>
              <w:spacing w:line="360" w:lineRule="auto"/>
              <w:jc w:val="center"/>
              <w:rPr>
                <w:del w:id="1076" w:author="Tri Le" w:date="2021-07-08T17:46:00Z"/>
                <w:rFonts w:ascii="Cambria" w:hAnsi="Cambria"/>
                <w:sz w:val="22"/>
              </w:rPr>
            </w:pPr>
            <w:del w:id="1077" w:author="Tri Le" w:date="2021-07-08T17:46:00Z">
              <w:r w:rsidRPr="00A33724" w:rsidDel="00101438">
                <w:rPr>
                  <w:rFonts w:ascii="Cambria" w:hAnsi="Cambria"/>
                  <w:sz w:val="22"/>
                </w:rPr>
                <w:delText>14.1</w:delText>
              </w:r>
            </w:del>
          </w:p>
        </w:tc>
        <w:tc>
          <w:tcPr>
            <w:tcW w:w="1134" w:type="dxa"/>
            <w:tcBorders>
              <w:top w:val="single" w:sz="18" w:space="0" w:color="auto"/>
            </w:tcBorders>
          </w:tcPr>
          <w:p w14:paraId="0C78E6DB" w14:textId="4B34DABE" w:rsidR="002F5EDA" w:rsidRPr="00A33724" w:rsidDel="00101438" w:rsidRDefault="002F5EDA" w:rsidP="007E3F36">
            <w:pPr>
              <w:spacing w:line="360" w:lineRule="auto"/>
              <w:jc w:val="center"/>
              <w:rPr>
                <w:del w:id="1078" w:author="Tri Le" w:date="2021-07-08T17:46:00Z"/>
                <w:rFonts w:ascii="Cambria" w:hAnsi="Cambria"/>
                <w:sz w:val="22"/>
              </w:rPr>
            </w:pPr>
            <w:del w:id="1079" w:author="Tri Le" w:date="2021-07-08T17:46:00Z">
              <w:r w:rsidRPr="00A33724" w:rsidDel="00101438">
                <w:rPr>
                  <w:rFonts w:ascii="Cambria" w:hAnsi="Cambria"/>
                  <w:sz w:val="22"/>
                </w:rPr>
                <w:delText>(2,500)</w:delText>
              </w:r>
            </w:del>
          </w:p>
        </w:tc>
        <w:tc>
          <w:tcPr>
            <w:tcW w:w="1134" w:type="dxa"/>
            <w:tcBorders>
              <w:top w:val="single" w:sz="18" w:space="0" w:color="auto"/>
              <w:right w:val="single" w:sz="18" w:space="0" w:color="auto"/>
            </w:tcBorders>
          </w:tcPr>
          <w:p w14:paraId="07CBCC8B" w14:textId="53CAD893" w:rsidR="002F5EDA" w:rsidRPr="00A33724" w:rsidDel="00101438" w:rsidRDefault="002F5EDA" w:rsidP="007E3F36">
            <w:pPr>
              <w:spacing w:line="360" w:lineRule="auto"/>
              <w:jc w:val="center"/>
              <w:rPr>
                <w:del w:id="1080" w:author="Tri Le" w:date="2021-07-08T17:46:00Z"/>
                <w:rFonts w:ascii="Cambria" w:hAnsi="Cambria"/>
                <w:sz w:val="22"/>
              </w:rPr>
            </w:pPr>
            <w:del w:id="1081" w:author="Tri Le" w:date="2021-07-08T17:46:00Z">
              <w:r w:rsidRPr="00A33724" w:rsidDel="00101438">
                <w:rPr>
                  <w:rFonts w:ascii="Cambria" w:hAnsi="Cambria"/>
                  <w:sz w:val="22"/>
                </w:rPr>
                <w:delText>(1,730)</w:delText>
              </w:r>
            </w:del>
          </w:p>
        </w:tc>
        <w:tc>
          <w:tcPr>
            <w:tcW w:w="957" w:type="dxa"/>
            <w:tcBorders>
              <w:top w:val="single" w:sz="18" w:space="0" w:color="auto"/>
              <w:left w:val="single" w:sz="18" w:space="0" w:color="auto"/>
            </w:tcBorders>
          </w:tcPr>
          <w:p w14:paraId="1018E33D" w14:textId="5AF70DC2" w:rsidR="002F5EDA" w:rsidRPr="00A33724" w:rsidDel="00101438" w:rsidRDefault="00ED49A1" w:rsidP="007E3F36">
            <w:pPr>
              <w:spacing w:line="360" w:lineRule="auto"/>
              <w:jc w:val="center"/>
              <w:rPr>
                <w:del w:id="1082" w:author="Tri Le" w:date="2021-07-08T17:46:00Z"/>
                <w:rFonts w:ascii="Cambria" w:hAnsi="Cambria"/>
                <w:sz w:val="22"/>
              </w:rPr>
            </w:pPr>
            <w:del w:id="1083" w:author="Tri Le" w:date="2021-07-08T17:46:00Z">
              <w:r w:rsidRPr="00A33724" w:rsidDel="00101438">
                <w:rPr>
                  <w:rFonts w:ascii="Cambria" w:hAnsi="Cambria"/>
                  <w:sz w:val="22"/>
                </w:rPr>
                <w:delText>25</w:delText>
              </w:r>
            </w:del>
          </w:p>
        </w:tc>
      </w:tr>
      <w:tr w:rsidR="00A33724" w:rsidDel="00101438" w14:paraId="0C3D7E9E" w14:textId="53664170" w:rsidTr="0020107C">
        <w:trPr>
          <w:trHeight w:val="192"/>
          <w:del w:id="1084" w:author="Tri Le" w:date="2021-07-08T17:46:00Z"/>
        </w:trPr>
        <w:tc>
          <w:tcPr>
            <w:tcW w:w="838" w:type="dxa"/>
            <w:vMerge/>
          </w:tcPr>
          <w:p w14:paraId="13826CE7" w14:textId="391E415F" w:rsidR="002F5EDA" w:rsidRPr="00A33724" w:rsidDel="00101438" w:rsidRDefault="002F5EDA" w:rsidP="007E3F36">
            <w:pPr>
              <w:spacing w:line="360" w:lineRule="auto"/>
              <w:rPr>
                <w:del w:id="1085" w:author="Tri Le" w:date="2021-07-08T17:46:00Z"/>
                <w:rFonts w:ascii="Cambria" w:hAnsi="Cambria"/>
                <w:b/>
                <w:sz w:val="22"/>
              </w:rPr>
            </w:pPr>
          </w:p>
        </w:tc>
        <w:tc>
          <w:tcPr>
            <w:tcW w:w="1745" w:type="dxa"/>
            <w:tcBorders>
              <w:right w:val="single" w:sz="18" w:space="0" w:color="auto"/>
            </w:tcBorders>
          </w:tcPr>
          <w:p w14:paraId="0D98921E" w14:textId="23F6B7C5" w:rsidR="002F5EDA" w:rsidRPr="003C6E66" w:rsidDel="00101438" w:rsidRDefault="002F5EDA" w:rsidP="007E3F36">
            <w:pPr>
              <w:spacing w:line="360" w:lineRule="auto"/>
              <w:jc w:val="center"/>
              <w:rPr>
                <w:del w:id="1086" w:author="Tri Le" w:date="2021-07-08T17:46:00Z"/>
                <w:rFonts w:ascii="Cambria" w:hAnsi="Cambria"/>
                <w:b/>
                <w:sz w:val="22"/>
              </w:rPr>
            </w:pPr>
            <w:del w:id="1087" w:author="Tri Le" w:date="2021-07-08T17:46:00Z">
              <w:r w:rsidRPr="003C6E66" w:rsidDel="00101438">
                <w:rPr>
                  <w:rFonts w:ascii="Cambria" w:hAnsi="Cambria"/>
                  <w:b/>
                  <w:sz w:val="22"/>
                </w:rPr>
                <w:delText>10/22/2019</w:delText>
              </w:r>
            </w:del>
          </w:p>
        </w:tc>
        <w:tc>
          <w:tcPr>
            <w:tcW w:w="961" w:type="dxa"/>
            <w:tcBorders>
              <w:left w:val="single" w:sz="18" w:space="0" w:color="auto"/>
            </w:tcBorders>
          </w:tcPr>
          <w:p w14:paraId="312A4538" w14:textId="2BE7B66C" w:rsidR="002F5EDA" w:rsidRPr="00A33724" w:rsidDel="00101438" w:rsidRDefault="002F5EDA" w:rsidP="007E3F36">
            <w:pPr>
              <w:spacing w:line="360" w:lineRule="auto"/>
              <w:jc w:val="center"/>
              <w:rPr>
                <w:del w:id="1088" w:author="Tri Le" w:date="2021-07-08T17:46:00Z"/>
                <w:rFonts w:ascii="Cambria" w:hAnsi="Cambria"/>
                <w:sz w:val="22"/>
              </w:rPr>
            </w:pPr>
            <w:del w:id="1089" w:author="Tri Le" w:date="2021-07-08T17:46:00Z">
              <w:r w:rsidRPr="00A33724" w:rsidDel="00101438">
                <w:rPr>
                  <w:rFonts w:ascii="Cambria" w:hAnsi="Cambria"/>
                  <w:sz w:val="22"/>
                </w:rPr>
                <w:delText>341.29</w:delText>
              </w:r>
            </w:del>
          </w:p>
        </w:tc>
        <w:tc>
          <w:tcPr>
            <w:tcW w:w="851" w:type="dxa"/>
            <w:tcBorders>
              <w:right w:val="single" w:sz="18" w:space="0" w:color="auto"/>
            </w:tcBorders>
          </w:tcPr>
          <w:p w14:paraId="3DAE3149" w14:textId="18889237" w:rsidR="002F5EDA" w:rsidRPr="00A33724" w:rsidDel="00101438" w:rsidRDefault="002F5EDA" w:rsidP="007E3F36">
            <w:pPr>
              <w:spacing w:line="360" w:lineRule="auto"/>
              <w:jc w:val="center"/>
              <w:rPr>
                <w:del w:id="1090" w:author="Tri Le" w:date="2021-07-08T17:46:00Z"/>
                <w:rFonts w:ascii="Cambria" w:hAnsi="Cambria"/>
                <w:sz w:val="22"/>
              </w:rPr>
            </w:pPr>
            <w:del w:id="1091" w:author="Tri Le" w:date="2021-07-08T17:46:00Z">
              <w:r w:rsidRPr="00A33724" w:rsidDel="00101438">
                <w:rPr>
                  <w:rFonts w:ascii="Cambria" w:hAnsi="Cambria"/>
                  <w:sz w:val="22"/>
                </w:rPr>
                <w:delText>13.0</w:delText>
              </w:r>
            </w:del>
          </w:p>
        </w:tc>
        <w:tc>
          <w:tcPr>
            <w:tcW w:w="1417" w:type="dxa"/>
            <w:tcBorders>
              <w:left w:val="single" w:sz="18" w:space="0" w:color="auto"/>
              <w:right w:val="single" w:sz="18" w:space="0" w:color="auto"/>
            </w:tcBorders>
          </w:tcPr>
          <w:p w14:paraId="5EA5A358" w14:textId="13A3FC3F" w:rsidR="002F5EDA" w:rsidRPr="00A33724" w:rsidDel="00101438" w:rsidRDefault="002F5EDA" w:rsidP="007E3F36">
            <w:pPr>
              <w:spacing w:line="360" w:lineRule="auto"/>
              <w:jc w:val="center"/>
              <w:rPr>
                <w:del w:id="1092" w:author="Tri Le" w:date="2021-07-08T17:46:00Z"/>
                <w:rFonts w:ascii="Cambria" w:hAnsi="Cambria"/>
                <w:sz w:val="22"/>
              </w:rPr>
            </w:pPr>
            <w:del w:id="1093" w:author="Tri Le" w:date="2021-07-08T17:46:00Z">
              <w:r w:rsidRPr="00A33724" w:rsidDel="00101438">
                <w:rPr>
                  <w:rFonts w:ascii="Cambria" w:hAnsi="Cambria"/>
                  <w:sz w:val="22"/>
                </w:rPr>
                <w:delText>10,567</w:delText>
              </w:r>
            </w:del>
          </w:p>
        </w:tc>
        <w:tc>
          <w:tcPr>
            <w:tcW w:w="851" w:type="dxa"/>
            <w:tcBorders>
              <w:left w:val="single" w:sz="18" w:space="0" w:color="auto"/>
            </w:tcBorders>
          </w:tcPr>
          <w:p w14:paraId="0F00E91F" w14:textId="3DB4E12A" w:rsidR="002F5EDA" w:rsidRPr="00A33724" w:rsidDel="00101438" w:rsidRDefault="002F5EDA" w:rsidP="007E3F36">
            <w:pPr>
              <w:spacing w:line="360" w:lineRule="auto"/>
              <w:jc w:val="center"/>
              <w:rPr>
                <w:del w:id="1094" w:author="Tri Le" w:date="2021-07-08T17:46:00Z"/>
                <w:rFonts w:ascii="Cambria" w:hAnsi="Cambria"/>
                <w:sz w:val="22"/>
              </w:rPr>
            </w:pPr>
            <w:del w:id="1095" w:author="Tri Le" w:date="2021-07-08T17:46:00Z">
              <w:r w:rsidRPr="00A33724" w:rsidDel="00101438">
                <w:rPr>
                  <w:rFonts w:ascii="Cambria" w:hAnsi="Cambria"/>
                  <w:sz w:val="22"/>
                </w:rPr>
                <w:delText>13.4</w:delText>
              </w:r>
            </w:del>
          </w:p>
        </w:tc>
        <w:tc>
          <w:tcPr>
            <w:tcW w:w="1134" w:type="dxa"/>
          </w:tcPr>
          <w:p w14:paraId="30FBF74B" w14:textId="217FCEF8" w:rsidR="002F5EDA" w:rsidRPr="00A33724" w:rsidDel="00101438" w:rsidRDefault="002F5EDA" w:rsidP="007E3F36">
            <w:pPr>
              <w:spacing w:line="360" w:lineRule="auto"/>
              <w:jc w:val="center"/>
              <w:rPr>
                <w:del w:id="1096" w:author="Tri Le" w:date="2021-07-08T17:46:00Z"/>
                <w:rFonts w:ascii="Cambria" w:hAnsi="Cambria"/>
                <w:sz w:val="22"/>
              </w:rPr>
            </w:pPr>
            <w:del w:id="1097" w:author="Tri Le" w:date="2021-07-08T17:46:00Z">
              <w:r w:rsidRPr="00A33724" w:rsidDel="00101438">
                <w:rPr>
                  <w:rFonts w:ascii="Cambria" w:hAnsi="Cambria"/>
                  <w:sz w:val="22"/>
                </w:rPr>
                <w:delText>100</w:delText>
              </w:r>
            </w:del>
          </w:p>
        </w:tc>
        <w:tc>
          <w:tcPr>
            <w:tcW w:w="1134" w:type="dxa"/>
            <w:tcBorders>
              <w:right w:val="single" w:sz="18" w:space="0" w:color="auto"/>
            </w:tcBorders>
          </w:tcPr>
          <w:p w14:paraId="13786168" w14:textId="3DDE7550" w:rsidR="002F5EDA" w:rsidRPr="00A33724" w:rsidDel="00101438" w:rsidRDefault="002F5EDA" w:rsidP="007E3F36">
            <w:pPr>
              <w:spacing w:line="360" w:lineRule="auto"/>
              <w:jc w:val="center"/>
              <w:rPr>
                <w:del w:id="1098" w:author="Tri Le" w:date="2021-07-08T17:46:00Z"/>
                <w:rFonts w:ascii="Cambria" w:hAnsi="Cambria"/>
                <w:sz w:val="22"/>
              </w:rPr>
            </w:pPr>
            <w:del w:id="1099" w:author="Tri Le" w:date="2021-07-08T17:46:00Z">
              <w:r w:rsidRPr="00A33724" w:rsidDel="00101438">
                <w:rPr>
                  <w:rFonts w:ascii="Cambria" w:hAnsi="Cambria"/>
                  <w:sz w:val="22"/>
                </w:rPr>
                <w:delText>60</w:delText>
              </w:r>
            </w:del>
          </w:p>
        </w:tc>
        <w:tc>
          <w:tcPr>
            <w:tcW w:w="957" w:type="dxa"/>
            <w:tcBorders>
              <w:left w:val="single" w:sz="18" w:space="0" w:color="auto"/>
            </w:tcBorders>
          </w:tcPr>
          <w:p w14:paraId="139D8CAB" w14:textId="3FF27459" w:rsidR="002F5EDA" w:rsidRPr="00A33724" w:rsidDel="00101438" w:rsidRDefault="00ED49A1" w:rsidP="007E3F36">
            <w:pPr>
              <w:spacing w:line="360" w:lineRule="auto"/>
              <w:jc w:val="center"/>
              <w:rPr>
                <w:del w:id="1100" w:author="Tri Le" w:date="2021-07-08T17:46:00Z"/>
                <w:rFonts w:ascii="Cambria" w:hAnsi="Cambria"/>
                <w:sz w:val="22"/>
              </w:rPr>
            </w:pPr>
            <w:del w:id="1101" w:author="Tri Le" w:date="2021-07-08T17:46:00Z">
              <w:r w:rsidRPr="00A33724" w:rsidDel="00101438">
                <w:rPr>
                  <w:rFonts w:ascii="Cambria" w:hAnsi="Cambria"/>
                  <w:sz w:val="22"/>
                </w:rPr>
                <w:delText>30</w:delText>
              </w:r>
            </w:del>
          </w:p>
        </w:tc>
      </w:tr>
      <w:tr w:rsidR="00A33724" w:rsidDel="00101438" w14:paraId="222BA8AA" w14:textId="7CDDEECE" w:rsidTr="0020107C">
        <w:trPr>
          <w:trHeight w:val="192"/>
          <w:del w:id="1102" w:author="Tri Le" w:date="2021-07-08T17:46:00Z"/>
        </w:trPr>
        <w:tc>
          <w:tcPr>
            <w:tcW w:w="838" w:type="dxa"/>
            <w:vMerge/>
          </w:tcPr>
          <w:p w14:paraId="2E2F30D7" w14:textId="14E94DFE" w:rsidR="002F5EDA" w:rsidRPr="00A33724" w:rsidDel="00101438" w:rsidRDefault="002F5EDA" w:rsidP="007E3F36">
            <w:pPr>
              <w:spacing w:line="360" w:lineRule="auto"/>
              <w:rPr>
                <w:del w:id="1103" w:author="Tri Le" w:date="2021-07-08T17:46:00Z"/>
                <w:rFonts w:ascii="Cambria" w:hAnsi="Cambria"/>
                <w:b/>
                <w:sz w:val="22"/>
              </w:rPr>
            </w:pPr>
          </w:p>
        </w:tc>
        <w:tc>
          <w:tcPr>
            <w:tcW w:w="1745" w:type="dxa"/>
            <w:tcBorders>
              <w:right w:val="single" w:sz="18" w:space="0" w:color="auto"/>
            </w:tcBorders>
          </w:tcPr>
          <w:p w14:paraId="63717FD8" w14:textId="20ACEDC5" w:rsidR="002F5EDA" w:rsidRPr="00A33724" w:rsidDel="00101438" w:rsidRDefault="002F5EDA" w:rsidP="007E3F36">
            <w:pPr>
              <w:spacing w:line="360" w:lineRule="auto"/>
              <w:jc w:val="center"/>
              <w:rPr>
                <w:del w:id="1104" w:author="Tri Le" w:date="2021-07-08T17:46:00Z"/>
                <w:rFonts w:ascii="Cambria" w:hAnsi="Cambria"/>
                <w:b/>
                <w:sz w:val="22"/>
              </w:rPr>
            </w:pPr>
            <w:del w:id="1105" w:author="Tri Le" w:date="2021-07-08T17:46:00Z">
              <w:r w:rsidRPr="00A33724" w:rsidDel="00101438">
                <w:rPr>
                  <w:rFonts w:ascii="Cambria" w:hAnsi="Cambria"/>
                  <w:sz w:val="22"/>
                </w:rPr>
                <w:delText>10/23/2019</w:delText>
              </w:r>
            </w:del>
          </w:p>
        </w:tc>
        <w:tc>
          <w:tcPr>
            <w:tcW w:w="961" w:type="dxa"/>
            <w:tcBorders>
              <w:left w:val="single" w:sz="18" w:space="0" w:color="auto"/>
            </w:tcBorders>
          </w:tcPr>
          <w:p w14:paraId="14427636" w14:textId="66F2DB20" w:rsidR="002F5EDA" w:rsidRPr="00A33724" w:rsidDel="00101438" w:rsidRDefault="002F5EDA" w:rsidP="007E3F36">
            <w:pPr>
              <w:spacing w:line="360" w:lineRule="auto"/>
              <w:jc w:val="center"/>
              <w:rPr>
                <w:del w:id="1106" w:author="Tri Le" w:date="2021-07-08T17:46:00Z"/>
                <w:rFonts w:ascii="Cambria" w:hAnsi="Cambria"/>
                <w:sz w:val="22"/>
              </w:rPr>
            </w:pPr>
            <w:del w:id="1107" w:author="Tri Le" w:date="2021-07-08T17:46:00Z">
              <w:r w:rsidRPr="00A33724" w:rsidDel="00101438">
                <w:rPr>
                  <w:rFonts w:ascii="Cambria" w:hAnsi="Cambria"/>
                  <w:sz w:val="22"/>
                </w:rPr>
                <w:delText>288.97</w:delText>
              </w:r>
            </w:del>
          </w:p>
        </w:tc>
        <w:tc>
          <w:tcPr>
            <w:tcW w:w="851" w:type="dxa"/>
            <w:tcBorders>
              <w:right w:val="single" w:sz="18" w:space="0" w:color="auto"/>
            </w:tcBorders>
          </w:tcPr>
          <w:p w14:paraId="54BDA8F1" w14:textId="19FFCA3E" w:rsidR="002F5EDA" w:rsidRPr="00A33724" w:rsidDel="00101438" w:rsidRDefault="002F5EDA" w:rsidP="007E3F36">
            <w:pPr>
              <w:spacing w:line="360" w:lineRule="auto"/>
              <w:jc w:val="center"/>
              <w:rPr>
                <w:del w:id="1108" w:author="Tri Le" w:date="2021-07-08T17:46:00Z"/>
                <w:rFonts w:ascii="Cambria" w:hAnsi="Cambria"/>
                <w:sz w:val="22"/>
              </w:rPr>
            </w:pPr>
            <w:del w:id="1109" w:author="Tri Le" w:date="2021-07-08T17:46:00Z">
              <w:r w:rsidRPr="00A33724" w:rsidDel="00101438">
                <w:rPr>
                  <w:rFonts w:ascii="Cambria" w:hAnsi="Cambria"/>
                  <w:sz w:val="22"/>
                </w:rPr>
                <w:delText>13.4</w:delText>
              </w:r>
            </w:del>
          </w:p>
        </w:tc>
        <w:tc>
          <w:tcPr>
            <w:tcW w:w="1417" w:type="dxa"/>
            <w:tcBorders>
              <w:left w:val="single" w:sz="18" w:space="0" w:color="auto"/>
              <w:right w:val="single" w:sz="18" w:space="0" w:color="auto"/>
            </w:tcBorders>
          </w:tcPr>
          <w:p w14:paraId="0B070FA7" w14:textId="2F4DDF4F" w:rsidR="002F5EDA" w:rsidRPr="00A33724" w:rsidDel="00101438" w:rsidRDefault="002F5EDA" w:rsidP="007E3F36">
            <w:pPr>
              <w:spacing w:line="360" w:lineRule="auto"/>
              <w:jc w:val="center"/>
              <w:rPr>
                <w:del w:id="1110" w:author="Tri Le" w:date="2021-07-08T17:46:00Z"/>
                <w:rFonts w:ascii="Cambria" w:hAnsi="Cambria"/>
                <w:sz w:val="22"/>
              </w:rPr>
            </w:pPr>
            <w:del w:id="1111" w:author="Tri Le" w:date="2021-07-08T17:46:00Z">
              <w:r w:rsidRPr="00A33724" w:rsidDel="00101438">
                <w:rPr>
                  <w:rFonts w:ascii="Cambria" w:hAnsi="Cambria"/>
                  <w:sz w:val="22"/>
                </w:rPr>
                <w:delText>11,067</w:delText>
              </w:r>
            </w:del>
          </w:p>
        </w:tc>
        <w:tc>
          <w:tcPr>
            <w:tcW w:w="851" w:type="dxa"/>
            <w:tcBorders>
              <w:left w:val="single" w:sz="18" w:space="0" w:color="auto"/>
            </w:tcBorders>
          </w:tcPr>
          <w:p w14:paraId="776C3B0A" w14:textId="1E799865" w:rsidR="002F5EDA" w:rsidRPr="00A33724" w:rsidDel="00101438" w:rsidRDefault="002F5EDA" w:rsidP="007E3F36">
            <w:pPr>
              <w:spacing w:line="360" w:lineRule="auto"/>
              <w:jc w:val="center"/>
              <w:rPr>
                <w:del w:id="1112" w:author="Tri Le" w:date="2021-07-08T17:46:00Z"/>
                <w:rFonts w:ascii="Cambria" w:hAnsi="Cambria"/>
                <w:sz w:val="22"/>
              </w:rPr>
            </w:pPr>
            <w:del w:id="1113" w:author="Tri Le" w:date="2021-07-08T17:46:00Z">
              <w:r w:rsidRPr="00A33724" w:rsidDel="00101438">
                <w:rPr>
                  <w:rFonts w:ascii="Cambria" w:hAnsi="Cambria"/>
                  <w:sz w:val="22"/>
                </w:rPr>
                <w:delText>14.0</w:delText>
              </w:r>
            </w:del>
          </w:p>
        </w:tc>
        <w:tc>
          <w:tcPr>
            <w:tcW w:w="1134" w:type="dxa"/>
          </w:tcPr>
          <w:p w14:paraId="0E21E22D" w14:textId="3413F1B8" w:rsidR="002F5EDA" w:rsidRPr="00A33724" w:rsidDel="00101438" w:rsidRDefault="002F5EDA" w:rsidP="007E3F36">
            <w:pPr>
              <w:spacing w:line="360" w:lineRule="auto"/>
              <w:jc w:val="center"/>
              <w:rPr>
                <w:del w:id="1114" w:author="Tri Le" w:date="2021-07-08T17:46:00Z"/>
                <w:rFonts w:ascii="Cambria" w:hAnsi="Cambria"/>
                <w:sz w:val="22"/>
              </w:rPr>
            </w:pPr>
            <w:del w:id="1115" w:author="Tri Le" w:date="2021-07-08T17:46:00Z">
              <w:r w:rsidRPr="00A33724" w:rsidDel="00101438">
                <w:rPr>
                  <w:rFonts w:ascii="Cambria" w:hAnsi="Cambria"/>
                  <w:sz w:val="22"/>
                </w:rPr>
                <w:delText>6,130</w:delText>
              </w:r>
            </w:del>
          </w:p>
        </w:tc>
        <w:tc>
          <w:tcPr>
            <w:tcW w:w="1134" w:type="dxa"/>
            <w:tcBorders>
              <w:right w:val="single" w:sz="18" w:space="0" w:color="auto"/>
            </w:tcBorders>
          </w:tcPr>
          <w:p w14:paraId="28F034F0" w14:textId="168C9BDE" w:rsidR="002F5EDA" w:rsidRPr="00A33724" w:rsidDel="00101438" w:rsidRDefault="002F5EDA" w:rsidP="007E3F36">
            <w:pPr>
              <w:spacing w:line="360" w:lineRule="auto"/>
              <w:jc w:val="center"/>
              <w:rPr>
                <w:del w:id="1116" w:author="Tri Le" w:date="2021-07-08T17:46:00Z"/>
                <w:rFonts w:ascii="Cambria" w:hAnsi="Cambria"/>
                <w:sz w:val="22"/>
                <w:vertAlign w:val="superscript"/>
              </w:rPr>
            </w:pPr>
            <w:del w:id="1117" w:author="Tri Le" w:date="2021-07-08T17:46:00Z">
              <w:r w:rsidRPr="00A33724" w:rsidDel="00101438">
                <w:rPr>
                  <w:rFonts w:ascii="Cambria" w:hAnsi="Cambria"/>
                  <w:sz w:val="22"/>
                </w:rPr>
                <w:delText>nr</w:delText>
              </w:r>
              <w:r w:rsidR="00A540A6" w:rsidDel="00101438">
                <w:rPr>
                  <w:rFonts w:ascii="Cambria" w:hAnsi="Cambria"/>
                  <w:sz w:val="22"/>
                  <w:vertAlign w:val="superscript"/>
                </w:rPr>
                <w:delText>a</w:delText>
              </w:r>
            </w:del>
          </w:p>
        </w:tc>
        <w:tc>
          <w:tcPr>
            <w:tcW w:w="957" w:type="dxa"/>
            <w:tcBorders>
              <w:left w:val="single" w:sz="18" w:space="0" w:color="auto"/>
            </w:tcBorders>
          </w:tcPr>
          <w:p w14:paraId="56C68BD8" w14:textId="7920DD7D" w:rsidR="002F5EDA" w:rsidRPr="00A33724" w:rsidDel="00101438" w:rsidRDefault="00ED49A1" w:rsidP="007E3F36">
            <w:pPr>
              <w:spacing w:line="360" w:lineRule="auto"/>
              <w:jc w:val="center"/>
              <w:rPr>
                <w:del w:id="1118" w:author="Tri Le" w:date="2021-07-08T17:46:00Z"/>
                <w:rFonts w:ascii="Cambria" w:hAnsi="Cambria"/>
                <w:sz w:val="22"/>
              </w:rPr>
            </w:pPr>
            <w:del w:id="1119" w:author="Tri Le" w:date="2021-07-08T17:46:00Z">
              <w:r w:rsidRPr="00A33724" w:rsidDel="00101438">
                <w:rPr>
                  <w:rFonts w:ascii="Cambria" w:hAnsi="Cambria"/>
                  <w:sz w:val="22"/>
                </w:rPr>
                <w:delText>21</w:delText>
              </w:r>
            </w:del>
          </w:p>
        </w:tc>
      </w:tr>
      <w:tr w:rsidR="00A33724" w:rsidDel="00101438" w14:paraId="563F408D" w14:textId="09D290B4" w:rsidTr="0020107C">
        <w:trPr>
          <w:trHeight w:val="535"/>
          <w:del w:id="1120" w:author="Tri Le" w:date="2021-07-08T17:46:00Z"/>
        </w:trPr>
        <w:tc>
          <w:tcPr>
            <w:tcW w:w="838" w:type="dxa"/>
            <w:vMerge w:val="restart"/>
          </w:tcPr>
          <w:p w14:paraId="77D8ED3B" w14:textId="691F5257" w:rsidR="002F5EDA" w:rsidRPr="00A33724" w:rsidDel="00101438" w:rsidRDefault="002F5EDA" w:rsidP="007E3F36">
            <w:pPr>
              <w:spacing w:line="360" w:lineRule="auto"/>
              <w:jc w:val="center"/>
              <w:rPr>
                <w:del w:id="1121" w:author="Tri Le" w:date="2021-07-08T17:46:00Z"/>
                <w:rFonts w:ascii="Cambria" w:hAnsi="Cambria"/>
                <w:b/>
                <w:sz w:val="22"/>
              </w:rPr>
            </w:pPr>
          </w:p>
          <w:p w14:paraId="3BF1D7A2" w14:textId="23C8AF89" w:rsidR="002F5EDA" w:rsidRPr="00A33724" w:rsidDel="00101438" w:rsidRDefault="002F5EDA" w:rsidP="007E3F36">
            <w:pPr>
              <w:spacing w:line="360" w:lineRule="auto"/>
              <w:jc w:val="center"/>
              <w:rPr>
                <w:del w:id="1122" w:author="Tri Le" w:date="2021-07-08T17:46:00Z"/>
                <w:rFonts w:ascii="Cambria" w:hAnsi="Cambria"/>
                <w:b/>
                <w:sz w:val="22"/>
              </w:rPr>
            </w:pPr>
            <w:del w:id="1123" w:author="Tri Le" w:date="2021-07-08T17:46:00Z">
              <w:r w:rsidRPr="00A33724" w:rsidDel="00101438">
                <w:rPr>
                  <w:rFonts w:ascii="Cambria" w:hAnsi="Cambria"/>
                  <w:b/>
                  <w:sz w:val="22"/>
                </w:rPr>
                <w:delText xml:space="preserve">Event 2 </w:delText>
              </w:r>
            </w:del>
          </w:p>
        </w:tc>
        <w:tc>
          <w:tcPr>
            <w:tcW w:w="1745" w:type="dxa"/>
            <w:tcBorders>
              <w:right w:val="single" w:sz="18" w:space="0" w:color="auto"/>
            </w:tcBorders>
          </w:tcPr>
          <w:p w14:paraId="0D9B954F" w14:textId="39138886" w:rsidR="002F5EDA" w:rsidRPr="00A33724" w:rsidDel="00101438" w:rsidRDefault="002F5EDA" w:rsidP="007E3F36">
            <w:pPr>
              <w:spacing w:line="360" w:lineRule="auto"/>
              <w:jc w:val="center"/>
              <w:rPr>
                <w:del w:id="1124" w:author="Tri Le" w:date="2021-07-08T17:46:00Z"/>
                <w:rFonts w:ascii="Cambria" w:hAnsi="Cambria"/>
                <w:sz w:val="22"/>
              </w:rPr>
            </w:pPr>
            <w:del w:id="1125" w:author="Tri Le" w:date="2021-07-08T17:46:00Z">
              <w:r w:rsidRPr="00A33724" w:rsidDel="00101438">
                <w:rPr>
                  <w:rFonts w:ascii="Cambria" w:hAnsi="Cambria"/>
                  <w:sz w:val="22"/>
                </w:rPr>
                <w:delText>11/27/2019</w:delText>
              </w:r>
            </w:del>
          </w:p>
        </w:tc>
        <w:tc>
          <w:tcPr>
            <w:tcW w:w="961" w:type="dxa"/>
            <w:tcBorders>
              <w:left w:val="single" w:sz="18" w:space="0" w:color="auto"/>
            </w:tcBorders>
          </w:tcPr>
          <w:p w14:paraId="6D213300" w14:textId="0B4053FA" w:rsidR="002F5EDA" w:rsidRPr="00A33724" w:rsidDel="00101438" w:rsidRDefault="002F5EDA" w:rsidP="007E3F36">
            <w:pPr>
              <w:spacing w:line="360" w:lineRule="auto"/>
              <w:jc w:val="center"/>
              <w:rPr>
                <w:del w:id="1126" w:author="Tri Le" w:date="2021-07-08T17:46:00Z"/>
                <w:rFonts w:ascii="Cambria" w:hAnsi="Cambria"/>
                <w:sz w:val="22"/>
              </w:rPr>
            </w:pPr>
            <w:del w:id="1127" w:author="Tri Le" w:date="2021-07-08T17:46:00Z">
              <w:r w:rsidRPr="00A33724" w:rsidDel="00101438">
                <w:rPr>
                  <w:rFonts w:ascii="Cambria" w:hAnsi="Cambria"/>
                  <w:sz w:val="22"/>
                </w:rPr>
                <w:delText>172.43</w:delText>
              </w:r>
            </w:del>
          </w:p>
        </w:tc>
        <w:tc>
          <w:tcPr>
            <w:tcW w:w="851" w:type="dxa"/>
            <w:tcBorders>
              <w:right w:val="single" w:sz="18" w:space="0" w:color="auto"/>
            </w:tcBorders>
          </w:tcPr>
          <w:p w14:paraId="1A44D201" w14:textId="2FC591BB" w:rsidR="002F5EDA" w:rsidRPr="00A33724" w:rsidDel="00101438" w:rsidRDefault="002F5EDA" w:rsidP="007E3F36">
            <w:pPr>
              <w:spacing w:line="360" w:lineRule="auto"/>
              <w:jc w:val="center"/>
              <w:rPr>
                <w:del w:id="1128" w:author="Tri Le" w:date="2021-07-08T17:46:00Z"/>
                <w:rFonts w:ascii="Cambria" w:hAnsi="Cambria"/>
                <w:sz w:val="22"/>
              </w:rPr>
            </w:pPr>
            <w:del w:id="1129" w:author="Tri Le" w:date="2021-07-08T17:46:00Z">
              <w:r w:rsidRPr="00A33724" w:rsidDel="00101438">
                <w:rPr>
                  <w:rFonts w:ascii="Cambria" w:hAnsi="Cambria"/>
                  <w:sz w:val="22"/>
                </w:rPr>
                <w:delText>13.0</w:delText>
              </w:r>
            </w:del>
          </w:p>
        </w:tc>
        <w:tc>
          <w:tcPr>
            <w:tcW w:w="1417" w:type="dxa"/>
            <w:tcBorders>
              <w:left w:val="single" w:sz="18" w:space="0" w:color="auto"/>
              <w:right w:val="single" w:sz="18" w:space="0" w:color="auto"/>
            </w:tcBorders>
          </w:tcPr>
          <w:p w14:paraId="47EA420F" w14:textId="12E84C0B" w:rsidR="002F5EDA" w:rsidRPr="00A33724" w:rsidDel="00101438" w:rsidRDefault="00ED49A1" w:rsidP="007E3F36">
            <w:pPr>
              <w:spacing w:line="360" w:lineRule="auto"/>
              <w:jc w:val="center"/>
              <w:rPr>
                <w:del w:id="1130" w:author="Tri Le" w:date="2021-07-08T17:46:00Z"/>
                <w:rFonts w:ascii="Cambria" w:hAnsi="Cambria"/>
                <w:sz w:val="22"/>
              </w:rPr>
            </w:pPr>
            <w:del w:id="1131" w:author="Tri Le" w:date="2021-07-08T17:46:00Z">
              <w:r w:rsidRPr="00A33724" w:rsidDel="00101438">
                <w:rPr>
                  <w:rFonts w:ascii="Cambria" w:hAnsi="Cambria"/>
                  <w:sz w:val="22"/>
                </w:rPr>
                <w:delText>11,833</w:delText>
              </w:r>
            </w:del>
          </w:p>
        </w:tc>
        <w:tc>
          <w:tcPr>
            <w:tcW w:w="851" w:type="dxa"/>
            <w:tcBorders>
              <w:left w:val="single" w:sz="18" w:space="0" w:color="auto"/>
            </w:tcBorders>
          </w:tcPr>
          <w:p w14:paraId="2B62824B" w14:textId="1C5E7C64" w:rsidR="002F5EDA" w:rsidRPr="00A33724" w:rsidDel="00101438" w:rsidRDefault="002F5EDA" w:rsidP="007E3F36">
            <w:pPr>
              <w:spacing w:line="360" w:lineRule="auto"/>
              <w:jc w:val="center"/>
              <w:rPr>
                <w:del w:id="1132" w:author="Tri Le" w:date="2021-07-08T17:46:00Z"/>
                <w:rFonts w:ascii="Cambria" w:hAnsi="Cambria"/>
                <w:sz w:val="22"/>
              </w:rPr>
            </w:pPr>
            <w:del w:id="1133" w:author="Tri Le" w:date="2021-07-08T17:46:00Z">
              <w:r w:rsidRPr="00A33724" w:rsidDel="00101438">
                <w:rPr>
                  <w:rFonts w:ascii="Cambria" w:hAnsi="Cambria"/>
                  <w:sz w:val="22"/>
                </w:rPr>
                <w:delText>13.8</w:delText>
              </w:r>
            </w:del>
          </w:p>
        </w:tc>
        <w:tc>
          <w:tcPr>
            <w:tcW w:w="1134" w:type="dxa"/>
          </w:tcPr>
          <w:p w14:paraId="7D2D39DB" w14:textId="1E73828B" w:rsidR="002F5EDA" w:rsidRPr="00A33724" w:rsidDel="00101438" w:rsidRDefault="002F5EDA" w:rsidP="007E3F36">
            <w:pPr>
              <w:spacing w:line="360" w:lineRule="auto"/>
              <w:jc w:val="center"/>
              <w:rPr>
                <w:del w:id="1134" w:author="Tri Le" w:date="2021-07-08T17:46:00Z"/>
                <w:rFonts w:ascii="Cambria" w:hAnsi="Cambria"/>
                <w:sz w:val="22"/>
              </w:rPr>
            </w:pPr>
            <w:del w:id="1135" w:author="Tri Le" w:date="2021-07-08T17:46:00Z">
              <w:r w:rsidRPr="00A33724" w:rsidDel="00101438">
                <w:rPr>
                  <w:rFonts w:ascii="Cambria" w:hAnsi="Cambria"/>
                  <w:sz w:val="22"/>
                </w:rPr>
                <w:delText>20</w:delText>
              </w:r>
            </w:del>
          </w:p>
        </w:tc>
        <w:tc>
          <w:tcPr>
            <w:tcW w:w="1134" w:type="dxa"/>
            <w:tcBorders>
              <w:right w:val="single" w:sz="18" w:space="0" w:color="auto"/>
            </w:tcBorders>
          </w:tcPr>
          <w:p w14:paraId="00F51BFC" w14:textId="1DADC3C9" w:rsidR="002F5EDA" w:rsidRPr="00A33724" w:rsidDel="00101438" w:rsidRDefault="002F5EDA" w:rsidP="007E3F36">
            <w:pPr>
              <w:spacing w:line="360" w:lineRule="auto"/>
              <w:jc w:val="center"/>
              <w:rPr>
                <w:del w:id="1136" w:author="Tri Le" w:date="2021-07-08T17:46:00Z"/>
                <w:rFonts w:ascii="Cambria" w:hAnsi="Cambria"/>
                <w:sz w:val="22"/>
              </w:rPr>
            </w:pPr>
            <w:del w:id="1137" w:author="Tri Le" w:date="2021-07-08T17:46:00Z">
              <w:r w:rsidRPr="00A33724" w:rsidDel="00101438">
                <w:rPr>
                  <w:rFonts w:ascii="Cambria" w:hAnsi="Cambria"/>
                  <w:sz w:val="22"/>
                </w:rPr>
                <w:delText>20</w:delText>
              </w:r>
            </w:del>
          </w:p>
        </w:tc>
        <w:tc>
          <w:tcPr>
            <w:tcW w:w="957" w:type="dxa"/>
            <w:tcBorders>
              <w:left w:val="single" w:sz="18" w:space="0" w:color="auto"/>
            </w:tcBorders>
          </w:tcPr>
          <w:p w14:paraId="1CD3BDD0" w14:textId="6D2A4629" w:rsidR="002F5EDA" w:rsidRPr="00A33724" w:rsidDel="00101438" w:rsidRDefault="00ED49A1" w:rsidP="007E3F36">
            <w:pPr>
              <w:spacing w:line="360" w:lineRule="auto"/>
              <w:jc w:val="center"/>
              <w:rPr>
                <w:del w:id="1138" w:author="Tri Le" w:date="2021-07-08T17:46:00Z"/>
                <w:rFonts w:ascii="Cambria" w:hAnsi="Cambria"/>
                <w:sz w:val="22"/>
              </w:rPr>
            </w:pPr>
            <w:del w:id="1139" w:author="Tri Le" w:date="2021-07-08T17:46:00Z">
              <w:r w:rsidRPr="00A33724" w:rsidDel="00101438">
                <w:rPr>
                  <w:rFonts w:ascii="Cambria" w:hAnsi="Cambria"/>
                  <w:sz w:val="22"/>
                </w:rPr>
                <w:delText>30</w:delText>
              </w:r>
            </w:del>
          </w:p>
        </w:tc>
      </w:tr>
      <w:tr w:rsidR="00A33724" w:rsidDel="00101438" w14:paraId="5720C2EE" w14:textId="56F3DC28" w:rsidTr="0020107C">
        <w:trPr>
          <w:trHeight w:val="138"/>
          <w:del w:id="1140" w:author="Tri Le" w:date="2021-07-08T17:46:00Z"/>
        </w:trPr>
        <w:tc>
          <w:tcPr>
            <w:tcW w:w="838" w:type="dxa"/>
            <w:vMerge/>
          </w:tcPr>
          <w:p w14:paraId="539C4F4B" w14:textId="6E05FBF7" w:rsidR="002F5EDA" w:rsidRPr="00A33724" w:rsidDel="00101438" w:rsidRDefault="002F5EDA" w:rsidP="007E3F36">
            <w:pPr>
              <w:spacing w:line="360" w:lineRule="auto"/>
              <w:rPr>
                <w:del w:id="1141" w:author="Tri Le" w:date="2021-07-08T17:46:00Z"/>
                <w:rFonts w:ascii="Cambria" w:hAnsi="Cambria"/>
                <w:b/>
                <w:sz w:val="22"/>
              </w:rPr>
            </w:pPr>
          </w:p>
        </w:tc>
        <w:tc>
          <w:tcPr>
            <w:tcW w:w="1745" w:type="dxa"/>
            <w:tcBorders>
              <w:right w:val="single" w:sz="18" w:space="0" w:color="auto"/>
            </w:tcBorders>
          </w:tcPr>
          <w:p w14:paraId="4F3DE809" w14:textId="788D06A3" w:rsidR="002F5EDA" w:rsidRPr="003C6E66" w:rsidDel="00101438" w:rsidRDefault="002F5EDA" w:rsidP="007E3F36">
            <w:pPr>
              <w:spacing w:line="360" w:lineRule="auto"/>
              <w:jc w:val="center"/>
              <w:rPr>
                <w:del w:id="1142" w:author="Tri Le" w:date="2021-07-08T17:46:00Z"/>
                <w:rFonts w:ascii="Cambria" w:hAnsi="Cambria"/>
                <w:b/>
                <w:sz w:val="22"/>
              </w:rPr>
            </w:pPr>
            <w:del w:id="1143" w:author="Tri Le" w:date="2021-07-08T17:46:00Z">
              <w:r w:rsidRPr="003C6E66" w:rsidDel="00101438">
                <w:rPr>
                  <w:rFonts w:ascii="Cambria" w:hAnsi="Cambria"/>
                  <w:b/>
                  <w:sz w:val="22"/>
                </w:rPr>
                <w:delText>11/28/2019</w:delText>
              </w:r>
            </w:del>
          </w:p>
        </w:tc>
        <w:tc>
          <w:tcPr>
            <w:tcW w:w="961" w:type="dxa"/>
            <w:tcBorders>
              <w:left w:val="single" w:sz="18" w:space="0" w:color="auto"/>
            </w:tcBorders>
          </w:tcPr>
          <w:p w14:paraId="7FF49648" w14:textId="43BAAD3D" w:rsidR="002F5EDA" w:rsidRPr="00A33724" w:rsidDel="00101438" w:rsidRDefault="002F5EDA" w:rsidP="007E3F36">
            <w:pPr>
              <w:spacing w:line="360" w:lineRule="auto"/>
              <w:jc w:val="center"/>
              <w:rPr>
                <w:del w:id="1144" w:author="Tri Le" w:date="2021-07-08T17:46:00Z"/>
                <w:rFonts w:ascii="Cambria" w:hAnsi="Cambria"/>
                <w:sz w:val="22"/>
              </w:rPr>
            </w:pPr>
            <w:del w:id="1145" w:author="Tri Le" w:date="2021-07-08T17:46:00Z">
              <w:r w:rsidRPr="00A33724" w:rsidDel="00101438">
                <w:rPr>
                  <w:rFonts w:ascii="Cambria" w:hAnsi="Cambria"/>
                  <w:sz w:val="22"/>
                </w:rPr>
                <w:delText>158.43</w:delText>
              </w:r>
            </w:del>
          </w:p>
        </w:tc>
        <w:tc>
          <w:tcPr>
            <w:tcW w:w="851" w:type="dxa"/>
            <w:tcBorders>
              <w:right w:val="single" w:sz="18" w:space="0" w:color="auto"/>
            </w:tcBorders>
          </w:tcPr>
          <w:p w14:paraId="76684685" w14:textId="490E80E7" w:rsidR="002F5EDA" w:rsidRPr="00A33724" w:rsidDel="00101438" w:rsidRDefault="002F5EDA" w:rsidP="007E3F36">
            <w:pPr>
              <w:spacing w:line="360" w:lineRule="auto"/>
              <w:jc w:val="center"/>
              <w:rPr>
                <w:del w:id="1146" w:author="Tri Le" w:date="2021-07-08T17:46:00Z"/>
                <w:rFonts w:ascii="Cambria" w:hAnsi="Cambria"/>
                <w:sz w:val="22"/>
              </w:rPr>
            </w:pPr>
            <w:del w:id="1147" w:author="Tri Le" w:date="2021-07-08T17:46:00Z">
              <w:r w:rsidRPr="00A33724" w:rsidDel="00101438">
                <w:rPr>
                  <w:rFonts w:ascii="Cambria" w:hAnsi="Cambria"/>
                  <w:sz w:val="22"/>
                </w:rPr>
                <w:delText>13.1</w:delText>
              </w:r>
            </w:del>
          </w:p>
        </w:tc>
        <w:tc>
          <w:tcPr>
            <w:tcW w:w="1417" w:type="dxa"/>
            <w:tcBorders>
              <w:left w:val="single" w:sz="18" w:space="0" w:color="auto"/>
              <w:right w:val="single" w:sz="18" w:space="0" w:color="auto"/>
            </w:tcBorders>
          </w:tcPr>
          <w:p w14:paraId="2E9ACF08" w14:textId="1930D0ED" w:rsidR="002F5EDA" w:rsidRPr="00A33724" w:rsidDel="00101438" w:rsidRDefault="00ED49A1" w:rsidP="007E3F36">
            <w:pPr>
              <w:spacing w:line="360" w:lineRule="auto"/>
              <w:jc w:val="center"/>
              <w:rPr>
                <w:del w:id="1148" w:author="Tri Le" w:date="2021-07-08T17:46:00Z"/>
                <w:rFonts w:ascii="Cambria" w:hAnsi="Cambria"/>
                <w:sz w:val="22"/>
              </w:rPr>
            </w:pPr>
            <w:del w:id="1149" w:author="Tri Le" w:date="2021-07-08T17:46:00Z">
              <w:r w:rsidRPr="00A33724" w:rsidDel="00101438">
                <w:rPr>
                  <w:rFonts w:ascii="Cambria" w:hAnsi="Cambria"/>
                  <w:sz w:val="22"/>
                </w:rPr>
                <w:delText>9,883</w:delText>
              </w:r>
            </w:del>
          </w:p>
        </w:tc>
        <w:tc>
          <w:tcPr>
            <w:tcW w:w="851" w:type="dxa"/>
            <w:tcBorders>
              <w:left w:val="single" w:sz="18" w:space="0" w:color="auto"/>
            </w:tcBorders>
          </w:tcPr>
          <w:p w14:paraId="6E1482E8" w14:textId="25B118B2" w:rsidR="002F5EDA" w:rsidRPr="00A33724" w:rsidDel="00101438" w:rsidRDefault="002F5EDA" w:rsidP="007E3F36">
            <w:pPr>
              <w:spacing w:line="360" w:lineRule="auto"/>
              <w:jc w:val="center"/>
              <w:rPr>
                <w:del w:id="1150" w:author="Tri Le" w:date="2021-07-08T17:46:00Z"/>
                <w:rFonts w:ascii="Cambria" w:hAnsi="Cambria"/>
                <w:sz w:val="22"/>
              </w:rPr>
            </w:pPr>
            <w:del w:id="1151" w:author="Tri Le" w:date="2021-07-08T17:46:00Z">
              <w:r w:rsidRPr="00A33724" w:rsidDel="00101438">
                <w:rPr>
                  <w:rFonts w:ascii="Cambria" w:hAnsi="Cambria"/>
                  <w:sz w:val="22"/>
                </w:rPr>
                <w:delText>14.1</w:delText>
              </w:r>
            </w:del>
          </w:p>
        </w:tc>
        <w:tc>
          <w:tcPr>
            <w:tcW w:w="1134" w:type="dxa"/>
          </w:tcPr>
          <w:p w14:paraId="23EEFCFD" w14:textId="127796D2" w:rsidR="002F5EDA" w:rsidRPr="00A33724" w:rsidDel="00101438" w:rsidRDefault="002F5EDA" w:rsidP="007E3F36">
            <w:pPr>
              <w:spacing w:line="360" w:lineRule="auto"/>
              <w:jc w:val="center"/>
              <w:rPr>
                <w:del w:id="1152" w:author="Tri Le" w:date="2021-07-08T17:46:00Z"/>
                <w:rFonts w:ascii="Cambria" w:hAnsi="Cambria"/>
                <w:sz w:val="22"/>
              </w:rPr>
            </w:pPr>
            <w:del w:id="1153" w:author="Tri Le" w:date="2021-07-08T17:46:00Z">
              <w:r w:rsidRPr="00A33724" w:rsidDel="00101438">
                <w:rPr>
                  <w:rFonts w:ascii="Cambria" w:hAnsi="Cambria"/>
                  <w:sz w:val="22"/>
                </w:rPr>
                <w:delText>20</w:delText>
              </w:r>
            </w:del>
          </w:p>
        </w:tc>
        <w:tc>
          <w:tcPr>
            <w:tcW w:w="1134" w:type="dxa"/>
            <w:tcBorders>
              <w:right w:val="single" w:sz="18" w:space="0" w:color="auto"/>
            </w:tcBorders>
          </w:tcPr>
          <w:p w14:paraId="04053722" w14:textId="3BDD2A14" w:rsidR="002F5EDA" w:rsidRPr="00A33724" w:rsidDel="00101438" w:rsidRDefault="002F5EDA" w:rsidP="007E3F36">
            <w:pPr>
              <w:spacing w:line="360" w:lineRule="auto"/>
              <w:jc w:val="center"/>
              <w:rPr>
                <w:del w:id="1154" w:author="Tri Le" w:date="2021-07-08T17:46:00Z"/>
                <w:rFonts w:ascii="Cambria" w:hAnsi="Cambria"/>
                <w:sz w:val="22"/>
              </w:rPr>
            </w:pPr>
            <w:del w:id="1155" w:author="Tri Le" w:date="2021-07-08T17:46:00Z">
              <w:r w:rsidRPr="00A33724" w:rsidDel="00101438">
                <w:rPr>
                  <w:rFonts w:ascii="Cambria" w:hAnsi="Cambria"/>
                  <w:sz w:val="22"/>
                </w:rPr>
                <w:delText>60</w:delText>
              </w:r>
            </w:del>
          </w:p>
        </w:tc>
        <w:tc>
          <w:tcPr>
            <w:tcW w:w="957" w:type="dxa"/>
            <w:tcBorders>
              <w:left w:val="single" w:sz="18" w:space="0" w:color="auto"/>
            </w:tcBorders>
          </w:tcPr>
          <w:p w14:paraId="770000DC" w14:textId="68927DE0" w:rsidR="002F5EDA" w:rsidRPr="00A33724" w:rsidDel="00101438" w:rsidRDefault="00ED49A1" w:rsidP="007E3F36">
            <w:pPr>
              <w:spacing w:line="360" w:lineRule="auto"/>
              <w:jc w:val="center"/>
              <w:rPr>
                <w:del w:id="1156" w:author="Tri Le" w:date="2021-07-08T17:46:00Z"/>
                <w:rFonts w:ascii="Cambria" w:hAnsi="Cambria"/>
                <w:sz w:val="22"/>
              </w:rPr>
            </w:pPr>
            <w:del w:id="1157" w:author="Tri Le" w:date="2021-07-08T17:46:00Z">
              <w:r w:rsidRPr="00A33724" w:rsidDel="00101438">
                <w:rPr>
                  <w:rFonts w:ascii="Cambria" w:hAnsi="Cambria"/>
                  <w:sz w:val="22"/>
                </w:rPr>
                <w:delText>19</w:delText>
              </w:r>
            </w:del>
          </w:p>
        </w:tc>
      </w:tr>
      <w:tr w:rsidR="00A33724" w:rsidDel="00101438" w14:paraId="47D754C5" w14:textId="23748C0D" w:rsidTr="0020107C">
        <w:trPr>
          <w:trHeight w:val="138"/>
          <w:del w:id="1158" w:author="Tri Le" w:date="2021-07-08T17:46:00Z"/>
        </w:trPr>
        <w:tc>
          <w:tcPr>
            <w:tcW w:w="838" w:type="dxa"/>
            <w:vMerge/>
          </w:tcPr>
          <w:p w14:paraId="0572A27A" w14:textId="6451C5F1" w:rsidR="002F5EDA" w:rsidRPr="00A33724" w:rsidDel="00101438" w:rsidRDefault="002F5EDA" w:rsidP="007E3F36">
            <w:pPr>
              <w:spacing w:line="360" w:lineRule="auto"/>
              <w:rPr>
                <w:del w:id="1159" w:author="Tri Le" w:date="2021-07-08T17:46:00Z"/>
                <w:rFonts w:ascii="Cambria" w:hAnsi="Cambria"/>
                <w:b/>
                <w:sz w:val="22"/>
              </w:rPr>
            </w:pPr>
          </w:p>
        </w:tc>
        <w:tc>
          <w:tcPr>
            <w:tcW w:w="1745" w:type="dxa"/>
            <w:tcBorders>
              <w:right w:val="single" w:sz="18" w:space="0" w:color="auto"/>
            </w:tcBorders>
          </w:tcPr>
          <w:p w14:paraId="0FC2A66F" w14:textId="61A98E2A" w:rsidR="002F5EDA" w:rsidRPr="00A33724" w:rsidDel="00101438" w:rsidRDefault="002F5EDA" w:rsidP="007E3F36">
            <w:pPr>
              <w:spacing w:line="360" w:lineRule="auto"/>
              <w:jc w:val="center"/>
              <w:rPr>
                <w:del w:id="1160" w:author="Tri Le" w:date="2021-07-08T17:46:00Z"/>
                <w:rFonts w:ascii="Cambria" w:hAnsi="Cambria"/>
                <w:b/>
                <w:sz w:val="22"/>
              </w:rPr>
            </w:pPr>
            <w:del w:id="1161" w:author="Tri Le" w:date="2021-07-08T17:46:00Z">
              <w:r w:rsidRPr="00A33724" w:rsidDel="00101438">
                <w:rPr>
                  <w:rFonts w:ascii="Cambria" w:hAnsi="Cambria"/>
                  <w:sz w:val="22"/>
                </w:rPr>
                <w:delText>11/29/2019</w:delText>
              </w:r>
            </w:del>
          </w:p>
        </w:tc>
        <w:tc>
          <w:tcPr>
            <w:tcW w:w="961" w:type="dxa"/>
            <w:tcBorders>
              <w:left w:val="single" w:sz="18" w:space="0" w:color="auto"/>
            </w:tcBorders>
          </w:tcPr>
          <w:p w14:paraId="6EC2FC79" w14:textId="1BA98402" w:rsidR="002F5EDA" w:rsidRPr="00A33724" w:rsidDel="00101438" w:rsidRDefault="002F5EDA" w:rsidP="007E3F36">
            <w:pPr>
              <w:spacing w:line="360" w:lineRule="auto"/>
              <w:jc w:val="center"/>
              <w:rPr>
                <w:del w:id="1162" w:author="Tri Le" w:date="2021-07-08T17:46:00Z"/>
                <w:rFonts w:ascii="Cambria" w:hAnsi="Cambria"/>
                <w:sz w:val="22"/>
              </w:rPr>
            </w:pPr>
            <w:del w:id="1163" w:author="Tri Le" w:date="2021-07-08T17:46:00Z">
              <w:r w:rsidRPr="00A33724" w:rsidDel="00101438">
                <w:rPr>
                  <w:rFonts w:ascii="Cambria" w:hAnsi="Cambria"/>
                  <w:sz w:val="22"/>
                </w:rPr>
                <w:delText>157.56</w:delText>
              </w:r>
            </w:del>
          </w:p>
        </w:tc>
        <w:tc>
          <w:tcPr>
            <w:tcW w:w="851" w:type="dxa"/>
            <w:tcBorders>
              <w:right w:val="single" w:sz="18" w:space="0" w:color="auto"/>
            </w:tcBorders>
          </w:tcPr>
          <w:p w14:paraId="19CFE037" w14:textId="396B28C4" w:rsidR="002F5EDA" w:rsidRPr="00A33724" w:rsidDel="00101438" w:rsidRDefault="002F5EDA" w:rsidP="007E3F36">
            <w:pPr>
              <w:spacing w:line="360" w:lineRule="auto"/>
              <w:jc w:val="center"/>
              <w:rPr>
                <w:del w:id="1164" w:author="Tri Le" w:date="2021-07-08T17:46:00Z"/>
                <w:rFonts w:ascii="Cambria" w:hAnsi="Cambria"/>
                <w:sz w:val="22"/>
              </w:rPr>
            </w:pPr>
            <w:del w:id="1165" w:author="Tri Le" w:date="2021-07-08T17:46:00Z">
              <w:r w:rsidRPr="00A33724" w:rsidDel="00101438">
                <w:rPr>
                  <w:rFonts w:ascii="Cambria" w:hAnsi="Cambria"/>
                  <w:sz w:val="22"/>
                </w:rPr>
                <w:delText>13.2</w:delText>
              </w:r>
            </w:del>
          </w:p>
        </w:tc>
        <w:tc>
          <w:tcPr>
            <w:tcW w:w="1417" w:type="dxa"/>
            <w:tcBorders>
              <w:left w:val="single" w:sz="18" w:space="0" w:color="auto"/>
              <w:right w:val="single" w:sz="18" w:space="0" w:color="auto"/>
            </w:tcBorders>
          </w:tcPr>
          <w:p w14:paraId="56D952CE" w14:textId="48CD45ED" w:rsidR="002F5EDA" w:rsidRPr="00A33724" w:rsidDel="00101438" w:rsidRDefault="00ED49A1" w:rsidP="007E3F36">
            <w:pPr>
              <w:spacing w:line="360" w:lineRule="auto"/>
              <w:jc w:val="center"/>
              <w:rPr>
                <w:del w:id="1166" w:author="Tri Le" w:date="2021-07-08T17:46:00Z"/>
                <w:rFonts w:ascii="Cambria" w:hAnsi="Cambria"/>
                <w:sz w:val="22"/>
              </w:rPr>
            </w:pPr>
            <w:del w:id="1167" w:author="Tri Le" w:date="2021-07-08T17:46:00Z">
              <w:r w:rsidRPr="00A33724" w:rsidDel="00101438">
                <w:rPr>
                  <w:rFonts w:ascii="Cambria" w:hAnsi="Cambria"/>
                  <w:sz w:val="22"/>
                </w:rPr>
                <w:delText>9,567</w:delText>
              </w:r>
            </w:del>
          </w:p>
        </w:tc>
        <w:tc>
          <w:tcPr>
            <w:tcW w:w="851" w:type="dxa"/>
            <w:tcBorders>
              <w:left w:val="single" w:sz="18" w:space="0" w:color="auto"/>
            </w:tcBorders>
          </w:tcPr>
          <w:p w14:paraId="5E44E911" w14:textId="58314FEE" w:rsidR="002F5EDA" w:rsidRPr="00A33724" w:rsidDel="00101438" w:rsidRDefault="002F5EDA" w:rsidP="007E3F36">
            <w:pPr>
              <w:spacing w:line="360" w:lineRule="auto"/>
              <w:jc w:val="center"/>
              <w:rPr>
                <w:del w:id="1168" w:author="Tri Le" w:date="2021-07-08T17:46:00Z"/>
                <w:rFonts w:ascii="Cambria" w:hAnsi="Cambria"/>
                <w:sz w:val="22"/>
              </w:rPr>
            </w:pPr>
            <w:del w:id="1169" w:author="Tri Le" w:date="2021-07-08T17:46:00Z">
              <w:r w:rsidRPr="00A33724" w:rsidDel="00101438">
                <w:rPr>
                  <w:rFonts w:ascii="Cambria" w:hAnsi="Cambria"/>
                  <w:sz w:val="22"/>
                </w:rPr>
                <w:delText>14.4</w:delText>
              </w:r>
            </w:del>
          </w:p>
        </w:tc>
        <w:tc>
          <w:tcPr>
            <w:tcW w:w="1134" w:type="dxa"/>
          </w:tcPr>
          <w:p w14:paraId="14AE14AF" w14:textId="47518B86" w:rsidR="002F5EDA" w:rsidRPr="00A33724" w:rsidDel="00101438" w:rsidRDefault="002F5EDA" w:rsidP="007E3F36">
            <w:pPr>
              <w:spacing w:line="360" w:lineRule="auto"/>
              <w:jc w:val="center"/>
              <w:rPr>
                <w:del w:id="1170" w:author="Tri Le" w:date="2021-07-08T17:46:00Z"/>
                <w:rFonts w:ascii="Cambria" w:hAnsi="Cambria"/>
                <w:sz w:val="22"/>
              </w:rPr>
            </w:pPr>
            <w:del w:id="1171" w:author="Tri Le" w:date="2021-07-08T17:46:00Z">
              <w:r w:rsidRPr="00A33724" w:rsidDel="00101438">
                <w:rPr>
                  <w:rFonts w:ascii="Cambria" w:hAnsi="Cambria"/>
                  <w:sz w:val="22"/>
                </w:rPr>
                <w:delText>40</w:delText>
              </w:r>
            </w:del>
          </w:p>
        </w:tc>
        <w:tc>
          <w:tcPr>
            <w:tcW w:w="1134" w:type="dxa"/>
            <w:tcBorders>
              <w:right w:val="single" w:sz="18" w:space="0" w:color="auto"/>
            </w:tcBorders>
          </w:tcPr>
          <w:p w14:paraId="6A4A84D8" w14:textId="3FA0698B" w:rsidR="002F5EDA" w:rsidRPr="00A33724" w:rsidDel="00101438" w:rsidRDefault="002F5EDA" w:rsidP="007E3F36">
            <w:pPr>
              <w:spacing w:line="360" w:lineRule="auto"/>
              <w:jc w:val="center"/>
              <w:rPr>
                <w:del w:id="1172" w:author="Tri Le" w:date="2021-07-08T17:46:00Z"/>
                <w:rFonts w:ascii="Cambria" w:hAnsi="Cambria"/>
                <w:sz w:val="22"/>
              </w:rPr>
            </w:pPr>
            <w:del w:id="1173" w:author="Tri Le" w:date="2021-07-08T17:46:00Z">
              <w:r w:rsidRPr="00A33724" w:rsidDel="00101438">
                <w:rPr>
                  <w:rFonts w:ascii="Cambria" w:hAnsi="Cambria"/>
                  <w:sz w:val="22"/>
                </w:rPr>
                <w:delText>30</w:delText>
              </w:r>
            </w:del>
          </w:p>
        </w:tc>
        <w:tc>
          <w:tcPr>
            <w:tcW w:w="957" w:type="dxa"/>
            <w:tcBorders>
              <w:left w:val="single" w:sz="18" w:space="0" w:color="auto"/>
            </w:tcBorders>
          </w:tcPr>
          <w:p w14:paraId="3AC60132" w14:textId="2E202D3F" w:rsidR="002F5EDA" w:rsidRPr="00A33724" w:rsidDel="00101438" w:rsidRDefault="00ED49A1" w:rsidP="007E3F36">
            <w:pPr>
              <w:spacing w:line="360" w:lineRule="auto"/>
              <w:jc w:val="center"/>
              <w:rPr>
                <w:del w:id="1174" w:author="Tri Le" w:date="2021-07-08T17:46:00Z"/>
                <w:rFonts w:ascii="Cambria" w:hAnsi="Cambria"/>
                <w:sz w:val="22"/>
              </w:rPr>
            </w:pPr>
            <w:del w:id="1175" w:author="Tri Le" w:date="2021-07-08T17:46:00Z">
              <w:r w:rsidRPr="00A33724" w:rsidDel="00101438">
                <w:rPr>
                  <w:rFonts w:ascii="Cambria" w:hAnsi="Cambria"/>
                  <w:sz w:val="22"/>
                </w:rPr>
                <w:delText>16</w:delText>
              </w:r>
            </w:del>
          </w:p>
        </w:tc>
      </w:tr>
      <w:tr w:rsidR="00A33724" w:rsidDel="00101438" w14:paraId="2ABA7815" w14:textId="24731221" w:rsidTr="0020107C">
        <w:trPr>
          <w:trHeight w:val="535"/>
          <w:del w:id="1176" w:author="Tri Le" w:date="2021-07-08T17:46:00Z"/>
        </w:trPr>
        <w:tc>
          <w:tcPr>
            <w:tcW w:w="838" w:type="dxa"/>
            <w:vMerge w:val="restart"/>
          </w:tcPr>
          <w:p w14:paraId="1112D81E" w14:textId="492D911C" w:rsidR="002F5EDA" w:rsidRPr="00A33724" w:rsidDel="00101438" w:rsidRDefault="002F5EDA" w:rsidP="007E3F36">
            <w:pPr>
              <w:spacing w:line="360" w:lineRule="auto"/>
              <w:jc w:val="center"/>
              <w:rPr>
                <w:del w:id="1177" w:author="Tri Le" w:date="2021-07-08T17:46:00Z"/>
                <w:rFonts w:ascii="Cambria" w:hAnsi="Cambria"/>
                <w:b/>
                <w:sz w:val="22"/>
              </w:rPr>
            </w:pPr>
          </w:p>
          <w:p w14:paraId="13BEE83E" w14:textId="3F78BE29" w:rsidR="002F5EDA" w:rsidRPr="00A33724" w:rsidDel="00101438" w:rsidRDefault="002F5EDA" w:rsidP="007E3F36">
            <w:pPr>
              <w:spacing w:line="360" w:lineRule="auto"/>
              <w:jc w:val="center"/>
              <w:rPr>
                <w:del w:id="1178" w:author="Tri Le" w:date="2021-07-08T17:46:00Z"/>
                <w:rFonts w:ascii="Cambria" w:hAnsi="Cambria"/>
                <w:b/>
                <w:sz w:val="22"/>
              </w:rPr>
            </w:pPr>
            <w:del w:id="1179" w:author="Tri Le" w:date="2021-07-08T17:46:00Z">
              <w:r w:rsidRPr="00A33724" w:rsidDel="00101438">
                <w:rPr>
                  <w:rFonts w:ascii="Cambria" w:hAnsi="Cambria"/>
                  <w:b/>
                  <w:sz w:val="22"/>
                </w:rPr>
                <w:delText xml:space="preserve">Event 3 </w:delText>
              </w:r>
            </w:del>
          </w:p>
        </w:tc>
        <w:tc>
          <w:tcPr>
            <w:tcW w:w="1745" w:type="dxa"/>
            <w:tcBorders>
              <w:right w:val="single" w:sz="18" w:space="0" w:color="auto"/>
            </w:tcBorders>
          </w:tcPr>
          <w:p w14:paraId="1DE03EF6" w14:textId="7CC589C3" w:rsidR="002F5EDA" w:rsidRPr="00A33724" w:rsidDel="00101438" w:rsidRDefault="002F5EDA" w:rsidP="007E3F36">
            <w:pPr>
              <w:spacing w:line="360" w:lineRule="auto"/>
              <w:jc w:val="center"/>
              <w:rPr>
                <w:del w:id="1180" w:author="Tri Le" w:date="2021-07-08T17:46:00Z"/>
                <w:rFonts w:ascii="Cambria" w:hAnsi="Cambria"/>
                <w:sz w:val="22"/>
              </w:rPr>
            </w:pPr>
            <w:del w:id="1181" w:author="Tri Le" w:date="2021-07-08T17:46:00Z">
              <w:r w:rsidRPr="00A33724" w:rsidDel="00101438">
                <w:rPr>
                  <w:rFonts w:ascii="Cambria" w:hAnsi="Cambria"/>
                  <w:sz w:val="22"/>
                </w:rPr>
                <w:delText>12/17/2019</w:delText>
              </w:r>
            </w:del>
          </w:p>
        </w:tc>
        <w:tc>
          <w:tcPr>
            <w:tcW w:w="961" w:type="dxa"/>
            <w:tcBorders>
              <w:left w:val="single" w:sz="18" w:space="0" w:color="auto"/>
            </w:tcBorders>
          </w:tcPr>
          <w:p w14:paraId="3EDC22D5" w14:textId="40AE8E0A" w:rsidR="002F5EDA" w:rsidRPr="00A33724" w:rsidDel="00101438" w:rsidRDefault="002F5EDA" w:rsidP="007E3F36">
            <w:pPr>
              <w:spacing w:line="360" w:lineRule="auto"/>
              <w:jc w:val="center"/>
              <w:rPr>
                <w:del w:id="1182" w:author="Tri Le" w:date="2021-07-08T17:46:00Z"/>
                <w:rFonts w:ascii="Cambria" w:hAnsi="Cambria"/>
                <w:sz w:val="22"/>
              </w:rPr>
            </w:pPr>
            <w:del w:id="1183" w:author="Tri Le" w:date="2021-07-08T17:46:00Z">
              <w:r w:rsidRPr="00A33724" w:rsidDel="00101438">
                <w:rPr>
                  <w:rFonts w:ascii="Cambria" w:hAnsi="Cambria"/>
                  <w:sz w:val="22"/>
                </w:rPr>
                <w:delText>134.68</w:delText>
              </w:r>
            </w:del>
          </w:p>
        </w:tc>
        <w:tc>
          <w:tcPr>
            <w:tcW w:w="851" w:type="dxa"/>
            <w:tcBorders>
              <w:right w:val="single" w:sz="18" w:space="0" w:color="auto"/>
            </w:tcBorders>
          </w:tcPr>
          <w:p w14:paraId="1E311973" w14:textId="28BCBA29" w:rsidR="002F5EDA" w:rsidRPr="00A33724" w:rsidDel="00101438" w:rsidRDefault="002F5EDA" w:rsidP="007E3F36">
            <w:pPr>
              <w:spacing w:line="360" w:lineRule="auto"/>
              <w:jc w:val="center"/>
              <w:rPr>
                <w:del w:id="1184" w:author="Tri Le" w:date="2021-07-08T17:46:00Z"/>
                <w:rFonts w:ascii="Cambria" w:hAnsi="Cambria"/>
                <w:sz w:val="22"/>
              </w:rPr>
            </w:pPr>
            <w:del w:id="1185" w:author="Tri Le" w:date="2021-07-08T17:46:00Z">
              <w:r w:rsidRPr="00A33724" w:rsidDel="00101438">
                <w:rPr>
                  <w:rFonts w:ascii="Cambria" w:hAnsi="Cambria"/>
                  <w:sz w:val="22"/>
                </w:rPr>
                <w:delText>13.4</w:delText>
              </w:r>
            </w:del>
          </w:p>
        </w:tc>
        <w:tc>
          <w:tcPr>
            <w:tcW w:w="1417" w:type="dxa"/>
            <w:tcBorders>
              <w:left w:val="single" w:sz="18" w:space="0" w:color="auto"/>
              <w:right w:val="single" w:sz="18" w:space="0" w:color="auto"/>
            </w:tcBorders>
          </w:tcPr>
          <w:p w14:paraId="5CAA22F9" w14:textId="55B72258" w:rsidR="002F5EDA" w:rsidRPr="00A33724" w:rsidDel="00101438" w:rsidRDefault="00ED49A1" w:rsidP="007E3F36">
            <w:pPr>
              <w:spacing w:line="360" w:lineRule="auto"/>
              <w:jc w:val="center"/>
              <w:rPr>
                <w:del w:id="1186" w:author="Tri Le" w:date="2021-07-08T17:46:00Z"/>
                <w:rFonts w:ascii="Cambria" w:hAnsi="Cambria"/>
                <w:sz w:val="22"/>
              </w:rPr>
            </w:pPr>
            <w:del w:id="1187" w:author="Tri Le" w:date="2021-07-08T17:46:00Z">
              <w:r w:rsidRPr="00A33724" w:rsidDel="00101438">
                <w:rPr>
                  <w:rFonts w:ascii="Cambria" w:hAnsi="Cambria"/>
                  <w:sz w:val="22"/>
                </w:rPr>
                <w:delText>8,967</w:delText>
              </w:r>
            </w:del>
          </w:p>
        </w:tc>
        <w:tc>
          <w:tcPr>
            <w:tcW w:w="851" w:type="dxa"/>
            <w:tcBorders>
              <w:left w:val="single" w:sz="18" w:space="0" w:color="auto"/>
            </w:tcBorders>
          </w:tcPr>
          <w:p w14:paraId="5ADABCA3" w14:textId="32B4ED06" w:rsidR="002F5EDA" w:rsidRPr="00A33724" w:rsidDel="00101438" w:rsidRDefault="002F5EDA" w:rsidP="007E3F36">
            <w:pPr>
              <w:spacing w:line="360" w:lineRule="auto"/>
              <w:jc w:val="center"/>
              <w:rPr>
                <w:del w:id="1188" w:author="Tri Le" w:date="2021-07-08T17:46:00Z"/>
                <w:rFonts w:ascii="Cambria" w:hAnsi="Cambria"/>
                <w:sz w:val="22"/>
              </w:rPr>
            </w:pPr>
            <w:del w:id="1189" w:author="Tri Le" w:date="2021-07-08T17:46:00Z">
              <w:r w:rsidRPr="00A33724" w:rsidDel="00101438">
                <w:rPr>
                  <w:rFonts w:ascii="Cambria" w:hAnsi="Cambria"/>
                  <w:sz w:val="22"/>
                </w:rPr>
                <w:delText>14.0</w:delText>
              </w:r>
            </w:del>
          </w:p>
        </w:tc>
        <w:tc>
          <w:tcPr>
            <w:tcW w:w="1134" w:type="dxa"/>
          </w:tcPr>
          <w:p w14:paraId="1483AE55" w14:textId="2DDE7A26" w:rsidR="002F5EDA" w:rsidRPr="00A33724" w:rsidDel="00101438" w:rsidRDefault="002F5EDA" w:rsidP="007E3F36">
            <w:pPr>
              <w:spacing w:line="360" w:lineRule="auto"/>
              <w:jc w:val="center"/>
              <w:rPr>
                <w:del w:id="1190" w:author="Tri Le" w:date="2021-07-08T17:46:00Z"/>
                <w:rFonts w:ascii="Cambria" w:hAnsi="Cambria"/>
                <w:sz w:val="22"/>
              </w:rPr>
            </w:pPr>
            <w:del w:id="1191" w:author="Tri Le" w:date="2021-07-08T17:46:00Z">
              <w:r w:rsidRPr="00A33724" w:rsidDel="00101438">
                <w:rPr>
                  <w:rFonts w:ascii="Cambria" w:hAnsi="Cambria"/>
                  <w:sz w:val="22"/>
                </w:rPr>
                <w:delText>10</w:delText>
              </w:r>
            </w:del>
          </w:p>
        </w:tc>
        <w:tc>
          <w:tcPr>
            <w:tcW w:w="1134" w:type="dxa"/>
            <w:tcBorders>
              <w:right w:val="single" w:sz="18" w:space="0" w:color="auto"/>
            </w:tcBorders>
          </w:tcPr>
          <w:p w14:paraId="060C8E44" w14:textId="7755C1E0" w:rsidR="002F5EDA" w:rsidRPr="00A33724" w:rsidDel="00101438" w:rsidRDefault="002F5EDA" w:rsidP="007E3F36">
            <w:pPr>
              <w:spacing w:line="360" w:lineRule="auto"/>
              <w:jc w:val="center"/>
              <w:rPr>
                <w:del w:id="1192" w:author="Tri Le" w:date="2021-07-08T17:46:00Z"/>
                <w:rFonts w:ascii="Cambria" w:hAnsi="Cambria"/>
                <w:sz w:val="22"/>
              </w:rPr>
            </w:pPr>
            <w:del w:id="1193" w:author="Tri Le" w:date="2021-07-08T17:46:00Z">
              <w:r w:rsidRPr="00A33724" w:rsidDel="00101438">
                <w:rPr>
                  <w:rFonts w:ascii="Cambria" w:hAnsi="Cambria"/>
                  <w:sz w:val="22"/>
                </w:rPr>
                <w:delText>20</w:delText>
              </w:r>
            </w:del>
          </w:p>
        </w:tc>
        <w:tc>
          <w:tcPr>
            <w:tcW w:w="957" w:type="dxa"/>
            <w:tcBorders>
              <w:left w:val="single" w:sz="18" w:space="0" w:color="auto"/>
            </w:tcBorders>
          </w:tcPr>
          <w:p w14:paraId="0B0509E8" w14:textId="6303D0ED" w:rsidR="002F5EDA" w:rsidRPr="00A33724" w:rsidDel="00101438" w:rsidRDefault="00ED49A1" w:rsidP="007E3F36">
            <w:pPr>
              <w:spacing w:line="360" w:lineRule="auto"/>
              <w:jc w:val="center"/>
              <w:rPr>
                <w:del w:id="1194" w:author="Tri Le" w:date="2021-07-08T17:46:00Z"/>
                <w:rFonts w:ascii="Cambria" w:hAnsi="Cambria"/>
                <w:sz w:val="22"/>
              </w:rPr>
            </w:pPr>
            <w:del w:id="1195" w:author="Tri Le" w:date="2021-07-08T17:46:00Z">
              <w:r w:rsidRPr="00A33724" w:rsidDel="00101438">
                <w:rPr>
                  <w:rFonts w:ascii="Cambria" w:hAnsi="Cambria"/>
                  <w:sz w:val="22"/>
                </w:rPr>
                <w:delText>18</w:delText>
              </w:r>
            </w:del>
          </w:p>
        </w:tc>
      </w:tr>
      <w:tr w:rsidR="00A33724" w:rsidDel="00101438" w14:paraId="3451E3F8" w14:textId="34B2BEE8" w:rsidTr="0020107C">
        <w:trPr>
          <w:trHeight w:val="138"/>
          <w:del w:id="1196" w:author="Tri Le" w:date="2021-07-08T17:46:00Z"/>
        </w:trPr>
        <w:tc>
          <w:tcPr>
            <w:tcW w:w="838" w:type="dxa"/>
            <w:vMerge/>
          </w:tcPr>
          <w:p w14:paraId="263F3B13" w14:textId="6D8B4364" w:rsidR="002F5EDA" w:rsidRPr="00A33724" w:rsidDel="00101438" w:rsidRDefault="002F5EDA" w:rsidP="007E3F36">
            <w:pPr>
              <w:spacing w:line="360" w:lineRule="auto"/>
              <w:jc w:val="center"/>
              <w:rPr>
                <w:del w:id="1197" w:author="Tri Le" w:date="2021-07-08T17:46:00Z"/>
                <w:rFonts w:ascii="Cambria" w:hAnsi="Cambria"/>
                <w:b/>
                <w:sz w:val="22"/>
              </w:rPr>
            </w:pPr>
          </w:p>
        </w:tc>
        <w:tc>
          <w:tcPr>
            <w:tcW w:w="1745" w:type="dxa"/>
            <w:tcBorders>
              <w:right w:val="single" w:sz="18" w:space="0" w:color="auto"/>
            </w:tcBorders>
          </w:tcPr>
          <w:p w14:paraId="62CA1CCB" w14:textId="6C1AB339" w:rsidR="002F5EDA" w:rsidRPr="003C6E66" w:rsidDel="00101438" w:rsidRDefault="002F5EDA" w:rsidP="007E3F36">
            <w:pPr>
              <w:spacing w:line="360" w:lineRule="auto"/>
              <w:jc w:val="center"/>
              <w:rPr>
                <w:del w:id="1198" w:author="Tri Le" w:date="2021-07-08T17:46:00Z"/>
                <w:rFonts w:ascii="Cambria" w:hAnsi="Cambria"/>
                <w:b/>
                <w:sz w:val="22"/>
              </w:rPr>
            </w:pPr>
            <w:del w:id="1199" w:author="Tri Le" w:date="2021-07-08T17:46:00Z">
              <w:r w:rsidRPr="003C6E66" w:rsidDel="00101438">
                <w:rPr>
                  <w:rFonts w:ascii="Cambria" w:hAnsi="Cambria"/>
                  <w:b/>
                  <w:sz w:val="22"/>
                </w:rPr>
                <w:delText>12/18/2019</w:delText>
              </w:r>
            </w:del>
          </w:p>
        </w:tc>
        <w:tc>
          <w:tcPr>
            <w:tcW w:w="961" w:type="dxa"/>
            <w:tcBorders>
              <w:left w:val="single" w:sz="18" w:space="0" w:color="auto"/>
            </w:tcBorders>
          </w:tcPr>
          <w:p w14:paraId="7EBF903A" w14:textId="448EB827" w:rsidR="002F5EDA" w:rsidRPr="00A33724" w:rsidDel="00101438" w:rsidRDefault="002F5EDA" w:rsidP="007E3F36">
            <w:pPr>
              <w:spacing w:line="360" w:lineRule="auto"/>
              <w:jc w:val="center"/>
              <w:rPr>
                <w:del w:id="1200" w:author="Tri Le" w:date="2021-07-08T17:46:00Z"/>
                <w:rFonts w:ascii="Cambria" w:hAnsi="Cambria"/>
                <w:sz w:val="22"/>
              </w:rPr>
            </w:pPr>
            <w:del w:id="1201" w:author="Tri Le" w:date="2021-07-08T17:46:00Z">
              <w:r w:rsidRPr="00A33724" w:rsidDel="00101438">
                <w:rPr>
                  <w:rFonts w:ascii="Cambria" w:hAnsi="Cambria"/>
                  <w:sz w:val="22"/>
                </w:rPr>
                <w:delText>141.29</w:delText>
              </w:r>
            </w:del>
          </w:p>
        </w:tc>
        <w:tc>
          <w:tcPr>
            <w:tcW w:w="851" w:type="dxa"/>
            <w:tcBorders>
              <w:right w:val="single" w:sz="18" w:space="0" w:color="auto"/>
            </w:tcBorders>
          </w:tcPr>
          <w:p w14:paraId="160D0446" w14:textId="31EAD7BC" w:rsidR="002F5EDA" w:rsidRPr="00A33724" w:rsidDel="00101438" w:rsidRDefault="002F5EDA" w:rsidP="007E3F36">
            <w:pPr>
              <w:spacing w:line="360" w:lineRule="auto"/>
              <w:jc w:val="center"/>
              <w:rPr>
                <w:del w:id="1202" w:author="Tri Le" w:date="2021-07-08T17:46:00Z"/>
                <w:rFonts w:ascii="Cambria" w:hAnsi="Cambria"/>
                <w:sz w:val="22"/>
              </w:rPr>
            </w:pPr>
            <w:del w:id="1203" w:author="Tri Le" w:date="2021-07-08T17:46:00Z">
              <w:r w:rsidRPr="00A33724" w:rsidDel="00101438">
                <w:rPr>
                  <w:rFonts w:ascii="Cambria" w:hAnsi="Cambria"/>
                  <w:sz w:val="22"/>
                </w:rPr>
                <w:delText>13.3</w:delText>
              </w:r>
            </w:del>
          </w:p>
        </w:tc>
        <w:tc>
          <w:tcPr>
            <w:tcW w:w="1417" w:type="dxa"/>
            <w:tcBorders>
              <w:left w:val="single" w:sz="18" w:space="0" w:color="auto"/>
              <w:right w:val="single" w:sz="18" w:space="0" w:color="auto"/>
            </w:tcBorders>
          </w:tcPr>
          <w:p w14:paraId="0C69A702" w14:textId="09C77B3A" w:rsidR="002F5EDA" w:rsidRPr="00A33724" w:rsidDel="00101438" w:rsidRDefault="00ED49A1" w:rsidP="007E3F36">
            <w:pPr>
              <w:spacing w:line="360" w:lineRule="auto"/>
              <w:jc w:val="center"/>
              <w:rPr>
                <w:del w:id="1204" w:author="Tri Le" w:date="2021-07-08T17:46:00Z"/>
                <w:rFonts w:ascii="Cambria" w:hAnsi="Cambria"/>
                <w:sz w:val="22"/>
              </w:rPr>
            </w:pPr>
            <w:del w:id="1205" w:author="Tri Le" w:date="2021-07-08T17:46:00Z">
              <w:r w:rsidRPr="00A33724" w:rsidDel="00101438">
                <w:rPr>
                  <w:rFonts w:ascii="Cambria" w:hAnsi="Cambria"/>
                  <w:sz w:val="22"/>
                </w:rPr>
                <w:delText>9,017</w:delText>
              </w:r>
            </w:del>
          </w:p>
        </w:tc>
        <w:tc>
          <w:tcPr>
            <w:tcW w:w="851" w:type="dxa"/>
            <w:tcBorders>
              <w:left w:val="single" w:sz="18" w:space="0" w:color="auto"/>
            </w:tcBorders>
          </w:tcPr>
          <w:p w14:paraId="229EDE9E" w14:textId="59F3B396" w:rsidR="002F5EDA" w:rsidRPr="00A33724" w:rsidDel="00101438" w:rsidRDefault="002F5EDA" w:rsidP="007E3F36">
            <w:pPr>
              <w:spacing w:line="360" w:lineRule="auto"/>
              <w:jc w:val="center"/>
              <w:rPr>
                <w:del w:id="1206" w:author="Tri Le" w:date="2021-07-08T17:46:00Z"/>
                <w:rFonts w:ascii="Cambria" w:hAnsi="Cambria"/>
                <w:sz w:val="22"/>
              </w:rPr>
            </w:pPr>
            <w:del w:id="1207" w:author="Tri Le" w:date="2021-07-08T17:46:00Z">
              <w:r w:rsidRPr="00A33724" w:rsidDel="00101438">
                <w:rPr>
                  <w:rFonts w:ascii="Cambria" w:hAnsi="Cambria"/>
                  <w:sz w:val="22"/>
                </w:rPr>
                <w:delText>14.1</w:delText>
              </w:r>
            </w:del>
          </w:p>
        </w:tc>
        <w:tc>
          <w:tcPr>
            <w:tcW w:w="1134" w:type="dxa"/>
          </w:tcPr>
          <w:p w14:paraId="43CF06F3" w14:textId="50835F6B" w:rsidR="002F5EDA" w:rsidRPr="00A33724" w:rsidDel="00101438" w:rsidRDefault="002F5EDA" w:rsidP="007E3F36">
            <w:pPr>
              <w:spacing w:line="360" w:lineRule="auto"/>
              <w:jc w:val="center"/>
              <w:rPr>
                <w:del w:id="1208" w:author="Tri Le" w:date="2021-07-08T17:46:00Z"/>
                <w:rFonts w:ascii="Cambria" w:hAnsi="Cambria"/>
                <w:sz w:val="22"/>
              </w:rPr>
            </w:pPr>
            <w:del w:id="1209" w:author="Tri Le" w:date="2021-07-08T17:46:00Z">
              <w:r w:rsidRPr="00A33724" w:rsidDel="00101438">
                <w:rPr>
                  <w:rFonts w:ascii="Cambria" w:hAnsi="Cambria"/>
                  <w:sz w:val="22"/>
                </w:rPr>
                <w:delText>40</w:delText>
              </w:r>
            </w:del>
          </w:p>
        </w:tc>
        <w:tc>
          <w:tcPr>
            <w:tcW w:w="1134" w:type="dxa"/>
            <w:tcBorders>
              <w:right w:val="single" w:sz="18" w:space="0" w:color="auto"/>
            </w:tcBorders>
          </w:tcPr>
          <w:p w14:paraId="4C38A655" w14:textId="53414B60" w:rsidR="002F5EDA" w:rsidRPr="00A33724" w:rsidDel="00101438" w:rsidRDefault="002F5EDA" w:rsidP="007E3F36">
            <w:pPr>
              <w:spacing w:line="360" w:lineRule="auto"/>
              <w:jc w:val="center"/>
              <w:rPr>
                <w:del w:id="1210" w:author="Tri Le" w:date="2021-07-08T17:46:00Z"/>
                <w:rFonts w:ascii="Cambria" w:hAnsi="Cambria"/>
                <w:sz w:val="22"/>
              </w:rPr>
            </w:pPr>
            <w:del w:id="1211" w:author="Tri Le" w:date="2021-07-08T17:46:00Z">
              <w:r w:rsidRPr="00A33724" w:rsidDel="00101438">
                <w:rPr>
                  <w:rFonts w:ascii="Cambria" w:hAnsi="Cambria"/>
                  <w:sz w:val="22"/>
                </w:rPr>
                <w:delText>90</w:delText>
              </w:r>
            </w:del>
          </w:p>
        </w:tc>
        <w:tc>
          <w:tcPr>
            <w:tcW w:w="957" w:type="dxa"/>
            <w:tcBorders>
              <w:left w:val="single" w:sz="18" w:space="0" w:color="auto"/>
            </w:tcBorders>
          </w:tcPr>
          <w:p w14:paraId="1F153458" w14:textId="0761241A" w:rsidR="002F5EDA" w:rsidRPr="00A33724" w:rsidDel="00101438" w:rsidRDefault="00ED49A1" w:rsidP="007E3F36">
            <w:pPr>
              <w:spacing w:line="360" w:lineRule="auto"/>
              <w:jc w:val="center"/>
              <w:rPr>
                <w:del w:id="1212" w:author="Tri Le" w:date="2021-07-08T17:46:00Z"/>
                <w:rFonts w:ascii="Cambria" w:hAnsi="Cambria"/>
                <w:sz w:val="22"/>
              </w:rPr>
            </w:pPr>
            <w:del w:id="1213" w:author="Tri Le" w:date="2021-07-08T17:46:00Z">
              <w:r w:rsidRPr="00A33724" w:rsidDel="00101438">
                <w:rPr>
                  <w:rFonts w:ascii="Cambria" w:hAnsi="Cambria"/>
                  <w:sz w:val="22"/>
                </w:rPr>
                <w:delText>21</w:delText>
              </w:r>
            </w:del>
          </w:p>
        </w:tc>
      </w:tr>
      <w:tr w:rsidR="00A33724" w:rsidDel="00101438" w14:paraId="7E9C46C2" w14:textId="6C426ED4" w:rsidTr="0020107C">
        <w:trPr>
          <w:trHeight w:val="138"/>
          <w:del w:id="1214" w:author="Tri Le" w:date="2021-07-08T17:46:00Z"/>
        </w:trPr>
        <w:tc>
          <w:tcPr>
            <w:tcW w:w="838" w:type="dxa"/>
            <w:vMerge/>
          </w:tcPr>
          <w:p w14:paraId="4F9FF745" w14:textId="48528C5E" w:rsidR="002F5EDA" w:rsidRPr="00A33724" w:rsidDel="00101438" w:rsidRDefault="002F5EDA" w:rsidP="007E3F36">
            <w:pPr>
              <w:spacing w:line="360" w:lineRule="auto"/>
              <w:jc w:val="center"/>
              <w:rPr>
                <w:del w:id="1215" w:author="Tri Le" w:date="2021-07-08T17:46:00Z"/>
                <w:rFonts w:ascii="Cambria" w:hAnsi="Cambria"/>
                <w:b/>
                <w:sz w:val="22"/>
              </w:rPr>
            </w:pPr>
          </w:p>
        </w:tc>
        <w:tc>
          <w:tcPr>
            <w:tcW w:w="1745" w:type="dxa"/>
            <w:tcBorders>
              <w:right w:val="single" w:sz="18" w:space="0" w:color="auto"/>
            </w:tcBorders>
          </w:tcPr>
          <w:p w14:paraId="46DDE251" w14:textId="22D22CE0" w:rsidR="002F5EDA" w:rsidRPr="00A33724" w:rsidDel="00101438" w:rsidRDefault="002F5EDA" w:rsidP="007E3F36">
            <w:pPr>
              <w:spacing w:line="360" w:lineRule="auto"/>
              <w:jc w:val="center"/>
              <w:rPr>
                <w:del w:id="1216" w:author="Tri Le" w:date="2021-07-08T17:46:00Z"/>
                <w:rFonts w:ascii="Cambria" w:hAnsi="Cambria"/>
                <w:sz w:val="22"/>
              </w:rPr>
            </w:pPr>
            <w:del w:id="1217" w:author="Tri Le" w:date="2021-07-08T17:46:00Z">
              <w:r w:rsidRPr="00A33724" w:rsidDel="00101438">
                <w:rPr>
                  <w:rFonts w:ascii="Cambria" w:hAnsi="Cambria"/>
                  <w:sz w:val="22"/>
                </w:rPr>
                <w:delText>12/19/2019</w:delText>
              </w:r>
            </w:del>
          </w:p>
        </w:tc>
        <w:tc>
          <w:tcPr>
            <w:tcW w:w="961" w:type="dxa"/>
            <w:tcBorders>
              <w:left w:val="single" w:sz="18" w:space="0" w:color="auto"/>
            </w:tcBorders>
          </w:tcPr>
          <w:p w14:paraId="49400582" w14:textId="320A1509" w:rsidR="002F5EDA" w:rsidRPr="00A33724" w:rsidDel="00101438" w:rsidRDefault="002F5EDA" w:rsidP="007E3F36">
            <w:pPr>
              <w:spacing w:line="360" w:lineRule="auto"/>
              <w:jc w:val="center"/>
              <w:rPr>
                <w:del w:id="1218" w:author="Tri Le" w:date="2021-07-08T17:46:00Z"/>
                <w:rFonts w:ascii="Cambria" w:hAnsi="Cambria"/>
                <w:sz w:val="22"/>
              </w:rPr>
            </w:pPr>
            <w:del w:id="1219" w:author="Tri Le" w:date="2021-07-08T17:46:00Z">
              <w:r w:rsidRPr="00A33724" w:rsidDel="00101438">
                <w:rPr>
                  <w:rFonts w:ascii="Cambria" w:hAnsi="Cambria"/>
                  <w:sz w:val="22"/>
                </w:rPr>
                <w:delText>128.42</w:delText>
              </w:r>
            </w:del>
          </w:p>
        </w:tc>
        <w:tc>
          <w:tcPr>
            <w:tcW w:w="851" w:type="dxa"/>
            <w:tcBorders>
              <w:right w:val="single" w:sz="18" w:space="0" w:color="auto"/>
            </w:tcBorders>
          </w:tcPr>
          <w:p w14:paraId="38201C07" w14:textId="70AD0E0C" w:rsidR="002F5EDA" w:rsidRPr="00A33724" w:rsidDel="00101438" w:rsidRDefault="002F5EDA" w:rsidP="007E3F36">
            <w:pPr>
              <w:spacing w:line="360" w:lineRule="auto"/>
              <w:jc w:val="center"/>
              <w:rPr>
                <w:del w:id="1220" w:author="Tri Le" w:date="2021-07-08T17:46:00Z"/>
                <w:rFonts w:ascii="Cambria" w:hAnsi="Cambria"/>
                <w:sz w:val="22"/>
              </w:rPr>
            </w:pPr>
            <w:del w:id="1221" w:author="Tri Le" w:date="2021-07-08T17:46:00Z">
              <w:r w:rsidRPr="00A33724" w:rsidDel="00101438">
                <w:rPr>
                  <w:rFonts w:ascii="Cambria" w:hAnsi="Cambria"/>
                  <w:sz w:val="22"/>
                </w:rPr>
                <w:delText>13.3</w:delText>
              </w:r>
            </w:del>
          </w:p>
        </w:tc>
        <w:tc>
          <w:tcPr>
            <w:tcW w:w="1417" w:type="dxa"/>
            <w:tcBorders>
              <w:left w:val="single" w:sz="18" w:space="0" w:color="auto"/>
              <w:right w:val="single" w:sz="18" w:space="0" w:color="auto"/>
            </w:tcBorders>
          </w:tcPr>
          <w:p w14:paraId="42DFFD2D" w14:textId="4FD5367D" w:rsidR="002F5EDA" w:rsidRPr="00A33724" w:rsidDel="00101438" w:rsidRDefault="00ED49A1" w:rsidP="007E3F36">
            <w:pPr>
              <w:spacing w:line="360" w:lineRule="auto"/>
              <w:jc w:val="center"/>
              <w:rPr>
                <w:del w:id="1222" w:author="Tri Le" w:date="2021-07-08T17:46:00Z"/>
                <w:rFonts w:ascii="Cambria" w:hAnsi="Cambria"/>
                <w:sz w:val="22"/>
              </w:rPr>
            </w:pPr>
            <w:del w:id="1223" w:author="Tri Le" w:date="2021-07-08T17:46:00Z">
              <w:r w:rsidRPr="00A33724" w:rsidDel="00101438">
                <w:rPr>
                  <w:rFonts w:ascii="Cambria" w:hAnsi="Cambria"/>
                  <w:sz w:val="22"/>
                </w:rPr>
                <w:delText>9,367</w:delText>
              </w:r>
            </w:del>
          </w:p>
        </w:tc>
        <w:tc>
          <w:tcPr>
            <w:tcW w:w="851" w:type="dxa"/>
            <w:tcBorders>
              <w:left w:val="single" w:sz="18" w:space="0" w:color="auto"/>
            </w:tcBorders>
          </w:tcPr>
          <w:p w14:paraId="285F1C8D" w14:textId="0837C150" w:rsidR="002F5EDA" w:rsidRPr="00A33724" w:rsidDel="00101438" w:rsidRDefault="002F5EDA" w:rsidP="007E3F36">
            <w:pPr>
              <w:spacing w:line="360" w:lineRule="auto"/>
              <w:jc w:val="center"/>
              <w:rPr>
                <w:del w:id="1224" w:author="Tri Le" w:date="2021-07-08T17:46:00Z"/>
                <w:rFonts w:ascii="Cambria" w:hAnsi="Cambria"/>
                <w:sz w:val="22"/>
              </w:rPr>
            </w:pPr>
            <w:del w:id="1225" w:author="Tri Le" w:date="2021-07-08T17:46:00Z">
              <w:r w:rsidRPr="00A33724" w:rsidDel="00101438">
                <w:rPr>
                  <w:rFonts w:ascii="Cambria" w:hAnsi="Cambria"/>
                  <w:sz w:val="22"/>
                </w:rPr>
                <w:delText>14.2</w:delText>
              </w:r>
            </w:del>
          </w:p>
        </w:tc>
        <w:tc>
          <w:tcPr>
            <w:tcW w:w="1134" w:type="dxa"/>
          </w:tcPr>
          <w:p w14:paraId="63D71261" w14:textId="389FA2C3" w:rsidR="002F5EDA" w:rsidRPr="00A33724" w:rsidDel="00101438" w:rsidRDefault="002F5EDA" w:rsidP="007E3F36">
            <w:pPr>
              <w:spacing w:line="360" w:lineRule="auto"/>
              <w:jc w:val="center"/>
              <w:rPr>
                <w:del w:id="1226" w:author="Tri Le" w:date="2021-07-08T17:46:00Z"/>
                <w:rFonts w:ascii="Cambria" w:hAnsi="Cambria"/>
                <w:sz w:val="22"/>
              </w:rPr>
            </w:pPr>
            <w:del w:id="1227" w:author="Tri Le" w:date="2021-07-08T17:46:00Z">
              <w:r w:rsidRPr="00A33724" w:rsidDel="00101438">
                <w:rPr>
                  <w:rFonts w:ascii="Cambria" w:hAnsi="Cambria"/>
                  <w:sz w:val="22"/>
                </w:rPr>
                <w:delText>20</w:delText>
              </w:r>
            </w:del>
          </w:p>
        </w:tc>
        <w:tc>
          <w:tcPr>
            <w:tcW w:w="1134" w:type="dxa"/>
            <w:tcBorders>
              <w:right w:val="single" w:sz="18" w:space="0" w:color="auto"/>
            </w:tcBorders>
          </w:tcPr>
          <w:p w14:paraId="26008FE0" w14:textId="6789EFAE" w:rsidR="002F5EDA" w:rsidRPr="00A33724" w:rsidDel="00101438" w:rsidRDefault="002F5EDA" w:rsidP="007E3F36">
            <w:pPr>
              <w:spacing w:line="360" w:lineRule="auto"/>
              <w:jc w:val="center"/>
              <w:rPr>
                <w:del w:id="1228" w:author="Tri Le" w:date="2021-07-08T17:46:00Z"/>
                <w:rFonts w:ascii="Cambria" w:hAnsi="Cambria"/>
                <w:sz w:val="22"/>
              </w:rPr>
            </w:pPr>
            <w:del w:id="1229" w:author="Tri Le" w:date="2021-07-08T17:46:00Z">
              <w:r w:rsidRPr="00A33724" w:rsidDel="00101438">
                <w:rPr>
                  <w:rFonts w:ascii="Cambria" w:hAnsi="Cambria"/>
                  <w:sz w:val="22"/>
                </w:rPr>
                <w:delText>50</w:delText>
              </w:r>
            </w:del>
          </w:p>
        </w:tc>
        <w:tc>
          <w:tcPr>
            <w:tcW w:w="957" w:type="dxa"/>
            <w:tcBorders>
              <w:left w:val="single" w:sz="18" w:space="0" w:color="auto"/>
            </w:tcBorders>
          </w:tcPr>
          <w:p w14:paraId="2B62D6FC" w14:textId="352875F8" w:rsidR="002F5EDA" w:rsidRPr="00A33724" w:rsidDel="00101438" w:rsidRDefault="00ED49A1" w:rsidP="007E3F36">
            <w:pPr>
              <w:spacing w:line="360" w:lineRule="auto"/>
              <w:jc w:val="center"/>
              <w:rPr>
                <w:del w:id="1230" w:author="Tri Le" w:date="2021-07-08T17:46:00Z"/>
                <w:rFonts w:ascii="Cambria" w:hAnsi="Cambria"/>
                <w:sz w:val="22"/>
              </w:rPr>
            </w:pPr>
            <w:del w:id="1231" w:author="Tri Le" w:date="2021-07-08T17:46:00Z">
              <w:r w:rsidRPr="00A33724" w:rsidDel="00101438">
                <w:rPr>
                  <w:rFonts w:ascii="Cambria" w:hAnsi="Cambria"/>
                  <w:sz w:val="22"/>
                </w:rPr>
                <w:delText>19</w:delText>
              </w:r>
            </w:del>
          </w:p>
        </w:tc>
      </w:tr>
      <w:tr w:rsidR="00A33724" w:rsidDel="00101438" w14:paraId="7A33A09C" w14:textId="70901DD2" w:rsidTr="0020107C">
        <w:trPr>
          <w:trHeight w:val="535"/>
          <w:del w:id="1232" w:author="Tri Le" w:date="2021-07-08T17:46:00Z"/>
        </w:trPr>
        <w:tc>
          <w:tcPr>
            <w:tcW w:w="838" w:type="dxa"/>
            <w:vMerge w:val="restart"/>
          </w:tcPr>
          <w:p w14:paraId="1D463BAD" w14:textId="4BA29CA6" w:rsidR="002F5EDA" w:rsidRPr="00A33724" w:rsidDel="00101438" w:rsidRDefault="002F5EDA" w:rsidP="007E3F36">
            <w:pPr>
              <w:spacing w:line="360" w:lineRule="auto"/>
              <w:jc w:val="center"/>
              <w:rPr>
                <w:del w:id="1233" w:author="Tri Le" w:date="2021-07-08T17:46:00Z"/>
                <w:rFonts w:ascii="Cambria" w:hAnsi="Cambria"/>
                <w:b/>
                <w:sz w:val="22"/>
              </w:rPr>
            </w:pPr>
          </w:p>
          <w:p w14:paraId="6A92B6E4" w14:textId="63640052" w:rsidR="002F5EDA" w:rsidRPr="00A33724" w:rsidDel="00101438" w:rsidRDefault="002F5EDA" w:rsidP="007E3F36">
            <w:pPr>
              <w:spacing w:line="360" w:lineRule="auto"/>
              <w:jc w:val="center"/>
              <w:rPr>
                <w:del w:id="1234" w:author="Tri Le" w:date="2021-07-08T17:46:00Z"/>
                <w:rFonts w:ascii="Cambria" w:hAnsi="Cambria"/>
                <w:b/>
                <w:sz w:val="22"/>
              </w:rPr>
            </w:pPr>
            <w:del w:id="1235" w:author="Tri Le" w:date="2021-07-08T17:46:00Z">
              <w:r w:rsidRPr="00A33724" w:rsidDel="00101438">
                <w:rPr>
                  <w:rFonts w:ascii="Cambria" w:hAnsi="Cambria"/>
                  <w:b/>
                  <w:sz w:val="22"/>
                </w:rPr>
                <w:delText xml:space="preserve">Event 4 </w:delText>
              </w:r>
            </w:del>
          </w:p>
        </w:tc>
        <w:tc>
          <w:tcPr>
            <w:tcW w:w="1745" w:type="dxa"/>
            <w:tcBorders>
              <w:right w:val="single" w:sz="18" w:space="0" w:color="auto"/>
            </w:tcBorders>
          </w:tcPr>
          <w:p w14:paraId="197F3673" w14:textId="0F77C113" w:rsidR="002F5EDA" w:rsidRPr="00A33724" w:rsidDel="00101438" w:rsidRDefault="002F5EDA" w:rsidP="007E3F36">
            <w:pPr>
              <w:spacing w:line="360" w:lineRule="auto"/>
              <w:jc w:val="center"/>
              <w:rPr>
                <w:del w:id="1236" w:author="Tri Le" w:date="2021-07-08T17:46:00Z"/>
                <w:rFonts w:ascii="Cambria" w:hAnsi="Cambria"/>
                <w:sz w:val="22"/>
              </w:rPr>
            </w:pPr>
            <w:del w:id="1237" w:author="Tri Le" w:date="2021-07-08T17:46:00Z">
              <w:r w:rsidRPr="00A33724" w:rsidDel="00101438">
                <w:rPr>
                  <w:rFonts w:ascii="Cambria" w:hAnsi="Cambria"/>
                  <w:sz w:val="22"/>
                </w:rPr>
                <w:delText>02/05/2020</w:delText>
              </w:r>
            </w:del>
          </w:p>
        </w:tc>
        <w:tc>
          <w:tcPr>
            <w:tcW w:w="961" w:type="dxa"/>
            <w:tcBorders>
              <w:left w:val="single" w:sz="18" w:space="0" w:color="auto"/>
            </w:tcBorders>
          </w:tcPr>
          <w:p w14:paraId="4058A9A7" w14:textId="4A40D49A" w:rsidR="002F5EDA" w:rsidRPr="00A33724" w:rsidDel="00101438" w:rsidRDefault="002F5EDA" w:rsidP="007E3F36">
            <w:pPr>
              <w:spacing w:line="360" w:lineRule="auto"/>
              <w:jc w:val="center"/>
              <w:rPr>
                <w:del w:id="1238" w:author="Tri Le" w:date="2021-07-08T17:46:00Z"/>
                <w:rFonts w:ascii="Cambria" w:hAnsi="Cambria"/>
                <w:sz w:val="22"/>
              </w:rPr>
            </w:pPr>
            <w:del w:id="1239" w:author="Tri Le" w:date="2021-07-08T17:46:00Z">
              <w:r w:rsidRPr="00A33724" w:rsidDel="00101438">
                <w:rPr>
                  <w:rFonts w:ascii="Cambria" w:hAnsi="Cambria"/>
                  <w:sz w:val="22"/>
                </w:rPr>
                <w:delText>139.51</w:delText>
              </w:r>
            </w:del>
          </w:p>
        </w:tc>
        <w:tc>
          <w:tcPr>
            <w:tcW w:w="851" w:type="dxa"/>
            <w:tcBorders>
              <w:right w:val="single" w:sz="18" w:space="0" w:color="auto"/>
            </w:tcBorders>
          </w:tcPr>
          <w:p w14:paraId="24713746" w14:textId="22D34071" w:rsidR="002F5EDA" w:rsidRPr="00A33724" w:rsidDel="00101438" w:rsidRDefault="002F5EDA" w:rsidP="007E3F36">
            <w:pPr>
              <w:spacing w:line="360" w:lineRule="auto"/>
              <w:jc w:val="center"/>
              <w:rPr>
                <w:del w:id="1240" w:author="Tri Le" w:date="2021-07-08T17:46:00Z"/>
                <w:rFonts w:ascii="Cambria" w:hAnsi="Cambria"/>
                <w:sz w:val="22"/>
              </w:rPr>
            </w:pPr>
            <w:del w:id="1241" w:author="Tri Le" w:date="2021-07-08T17:46:00Z">
              <w:r w:rsidRPr="00A33724" w:rsidDel="00101438">
                <w:rPr>
                  <w:rFonts w:ascii="Cambria" w:hAnsi="Cambria"/>
                  <w:sz w:val="22"/>
                </w:rPr>
                <w:delText>12.3</w:delText>
              </w:r>
            </w:del>
          </w:p>
        </w:tc>
        <w:tc>
          <w:tcPr>
            <w:tcW w:w="1417" w:type="dxa"/>
            <w:tcBorders>
              <w:left w:val="single" w:sz="18" w:space="0" w:color="auto"/>
              <w:right w:val="single" w:sz="18" w:space="0" w:color="auto"/>
            </w:tcBorders>
          </w:tcPr>
          <w:p w14:paraId="26623679" w14:textId="6A2D99C8" w:rsidR="002F5EDA" w:rsidRPr="00A33724" w:rsidDel="00101438" w:rsidRDefault="00ED49A1" w:rsidP="007E3F36">
            <w:pPr>
              <w:spacing w:line="360" w:lineRule="auto"/>
              <w:jc w:val="center"/>
              <w:rPr>
                <w:del w:id="1242" w:author="Tri Le" w:date="2021-07-08T17:46:00Z"/>
                <w:rFonts w:ascii="Cambria" w:hAnsi="Cambria"/>
                <w:sz w:val="22"/>
              </w:rPr>
            </w:pPr>
            <w:del w:id="1243" w:author="Tri Le" w:date="2021-07-08T17:46:00Z">
              <w:r w:rsidRPr="00A33724" w:rsidDel="00101438">
                <w:rPr>
                  <w:rFonts w:ascii="Cambria" w:hAnsi="Cambria"/>
                  <w:sz w:val="22"/>
                </w:rPr>
                <w:delText>8,683</w:delText>
              </w:r>
            </w:del>
          </w:p>
        </w:tc>
        <w:tc>
          <w:tcPr>
            <w:tcW w:w="851" w:type="dxa"/>
            <w:tcBorders>
              <w:left w:val="single" w:sz="18" w:space="0" w:color="auto"/>
            </w:tcBorders>
          </w:tcPr>
          <w:p w14:paraId="2A02E0C4" w14:textId="05067484" w:rsidR="002F5EDA" w:rsidRPr="00A33724" w:rsidDel="00101438" w:rsidRDefault="002F5EDA" w:rsidP="007E3F36">
            <w:pPr>
              <w:spacing w:line="360" w:lineRule="auto"/>
              <w:jc w:val="center"/>
              <w:rPr>
                <w:del w:id="1244" w:author="Tri Le" w:date="2021-07-08T17:46:00Z"/>
                <w:rFonts w:ascii="Cambria" w:hAnsi="Cambria"/>
                <w:sz w:val="22"/>
              </w:rPr>
            </w:pPr>
            <w:del w:id="1245" w:author="Tri Le" w:date="2021-07-08T17:46:00Z">
              <w:r w:rsidRPr="00A33724" w:rsidDel="00101438">
                <w:rPr>
                  <w:rFonts w:ascii="Cambria" w:hAnsi="Cambria"/>
                  <w:sz w:val="22"/>
                </w:rPr>
                <w:delText>13.1</w:delText>
              </w:r>
            </w:del>
          </w:p>
        </w:tc>
        <w:tc>
          <w:tcPr>
            <w:tcW w:w="1134" w:type="dxa"/>
          </w:tcPr>
          <w:p w14:paraId="4B7587E2" w14:textId="0C7BF2A2" w:rsidR="002F5EDA" w:rsidRPr="00A33724" w:rsidDel="00101438" w:rsidRDefault="002F5EDA" w:rsidP="007E3F36">
            <w:pPr>
              <w:spacing w:line="360" w:lineRule="auto"/>
              <w:jc w:val="center"/>
              <w:rPr>
                <w:del w:id="1246" w:author="Tri Le" w:date="2021-07-08T17:46:00Z"/>
                <w:rFonts w:ascii="Cambria" w:hAnsi="Cambria"/>
                <w:sz w:val="22"/>
              </w:rPr>
            </w:pPr>
            <w:del w:id="1247" w:author="Tri Le" w:date="2021-07-08T17:46:00Z">
              <w:r w:rsidRPr="00A33724" w:rsidDel="00101438">
                <w:rPr>
                  <w:rFonts w:ascii="Cambria" w:hAnsi="Cambria"/>
                  <w:sz w:val="22"/>
                </w:rPr>
                <w:delText>80</w:delText>
              </w:r>
            </w:del>
          </w:p>
        </w:tc>
        <w:tc>
          <w:tcPr>
            <w:tcW w:w="1134" w:type="dxa"/>
            <w:tcBorders>
              <w:right w:val="single" w:sz="18" w:space="0" w:color="auto"/>
            </w:tcBorders>
          </w:tcPr>
          <w:p w14:paraId="20D082B8" w14:textId="5200F7CA" w:rsidR="002F5EDA" w:rsidRPr="00A33724" w:rsidDel="00101438" w:rsidRDefault="002F5EDA" w:rsidP="007E3F36">
            <w:pPr>
              <w:spacing w:line="360" w:lineRule="auto"/>
              <w:jc w:val="center"/>
              <w:rPr>
                <w:del w:id="1248" w:author="Tri Le" w:date="2021-07-08T17:46:00Z"/>
                <w:rFonts w:ascii="Cambria" w:hAnsi="Cambria"/>
                <w:sz w:val="22"/>
              </w:rPr>
            </w:pPr>
            <w:del w:id="1249" w:author="Tri Le" w:date="2021-07-08T17:46:00Z">
              <w:r w:rsidRPr="00A33724" w:rsidDel="00101438">
                <w:rPr>
                  <w:rFonts w:ascii="Cambria" w:hAnsi="Cambria"/>
                  <w:sz w:val="22"/>
                </w:rPr>
                <w:delText>50</w:delText>
              </w:r>
            </w:del>
          </w:p>
        </w:tc>
        <w:tc>
          <w:tcPr>
            <w:tcW w:w="957" w:type="dxa"/>
            <w:tcBorders>
              <w:left w:val="single" w:sz="18" w:space="0" w:color="auto"/>
            </w:tcBorders>
          </w:tcPr>
          <w:p w14:paraId="31CC5D7E" w14:textId="4464F823" w:rsidR="002F5EDA" w:rsidRPr="00A33724" w:rsidDel="00101438" w:rsidRDefault="00ED49A1" w:rsidP="007E3F36">
            <w:pPr>
              <w:spacing w:line="360" w:lineRule="auto"/>
              <w:jc w:val="center"/>
              <w:rPr>
                <w:del w:id="1250" w:author="Tri Le" w:date="2021-07-08T17:46:00Z"/>
                <w:rFonts w:ascii="Cambria" w:hAnsi="Cambria"/>
                <w:sz w:val="22"/>
              </w:rPr>
            </w:pPr>
            <w:del w:id="1251" w:author="Tri Le" w:date="2021-07-08T17:46:00Z">
              <w:r w:rsidRPr="00A33724" w:rsidDel="00101438">
                <w:rPr>
                  <w:rFonts w:ascii="Cambria" w:hAnsi="Cambria"/>
                  <w:sz w:val="22"/>
                </w:rPr>
                <w:delText>16</w:delText>
              </w:r>
            </w:del>
          </w:p>
        </w:tc>
      </w:tr>
      <w:tr w:rsidR="00A33724" w:rsidDel="00101438" w14:paraId="209E5AF5" w14:textId="7D8B76CF" w:rsidTr="0020107C">
        <w:trPr>
          <w:trHeight w:val="138"/>
          <w:del w:id="1252" w:author="Tri Le" w:date="2021-07-08T17:46:00Z"/>
        </w:trPr>
        <w:tc>
          <w:tcPr>
            <w:tcW w:w="838" w:type="dxa"/>
            <w:vMerge/>
          </w:tcPr>
          <w:p w14:paraId="378D66E6" w14:textId="63D4E996" w:rsidR="002F5EDA" w:rsidRPr="00A33724" w:rsidDel="00101438" w:rsidRDefault="002F5EDA" w:rsidP="007E3F36">
            <w:pPr>
              <w:spacing w:line="360" w:lineRule="auto"/>
              <w:rPr>
                <w:del w:id="1253" w:author="Tri Le" w:date="2021-07-08T17:46:00Z"/>
                <w:rFonts w:ascii="Cambria" w:hAnsi="Cambria"/>
                <w:b/>
                <w:sz w:val="22"/>
              </w:rPr>
            </w:pPr>
          </w:p>
        </w:tc>
        <w:tc>
          <w:tcPr>
            <w:tcW w:w="1745" w:type="dxa"/>
            <w:tcBorders>
              <w:right w:val="single" w:sz="18" w:space="0" w:color="auto"/>
            </w:tcBorders>
          </w:tcPr>
          <w:p w14:paraId="46B14B03" w14:textId="2370CBAF" w:rsidR="002F5EDA" w:rsidRPr="003C6E66" w:rsidDel="00101438" w:rsidRDefault="002F5EDA" w:rsidP="007E3F36">
            <w:pPr>
              <w:spacing w:line="360" w:lineRule="auto"/>
              <w:jc w:val="center"/>
              <w:rPr>
                <w:del w:id="1254" w:author="Tri Le" w:date="2021-07-08T17:46:00Z"/>
                <w:rFonts w:ascii="Cambria" w:hAnsi="Cambria"/>
                <w:b/>
                <w:sz w:val="22"/>
              </w:rPr>
            </w:pPr>
            <w:del w:id="1255" w:author="Tri Le" w:date="2021-07-08T17:46:00Z">
              <w:r w:rsidRPr="003C6E66" w:rsidDel="00101438">
                <w:rPr>
                  <w:rFonts w:ascii="Cambria" w:hAnsi="Cambria"/>
                  <w:b/>
                  <w:sz w:val="22"/>
                </w:rPr>
                <w:delText>02/06/2020</w:delText>
              </w:r>
            </w:del>
          </w:p>
        </w:tc>
        <w:tc>
          <w:tcPr>
            <w:tcW w:w="961" w:type="dxa"/>
            <w:tcBorders>
              <w:left w:val="single" w:sz="18" w:space="0" w:color="auto"/>
            </w:tcBorders>
          </w:tcPr>
          <w:p w14:paraId="1A979A8B" w14:textId="512D9999" w:rsidR="002F5EDA" w:rsidRPr="00A33724" w:rsidDel="00101438" w:rsidRDefault="002F5EDA" w:rsidP="007E3F36">
            <w:pPr>
              <w:spacing w:line="360" w:lineRule="auto"/>
              <w:jc w:val="center"/>
              <w:rPr>
                <w:del w:id="1256" w:author="Tri Le" w:date="2021-07-08T17:46:00Z"/>
                <w:rFonts w:ascii="Cambria" w:hAnsi="Cambria"/>
                <w:sz w:val="22"/>
              </w:rPr>
            </w:pPr>
            <w:del w:id="1257" w:author="Tri Le" w:date="2021-07-08T17:46:00Z">
              <w:r w:rsidRPr="00A33724" w:rsidDel="00101438">
                <w:rPr>
                  <w:rFonts w:ascii="Cambria" w:hAnsi="Cambria"/>
                  <w:sz w:val="22"/>
                </w:rPr>
                <w:delText>135.85</w:delText>
              </w:r>
            </w:del>
          </w:p>
        </w:tc>
        <w:tc>
          <w:tcPr>
            <w:tcW w:w="851" w:type="dxa"/>
            <w:tcBorders>
              <w:right w:val="single" w:sz="18" w:space="0" w:color="auto"/>
            </w:tcBorders>
          </w:tcPr>
          <w:p w14:paraId="451081EA" w14:textId="5309BCAF" w:rsidR="002F5EDA" w:rsidRPr="00A33724" w:rsidDel="00101438" w:rsidRDefault="002F5EDA" w:rsidP="007E3F36">
            <w:pPr>
              <w:spacing w:line="360" w:lineRule="auto"/>
              <w:jc w:val="center"/>
              <w:rPr>
                <w:del w:id="1258" w:author="Tri Le" w:date="2021-07-08T17:46:00Z"/>
                <w:rFonts w:ascii="Cambria" w:hAnsi="Cambria"/>
                <w:sz w:val="22"/>
              </w:rPr>
            </w:pPr>
            <w:del w:id="1259" w:author="Tri Le" w:date="2021-07-08T17:46:00Z">
              <w:r w:rsidRPr="00A33724" w:rsidDel="00101438">
                <w:rPr>
                  <w:rFonts w:ascii="Cambria" w:hAnsi="Cambria"/>
                  <w:sz w:val="22"/>
                </w:rPr>
                <w:delText>12.3</w:delText>
              </w:r>
            </w:del>
          </w:p>
        </w:tc>
        <w:tc>
          <w:tcPr>
            <w:tcW w:w="1417" w:type="dxa"/>
            <w:tcBorders>
              <w:left w:val="single" w:sz="18" w:space="0" w:color="auto"/>
              <w:right w:val="single" w:sz="18" w:space="0" w:color="auto"/>
            </w:tcBorders>
          </w:tcPr>
          <w:p w14:paraId="2554C96C" w14:textId="6C1B30F8" w:rsidR="002F5EDA" w:rsidRPr="00A33724" w:rsidDel="00101438" w:rsidRDefault="00ED49A1" w:rsidP="007E3F36">
            <w:pPr>
              <w:spacing w:line="360" w:lineRule="auto"/>
              <w:jc w:val="center"/>
              <w:rPr>
                <w:del w:id="1260" w:author="Tri Le" w:date="2021-07-08T17:46:00Z"/>
                <w:rFonts w:ascii="Cambria" w:hAnsi="Cambria"/>
                <w:sz w:val="22"/>
              </w:rPr>
            </w:pPr>
            <w:del w:id="1261" w:author="Tri Le" w:date="2021-07-08T17:46:00Z">
              <w:r w:rsidRPr="00A33724" w:rsidDel="00101438">
                <w:rPr>
                  <w:rFonts w:ascii="Cambria" w:hAnsi="Cambria"/>
                  <w:sz w:val="22"/>
                </w:rPr>
                <w:delText>9,167</w:delText>
              </w:r>
            </w:del>
          </w:p>
        </w:tc>
        <w:tc>
          <w:tcPr>
            <w:tcW w:w="851" w:type="dxa"/>
            <w:tcBorders>
              <w:left w:val="single" w:sz="18" w:space="0" w:color="auto"/>
            </w:tcBorders>
          </w:tcPr>
          <w:p w14:paraId="11102660" w14:textId="315EF27B" w:rsidR="002F5EDA" w:rsidRPr="00A33724" w:rsidDel="00101438" w:rsidRDefault="002F5EDA" w:rsidP="007E3F36">
            <w:pPr>
              <w:spacing w:line="360" w:lineRule="auto"/>
              <w:jc w:val="center"/>
              <w:rPr>
                <w:del w:id="1262" w:author="Tri Le" w:date="2021-07-08T17:46:00Z"/>
                <w:rFonts w:ascii="Cambria" w:hAnsi="Cambria"/>
                <w:sz w:val="22"/>
              </w:rPr>
            </w:pPr>
            <w:del w:id="1263" w:author="Tri Le" w:date="2021-07-08T17:46:00Z">
              <w:r w:rsidRPr="00A33724" w:rsidDel="00101438">
                <w:rPr>
                  <w:rFonts w:ascii="Cambria" w:hAnsi="Cambria"/>
                  <w:sz w:val="22"/>
                </w:rPr>
                <w:delText>12.7</w:delText>
              </w:r>
            </w:del>
          </w:p>
        </w:tc>
        <w:tc>
          <w:tcPr>
            <w:tcW w:w="1134" w:type="dxa"/>
          </w:tcPr>
          <w:p w14:paraId="339CF297" w14:textId="00FD178B" w:rsidR="002F5EDA" w:rsidRPr="00A33724" w:rsidDel="00101438" w:rsidRDefault="002F5EDA" w:rsidP="007E3F36">
            <w:pPr>
              <w:spacing w:line="360" w:lineRule="auto"/>
              <w:jc w:val="center"/>
              <w:rPr>
                <w:del w:id="1264" w:author="Tri Le" w:date="2021-07-08T17:46:00Z"/>
                <w:rFonts w:ascii="Cambria" w:hAnsi="Cambria"/>
                <w:sz w:val="22"/>
              </w:rPr>
            </w:pPr>
            <w:del w:id="1265" w:author="Tri Le" w:date="2021-07-08T17:46:00Z">
              <w:r w:rsidRPr="00A33724" w:rsidDel="00101438">
                <w:rPr>
                  <w:rFonts w:ascii="Cambria" w:hAnsi="Cambria"/>
                  <w:sz w:val="22"/>
                </w:rPr>
                <w:delText>640</w:delText>
              </w:r>
            </w:del>
          </w:p>
        </w:tc>
        <w:tc>
          <w:tcPr>
            <w:tcW w:w="1134" w:type="dxa"/>
            <w:tcBorders>
              <w:right w:val="single" w:sz="18" w:space="0" w:color="auto"/>
            </w:tcBorders>
          </w:tcPr>
          <w:p w14:paraId="40BFFECA" w14:textId="3772FAC8" w:rsidR="002F5EDA" w:rsidRPr="00A33724" w:rsidDel="00101438" w:rsidRDefault="002F5EDA" w:rsidP="007E3F36">
            <w:pPr>
              <w:spacing w:line="360" w:lineRule="auto"/>
              <w:jc w:val="center"/>
              <w:rPr>
                <w:del w:id="1266" w:author="Tri Le" w:date="2021-07-08T17:46:00Z"/>
                <w:rFonts w:ascii="Cambria" w:hAnsi="Cambria"/>
                <w:sz w:val="22"/>
              </w:rPr>
            </w:pPr>
            <w:del w:id="1267" w:author="Tri Le" w:date="2021-07-08T17:46:00Z">
              <w:r w:rsidRPr="00A33724" w:rsidDel="00101438">
                <w:rPr>
                  <w:rFonts w:ascii="Cambria" w:hAnsi="Cambria"/>
                  <w:sz w:val="22"/>
                </w:rPr>
                <w:delText>1,080</w:delText>
              </w:r>
            </w:del>
          </w:p>
        </w:tc>
        <w:tc>
          <w:tcPr>
            <w:tcW w:w="957" w:type="dxa"/>
            <w:tcBorders>
              <w:left w:val="single" w:sz="18" w:space="0" w:color="auto"/>
            </w:tcBorders>
          </w:tcPr>
          <w:p w14:paraId="06B6C1CA" w14:textId="453E2E85" w:rsidR="002F5EDA" w:rsidRPr="00A33724" w:rsidDel="00101438" w:rsidRDefault="00ED49A1" w:rsidP="007E3F36">
            <w:pPr>
              <w:spacing w:line="360" w:lineRule="auto"/>
              <w:jc w:val="center"/>
              <w:rPr>
                <w:del w:id="1268" w:author="Tri Le" w:date="2021-07-08T17:46:00Z"/>
                <w:rFonts w:ascii="Cambria" w:hAnsi="Cambria"/>
                <w:sz w:val="22"/>
              </w:rPr>
            </w:pPr>
            <w:del w:id="1269" w:author="Tri Le" w:date="2021-07-08T17:46:00Z">
              <w:r w:rsidRPr="00A33724" w:rsidDel="00101438">
                <w:rPr>
                  <w:rFonts w:ascii="Cambria" w:hAnsi="Cambria"/>
                  <w:sz w:val="22"/>
                </w:rPr>
                <w:delText>15</w:delText>
              </w:r>
            </w:del>
          </w:p>
        </w:tc>
      </w:tr>
      <w:tr w:rsidR="00A33724" w:rsidDel="00101438" w14:paraId="34485D7D" w14:textId="359BDF81" w:rsidTr="0020107C">
        <w:trPr>
          <w:trHeight w:val="540"/>
          <w:del w:id="1270" w:author="Tri Le" w:date="2021-07-08T17:46:00Z"/>
        </w:trPr>
        <w:tc>
          <w:tcPr>
            <w:tcW w:w="838" w:type="dxa"/>
            <w:vMerge/>
          </w:tcPr>
          <w:p w14:paraId="38B8840D" w14:textId="6A59E2E0" w:rsidR="002F5EDA" w:rsidRPr="00A33724" w:rsidDel="00101438" w:rsidRDefault="002F5EDA" w:rsidP="007E3F36">
            <w:pPr>
              <w:spacing w:line="360" w:lineRule="auto"/>
              <w:rPr>
                <w:del w:id="1271" w:author="Tri Le" w:date="2021-07-08T17:46:00Z"/>
                <w:rFonts w:ascii="Cambria" w:hAnsi="Cambria"/>
                <w:b/>
                <w:sz w:val="22"/>
              </w:rPr>
            </w:pPr>
          </w:p>
        </w:tc>
        <w:tc>
          <w:tcPr>
            <w:tcW w:w="1745" w:type="dxa"/>
            <w:tcBorders>
              <w:right w:val="single" w:sz="18" w:space="0" w:color="auto"/>
            </w:tcBorders>
          </w:tcPr>
          <w:p w14:paraId="19AEB939" w14:textId="5C373E82" w:rsidR="002F5EDA" w:rsidRPr="00A33724" w:rsidDel="00101438" w:rsidRDefault="002F5EDA" w:rsidP="007E3F36">
            <w:pPr>
              <w:spacing w:line="360" w:lineRule="auto"/>
              <w:jc w:val="center"/>
              <w:rPr>
                <w:del w:id="1272" w:author="Tri Le" w:date="2021-07-08T17:46:00Z"/>
                <w:rFonts w:ascii="Cambria" w:hAnsi="Cambria"/>
                <w:sz w:val="22"/>
              </w:rPr>
            </w:pPr>
            <w:del w:id="1273" w:author="Tri Le" w:date="2021-07-08T17:46:00Z">
              <w:r w:rsidRPr="00A33724" w:rsidDel="00101438">
                <w:rPr>
                  <w:rFonts w:ascii="Cambria" w:hAnsi="Cambria"/>
                  <w:sz w:val="22"/>
                </w:rPr>
                <w:delText>02/07/2020</w:delText>
              </w:r>
            </w:del>
          </w:p>
        </w:tc>
        <w:tc>
          <w:tcPr>
            <w:tcW w:w="961" w:type="dxa"/>
            <w:tcBorders>
              <w:left w:val="single" w:sz="18" w:space="0" w:color="auto"/>
            </w:tcBorders>
          </w:tcPr>
          <w:p w14:paraId="5F0472A8" w14:textId="382F8335" w:rsidR="002F5EDA" w:rsidRPr="00A33724" w:rsidDel="00101438" w:rsidRDefault="002F5EDA" w:rsidP="007E3F36">
            <w:pPr>
              <w:spacing w:line="360" w:lineRule="auto"/>
              <w:jc w:val="center"/>
              <w:rPr>
                <w:del w:id="1274" w:author="Tri Le" w:date="2021-07-08T17:46:00Z"/>
                <w:rFonts w:ascii="Cambria" w:hAnsi="Cambria"/>
                <w:sz w:val="22"/>
              </w:rPr>
            </w:pPr>
            <w:del w:id="1275" w:author="Tri Le" w:date="2021-07-08T17:46:00Z">
              <w:r w:rsidRPr="00A33724" w:rsidDel="00101438">
                <w:rPr>
                  <w:rFonts w:ascii="Cambria" w:hAnsi="Cambria"/>
                  <w:sz w:val="22"/>
                </w:rPr>
                <w:delText>129.90</w:delText>
              </w:r>
            </w:del>
          </w:p>
        </w:tc>
        <w:tc>
          <w:tcPr>
            <w:tcW w:w="851" w:type="dxa"/>
            <w:tcBorders>
              <w:right w:val="single" w:sz="18" w:space="0" w:color="auto"/>
            </w:tcBorders>
          </w:tcPr>
          <w:p w14:paraId="48AF84A7" w14:textId="724FAC38" w:rsidR="002F5EDA" w:rsidRPr="00A33724" w:rsidDel="00101438" w:rsidRDefault="002F5EDA" w:rsidP="007E3F36">
            <w:pPr>
              <w:spacing w:line="360" w:lineRule="auto"/>
              <w:jc w:val="center"/>
              <w:rPr>
                <w:del w:id="1276" w:author="Tri Le" w:date="2021-07-08T17:46:00Z"/>
                <w:rFonts w:ascii="Cambria" w:hAnsi="Cambria"/>
                <w:sz w:val="22"/>
              </w:rPr>
            </w:pPr>
            <w:del w:id="1277" w:author="Tri Le" w:date="2021-07-08T17:46:00Z">
              <w:r w:rsidRPr="00A33724" w:rsidDel="00101438">
                <w:rPr>
                  <w:rFonts w:ascii="Cambria" w:hAnsi="Cambria"/>
                  <w:sz w:val="22"/>
                </w:rPr>
                <w:delText>12.7</w:delText>
              </w:r>
            </w:del>
          </w:p>
        </w:tc>
        <w:tc>
          <w:tcPr>
            <w:tcW w:w="1417" w:type="dxa"/>
            <w:tcBorders>
              <w:left w:val="single" w:sz="18" w:space="0" w:color="auto"/>
              <w:right w:val="single" w:sz="18" w:space="0" w:color="auto"/>
            </w:tcBorders>
          </w:tcPr>
          <w:p w14:paraId="1080CA8B" w14:textId="05B667B2" w:rsidR="002F5EDA" w:rsidRPr="00A33724" w:rsidDel="00101438" w:rsidRDefault="00ED49A1" w:rsidP="007E3F36">
            <w:pPr>
              <w:spacing w:line="360" w:lineRule="auto"/>
              <w:jc w:val="center"/>
              <w:rPr>
                <w:del w:id="1278" w:author="Tri Le" w:date="2021-07-08T17:46:00Z"/>
                <w:rFonts w:ascii="Cambria" w:hAnsi="Cambria"/>
                <w:sz w:val="22"/>
              </w:rPr>
            </w:pPr>
            <w:del w:id="1279" w:author="Tri Le" w:date="2021-07-08T17:46:00Z">
              <w:r w:rsidRPr="00A33724" w:rsidDel="00101438">
                <w:rPr>
                  <w:rFonts w:ascii="Cambria" w:hAnsi="Cambria"/>
                  <w:sz w:val="22"/>
                </w:rPr>
                <w:delText>8,883</w:delText>
              </w:r>
            </w:del>
          </w:p>
        </w:tc>
        <w:tc>
          <w:tcPr>
            <w:tcW w:w="851" w:type="dxa"/>
            <w:tcBorders>
              <w:left w:val="single" w:sz="18" w:space="0" w:color="auto"/>
            </w:tcBorders>
          </w:tcPr>
          <w:p w14:paraId="3D16620C" w14:textId="50662FCD" w:rsidR="002F5EDA" w:rsidRPr="00A33724" w:rsidDel="00101438" w:rsidRDefault="002F5EDA" w:rsidP="007E3F36">
            <w:pPr>
              <w:spacing w:line="360" w:lineRule="auto"/>
              <w:jc w:val="center"/>
              <w:rPr>
                <w:del w:id="1280" w:author="Tri Le" w:date="2021-07-08T17:46:00Z"/>
                <w:rFonts w:ascii="Cambria" w:hAnsi="Cambria"/>
                <w:sz w:val="22"/>
              </w:rPr>
            </w:pPr>
            <w:del w:id="1281" w:author="Tri Le" w:date="2021-07-08T17:46:00Z">
              <w:r w:rsidRPr="00A33724" w:rsidDel="00101438">
                <w:rPr>
                  <w:rFonts w:ascii="Cambria" w:hAnsi="Cambria"/>
                  <w:sz w:val="22"/>
                </w:rPr>
                <w:delText>13.0</w:delText>
              </w:r>
            </w:del>
          </w:p>
        </w:tc>
        <w:tc>
          <w:tcPr>
            <w:tcW w:w="1134" w:type="dxa"/>
          </w:tcPr>
          <w:p w14:paraId="1EBC455F" w14:textId="13CBBCA2" w:rsidR="002F5EDA" w:rsidRPr="00A33724" w:rsidDel="00101438" w:rsidRDefault="002F5EDA" w:rsidP="007E3F36">
            <w:pPr>
              <w:spacing w:line="360" w:lineRule="auto"/>
              <w:jc w:val="center"/>
              <w:rPr>
                <w:del w:id="1282" w:author="Tri Le" w:date="2021-07-08T17:46:00Z"/>
                <w:rFonts w:ascii="Cambria" w:hAnsi="Cambria"/>
                <w:sz w:val="22"/>
              </w:rPr>
            </w:pPr>
            <w:del w:id="1283" w:author="Tri Le" w:date="2021-07-08T17:46:00Z">
              <w:r w:rsidRPr="00A33724" w:rsidDel="00101438">
                <w:rPr>
                  <w:rFonts w:ascii="Cambria" w:hAnsi="Cambria"/>
                  <w:sz w:val="22"/>
                </w:rPr>
                <w:delText>1,620</w:delText>
              </w:r>
            </w:del>
          </w:p>
        </w:tc>
        <w:tc>
          <w:tcPr>
            <w:tcW w:w="1134" w:type="dxa"/>
            <w:tcBorders>
              <w:right w:val="single" w:sz="18" w:space="0" w:color="auto"/>
            </w:tcBorders>
          </w:tcPr>
          <w:p w14:paraId="37E70219" w14:textId="2FC83AC6" w:rsidR="002F5EDA" w:rsidRPr="00A33724" w:rsidDel="00101438" w:rsidRDefault="002F5EDA" w:rsidP="007E3F36">
            <w:pPr>
              <w:spacing w:line="360" w:lineRule="auto"/>
              <w:jc w:val="center"/>
              <w:rPr>
                <w:del w:id="1284" w:author="Tri Le" w:date="2021-07-08T17:46:00Z"/>
                <w:rFonts w:ascii="Cambria" w:hAnsi="Cambria"/>
                <w:sz w:val="22"/>
              </w:rPr>
            </w:pPr>
            <w:del w:id="1285" w:author="Tri Le" w:date="2021-07-08T17:46:00Z">
              <w:r w:rsidRPr="00A33724" w:rsidDel="00101438">
                <w:rPr>
                  <w:rFonts w:ascii="Cambria" w:hAnsi="Cambria"/>
                  <w:sz w:val="22"/>
                </w:rPr>
                <w:delText>1,210</w:delText>
              </w:r>
            </w:del>
          </w:p>
        </w:tc>
        <w:tc>
          <w:tcPr>
            <w:tcW w:w="957" w:type="dxa"/>
            <w:tcBorders>
              <w:left w:val="single" w:sz="18" w:space="0" w:color="auto"/>
            </w:tcBorders>
          </w:tcPr>
          <w:p w14:paraId="0E71699E" w14:textId="61DEA63A" w:rsidR="002F5EDA" w:rsidRPr="00A33724" w:rsidDel="00101438" w:rsidRDefault="00ED49A1" w:rsidP="007E3F36">
            <w:pPr>
              <w:spacing w:line="360" w:lineRule="auto"/>
              <w:jc w:val="center"/>
              <w:rPr>
                <w:del w:id="1286" w:author="Tri Le" w:date="2021-07-08T17:46:00Z"/>
                <w:rFonts w:ascii="Cambria" w:hAnsi="Cambria"/>
                <w:sz w:val="22"/>
              </w:rPr>
            </w:pPr>
            <w:del w:id="1287" w:author="Tri Le" w:date="2021-07-08T17:46:00Z">
              <w:r w:rsidRPr="00A33724" w:rsidDel="00101438">
                <w:rPr>
                  <w:rFonts w:ascii="Cambria" w:hAnsi="Cambria"/>
                  <w:sz w:val="22"/>
                </w:rPr>
                <w:delText>15</w:delText>
              </w:r>
            </w:del>
          </w:p>
        </w:tc>
      </w:tr>
    </w:tbl>
    <w:p w14:paraId="599F44D2" w14:textId="5229FF1D" w:rsidR="00D8262E" w:rsidDel="00101438" w:rsidRDefault="00A540A6" w:rsidP="00A33724">
      <w:pPr>
        <w:spacing w:line="480" w:lineRule="auto"/>
        <w:rPr>
          <w:del w:id="1288" w:author="Tri Le" w:date="2021-07-08T17:46:00Z"/>
          <w:rFonts w:ascii="Cambria" w:hAnsi="Cambria"/>
        </w:rPr>
      </w:pPr>
      <w:del w:id="1289" w:author="Tri Le" w:date="2021-07-08T17:46:00Z">
        <w:r w:rsidDel="00101438">
          <w:rPr>
            <w:rFonts w:ascii="Cambria" w:hAnsi="Cambria"/>
            <w:vertAlign w:val="superscript"/>
          </w:rPr>
          <w:delText>a</w:delText>
        </w:r>
        <w:r w:rsidR="00046A77" w:rsidDel="00101438">
          <w:rPr>
            <w:rFonts w:ascii="Cambria" w:hAnsi="Cambria"/>
          </w:rPr>
          <w:delText>not recorded or no result</w:delText>
        </w:r>
      </w:del>
    </w:p>
    <w:p w14:paraId="68CAF08B" w14:textId="0E48B7A1" w:rsidR="00CA6469" w:rsidRPr="00A540A6" w:rsidDel="00101438" w:rsidRDefault="004403C3" w:rsidP="004403C3">
      <w:pPr>
        <w:rPr>
          <w:del w:id="1290" w:author="Tri Le" w:date="2021-07-08T17:46:00Z"/>
          <w:rFonts w:ascii="Cambria" w:hAnsi="Cambria"/>
          <w:vertAlign w:val="superscript"/>
        </w:rPr>
      </w:pPr>
      <w:del w:id="1291" w:author="Tri Le" w:date="2021-07-08T17:46:00Z">
        <w:r w:rsidRPr="005F74C0" w:rsidDel="00101438">
          <w:rPr>
            <w:rFonts w:ascii="Cambria" w:hAnsi="Cambria"/>
            <w:b/>
          </w:rPr>
          <w:delText>Table 3.</w:delText>
        </w:r>
        <w:r w:rsidDel="00101438">
          <w:rPr>
            <w:rFonts w:ascii="Cambria" w:hAnsi="Cambria"/>
          </w:rPr>
          <w:delText xml:space="preserve"> </w:delText>
        </w:r>
        <w:r w:rsidR="00A33724" w:rsidDel="00101438">
          <w:rPr>
            <w:rFonts w:ascii="Cambria" w:hAnsi="Cambria"/>
          </w:rPr>
          <w:delText>Weather and climate d</w:delText>
        </w:r>
        <w:r w:rsidDel="00101438">
          <w:rPr>
            <w:rFonts w:ascii="Cambria" w:hAnsi="Cambria"/>
          </w:rPr>
          <w:delText>ata</w:delText>
        </w:r>
        <w:r w:rsidR="00A540A6" w:rsidDel="00101438">
          <w:rPr>
            <w:rFonts w:ascii="Cambria" w:hAnsi="Cambria"/>
            <w:vertAlign w:val="superscript"/>
          </w:rPr>
          <w:delText>a</w:delText>
        </w:r>
      </w:del>
    </w:p>
    <w:tbl>
      <w:tblPr>
        <w:tblStyle w:val="TableGrid"/>
        <w:tblW w:w="8647" w:type="dxa"/>
        <w:tblInd w:w="108" w:type="dxa"/>
        <w:tblLayout w:type="fixed"/>
        <w:tblLook w:val="04A0" w:firstRow="1" w:lastRow="0" w:firstColumn="1" w:lastColumn="0" w:noHBand="0" w:noVBand="1"/>
      </w:tblPr>
      <w:tblGrid>
        <w:gridCol w:w="1024"/>
        <w:gridCol w:w="2378"/>
        <w:gridCol w:w="1843"/>
        <w:gridCol w:w="3402"/>
      </w:tblGrid>
      <w:tr w:rsidR="00A33724" w:rsidRPr="00A875E5" w:rsidDel="00101438" w14:paraId="57CE3091" w14:textId="2F0E4AD7" w:rsidTr="00272084">
        <w:trPr>
          <w:trHeight w:val="293"/>
          <w:del w:id="1292" w:author="Tri Le" w:date="2021-07-08T17:46:00Z"/>
        </w:trPr>
        <w:tc>
          <w:tcPr>
            <w:tcW w:w="1024" w:type="dxa"/>
            <w:tcBorders>
              <w:top w:val="single" w:sz="4" w:space="0" w:color="auto"/>
              <w:bottom w:val="single" w:sz="18" w:space="0" w:color="auto"/>
              <w:right w:val="single" w:sz="18" w:space="0" w:color="auto"/>
            </w:tcBorders>
          </w:tcPr>
          <w:p w14:paraId="77199A34" w14:textId="47614732" w:rsidR="00A33724" w:rsidRPr="00A875E5" w:rsidDel="00101438" w:rsidRDefault="00A33724" w:rsidP="007E3F36">
            <w:pPr>
              <w:jc w:val="center"/>
              <w:rPr>
                <w:del w:id="1293" w:author="Tri Le" w:date="2021-07-08T17:46:00Z"/>
                <w:rFonts w:ascii="Cambria" w:hAnsi="Cambria"/>
                <w:b/>
                <w:sz w:val="22"/>
              </w:rPr>
            </w:pPr>
            <w:del w:id="1294" w:author="Tri Le" w:date="2021-07-08T17:46:00Z">
              <w:r w:rsidRPr="00A875E5" w:rsidDel="00101438">
                <w:rPr>
                  <w:rFonts w:ascii="Cambria" w:hAnsi="Cambria"/>
                  <w:b/>
                  <w:sz w:val="22"/>
                </w:rPr>
                <w:delText>Event #</w:delText>
              </w:r>
            </w:del>
          </w:p>
        </w:tc>
        <w:tc>
          <w:tcPr>
            <w:tcW w:w="2378" w:type="dxa"/>
            <w:tcBorders>
              <w:top w:val="single" w:sz="4" w:space="0" w:color="auto"/>
              <w:left w:val="single" w:sz="18" w:space="0" w:color="auto"/>
              <w:bottom w:val="single" w:sz="18" w:space="0" w:color="auto"/>
              <w:right w:val="single" w:sz="18" w:space="0" w:color="auto"/>
            </w:tcBorders>
          </w:tcPr>
          <w:p w14:paraId="2C3DBED1" w14:textId="49C02C64" w:rsidR="00A33724" w:rsidRPr="00A875E5" w:rsidDel="00101438" w:rsidRDefault="00A33724" w:rsidP="007E3F36">
            <w:pPr>
              <w:jc w:val="center"/>
              <w:rPr>
                <w:del w:id="1295" w:author="Tri Le" w:date="2021-07-08T17:46:00Z"/>
                <w:rFonts w:ascii="Cambria" w:hAnsi="Cambria"/>
                <w:b/>
                <w:sz w:val="22"/>
              </w:rPr>
            </w:pPr>
            <w:del w:id="1296" w:author="Tri Le" w:date="2021-07-08T17:46:00Z">
              <w:r w:rsidRPr="00A875E5" w:rsidDel="00101438">
                <w:rPr>
                  <w:rFonts w:ascii="Cambria" w:hAnsi="Cambria"/>
                  <w:b/>
                  <w:sz w:val="22"/>
                </w:rPr>
                <w:delText>Date</w:delText>
              </w:r>
            </w:del>
          </w:p>
        </w:tc>
        <w:tc>
          <w:tcPr>
            <w:tcW w:w="1843" w:type="dxa"/>
            <w:tcBorders>
              <w:top w:val="single" w:sz="4" w:space="0" w:color="auto"/>
              <w:bottom w:val="single" w:sz="18" w:space="0" w:color="auto"/>
              <w:right w:val="single" w:sz="18" w:space="0" w:color="auto"/>
            </w:tcBorders>
          </w:tcPr>
          <w:p w14:paraId="4C15B945" w14:textId="2754D51D" w:rsidR="00A33724" w:rsidRPr="00A875E5" w:rsidDel="00101438" w:rsidRDefault="00A33724" w:rsidP="007E3F36">
            <w:pPr>
              <w:jc w:val="center"/>
              <w:rPr>
                <w:del w:id="1297" w:author="Tri Le" w:date="2021-07-08T17:46:00Z"/>
                <w:rFonts w:ascii="Cambria" w:hAnsi="Cambria"/>
                <w:b/>
                <w:sz w:val="22"/>
              </w:rPr>
            </w:pPr>
            <w:del w:id="1298" w:author="Tri Le" w:date="2021-07-08T17:46:00Z">
              <w:r w:rsidDel="00101438">
                <w:rPr>
                  <w:b/>
                  <w:sz w:val="22"/>
                </w:rPr>
                <w:delText>Mean Temp (</w:delText>
              </w:r>
              <w:r w:rsidRPr="00A33724" w:rsidDel="00101438">
                <w:rPr>
                  <w:b/>
                  <w:sz w:val="22"/>
                </w:rPr>
                <w:delText>°C</w:delText>
              </w:r>
              <w:r w:rsidDel="00101438">
                <w:rPr>
                  <w:b/>
                  <w:sz w:val="22"/>
                </w:rPr>
                <w:delText>)</w:delText>
              </w:r>
            </w:del>
          </w:p>
        </w:tc>
        <w:tc>
          <w:tcPr>
            <w:tcW w:w="3402" w:type="dxa"/>
            <w:tcBorders>
              <w:top w:val="single" w:sz="4" w:space="0" w:color="auto"/>
              <w:bottom w:val="single" w:sz="18" w:space="0" w:color="auto"/>
              <w:right w:val="single" w:sz="4" w:space="0" w:color="auto"/>
            </w:tcBorders>
          </w:tcPr>
          <w:p w14:paraId="7C371A80" w14:textId="6A71E941" w:rsidR="00A33724" w:rsidRPr="00A875E5" w:rsidDel="00101438" w:rsidRDefault="00A33724" w:rsidP="007E3F36">
            <w:pPr>
              <w:jc w:val="center"/>
              <w:rPr>
                <w:del w:id="1299" w:author="Tri Le" w:date="2021-07-08T17:46:00Z"/>
                <w:rFonts w:ascii="Cambria" w:hAnsi="Cambria"/>
                <w:b/>
                <w:sz w:val="22"/>
              </w:rPr>
            </w:pPr>
            <w:del w:id="1300" w:author="Tri Le" w:date="2021-07-08T17:46:00Z">
              <w:r w:rsidDel="00101438">
                <w:rPr>
                  <w:rFonts w:ascii="Cambria" w:hAnsi="Cambria"/>
                  <w:b/>
                  <w:sz w:val="22"/>
                </w:rPr>
                <w:delText>Total Precipitation (mm)</w:delText>
              </w:r>
            </w:del>
          </w:p>
        </w:tc>
      </w:tr>
      <w:tr w:rsidR="00A33724" w:rsidRPr="002F5EDA" w:rsidDel="00101438" w14:paraId="249FC8F5" w14:textId="643EF398" w:rsidTr="00272084">
        <w:trPr>
          <w:trHeight w:val="57"/>
          <w:del w:id="1301" w:author="Tri Le" w:date="2021-07-08T17:46:00Z"/>
        </w:trPr>
        <w:tc>
          <w:tcPr>
            <w:tcW w:w="1024" w:type="dxa"/>
            <w:vMerge w:val="restart"/>
            <w:tcBorders>
              <w:top w:val="single" w:sz="18" w:space="0" w:color="auto"/>
              <w:right w:val="single" w:sz="18" w:space="0" w:color="auto"/>
            </w:tcBorders>
          </w:tcPr>
          <w:p w14:paraId="124CB584" w14:textId="5259E6FB" w:rsidR="00A33724" w:rsidRPr="007E3F36" w:rsidDel="00101438" w:rsidRDefault="00A33724" w:rsidP="007E3F36">
            <w:pPr>
              <w:spacing w:line="276" w:lineRule="auto"/>
              <w:jc w:val="center"/>
              <w:rPr>
                <w:del w:id="1302" w:author="Tri Le" w:date="2021-07-08T17:46:00Z"/>
                <w:rFonts w:ascii="Cambria" w:hAnsi="Cambria"/>
                <w:b/>
                <w:sz w:val="22"/>
                <w:szCs w:val="22"/>
              </w:rPr>
            </w:pPr>
          </w:p>
          <w:p w14:paraId="23DC5130" w14:textId="1D8730CD" w:rsidR="00A33724" w:rsidRPr="007E3F36" w:rsidDel="00101438" w:rsidRDefault="00A33724" w:rsidP="007E3F36">
            <w:pPr>
              <w:spacing w:line="276" w:lineRule="auto"/>
              <w:jc w:val="center"/>
              <w:rPr>
                <w:del w:id="1303" w:author="Tri Le" w:date="2021-07-08T17:46:00Z"/>
                <w:rFonts w:ascii="Cambria" w:hAnsi="Cambria"/>
                <w:b/>
                <w:sz w:val="22"/>
                <w:szCs w:val="22"/>
              </w:rPr>
            </w:pPr>
            <w:del w:id="1304" w:author="Tri Le" w:date="2021-07-08T17:46:00Z">
              <w:r w:rsidRPr="007E3F36" w:rsidDel="00101438">
                <w:rPr>
                  <w:rFonts w:ascii="Cambria" w:hAnsi="Cambria"/>
                  <w:b/>
                  <w:sz w:val="22"/>
                  <w:szCs w:val="22"/>
                </w:rPr>
                <w:delText>Event 1</w:delText>
              </w:r>
            </w:del>
          </w:p>
        </w:tc>
        <w:tc>
          <w:tcPr>
            <w:tcW w:w="2378" w:type="dxa"/>
            <w:tcBorders>
              <w:top w:val="single" w:sz="18" w:space="0" w:color="auto"/>
              <w:left w:val="single" w:sz="18" w:space="0" w:color="auto"/>
              <w:right w:val="single" w:sz="18" w:space="0" w:color="auto"/>
            </w:tcBorders>
          </w:tcPr>
          <w:p w14:paraId="562355CF" w14:textId="39794A6F" w:rsidR="00A33724" w:rsidRPr="007E3F36" w:rsidDel="00101438" w:rsidRDefault="00A33724" w:rsidP="007E3F36">
            <w:pPr>
              <w:spacing w:line="276" w:lineRule="auto"/>
              <w:jc w:val="center"/>
              <w:rPr>
                <w:del w:id="1305" w:author="Tri Le" w:date="2021-07-08T17:46:00Z"/>
                <w:rFonts w:ascii="Cambria" w:hAnsi="Cambria"/>
                <w:sz w:val="22"/>
              </w:rPr>
            </w:pPr>
            <w:del w:id="1306" w:author="Tri Le" w:date="2021-07-08T17:46:00Z">
              <w:r w:rsidRPr="007E3F36" w:rsidDel="00101438">
                <w:rPr>
                  <w:rFonts w:ascii="Cambria" w:hAnsi="Cambria"/>
                  <w:sz w:val="22"/>
                </w:rPr>
                <w:delText>10/21/2019</w:delText>
              </w:r>
            </w:del>
          </w:p>
        </w:tc>
        <w:tc>
          <w:tcPr>
            <w:tcW w:w="1843" w:type="dxa"/>
            <w:tcBorders>
              <w:top w:val="single" w:sz="18" w:space="0" w:color="auto"/>
              <w:right w:val="single" w:sz="18" w:space="0" w:color="auto"/>
            </w:tcBorders>
          </w:tcPr>
          <w:p w14:paraId="308360E3" w14:textId="3484A029" w:rsidR="00A33724" w:rsidRPr="007E3F36" w:rsidDel="00101438" w:rsidRDefault="00A33724" w:rsidP="007E3F36">
            <w:pPr>
              <w:spacing w:line="276" w:lineRule="auto"/>
              <w:jc w:val="center"/>
              <w:rPr>
                <w:del w:id="1307" w:author="Tri Le" w:date="2021-07-08T17:46:00Z"/>
                <w:rFonts w:ascii="Cambria" w:hAnsi="Cambria"/>
                <w:sz w:val="22"/>
              </w:rPr>
            </w:pPr>
            <w:del w:id="1308" w:author="Tri Le" w:date="2021-07-08T17:46:00Z">
              <w:r w:rsidRPr="007E3F36" w:rsidDel="00101438">
                <w:rPr>
                  <w:rFonts w:ascii="Cambria" w:hAnsi="Cambria"/>
                  <w:sz w:val="22"/>
                </w:rPr>
                <w:delText>6.0</w:delText>
              </w:r>
            </w:del>
          </w:p>
        </w:tc>
        <w:tc>
          <w:tcPr>
            <w:tcW w:w="3402" w:type="dxa"/>
            <w:tcBorders>
              <w:top w:val="single" w:sz="18" w:space="0" w:color="auto"/>
              <w:right w:val="single" w:sz="4" w:space="0" w:color="auto"/>
            </w:tcBorders>
          </w:tcPr>
          <w:p w14:paraId="583BC9E6" w14:textId="44CC1498" w:rsidR="00A33724" w:rsidRPr="007E3F36" w:rsidDel="00101438" w:rsidRDefault="00907A64" w:rsidP="007E3F36">
            <w:pPr>
              <w:spacing w:line="276" w:lineRule="auto"/>
              <w:jc w:val="center"/>
              <w:rPr>
                <w:del w:id="1309" w:author="Tri Le" w:date="2021-07-08T17:46:00Z"/>
                <w:rFonts w:ascii="Cambria" w:hAnsi="Cambria"/>
                <w:sz w:val="22"/>
              </w:rPr>
            </w:pPr>
            <w:del w:id="1310" w:author="Tri Le" w:date="2021-07-08T17:46:00Z">
              <w:r w:rsidDel="00101438">
                <w:rPr>
                  <w:rFonts w:ascii="Cambria" w:hAnsi="Cambria"/>
                  <w:sz w:val="22"/>
                </w:rPr>
                <w:delText>4.6</w:delText>
              </w:r>
            </w:del>
          </w:p>
        </w:tc>
      </w:tr>
      <w:tr w:rsidR="00A33724" w:rsidRPr="002F5EDA" w:rsidDel="00101438" w14:paraId="240B13ED" w14:textId="77C6EFD6" w:rsidTr="00272084">
        <w:trPr>
          <w:trHeight w:val="57"/>
          <w:del w:id="1311" w:author="Tri Le" w:date="2021-07-08T17:46:00Z"/>
        </w:trPr>
        <w:tc>
          <w:tcPr>
            <w:tcW w:w="1024" w:type="dxa"/>
            <w:vMerge/>
            <w:tcBorders>
              <w:right w:val="single" w:sz="18" w:space="0" w:color="auto"/>
            </w:tcBorders>
          </w:tcPr>
          <w:p w14:paraId="20ED21EB" w14:textId="5E13E908" w:rsidR="00A33724" w:rsidRPr="007E3F36" w:rsidDel="00101438" w:rsidRDefault="00A33724" w:rsidP="007E3F36">
            <w:pPr>
              <w:spacing w:line="276" w:lineRule="auto"/>
              <w:jc w:val="center"/>
              <w:rPr>
                <w:del w:id="1312" w:author="Tri Le" w:date="2021-07-08T17:46:00Z"/>
                <w:rFonts w:ascii="Cambria" w:hAnsi="Cambria"/>
                <w:b/>
                <w:sz w:val="22"/>
                <w:szCs w:val="22"/>
              </w:rPr>
            </w:pPr>
          </w:p>
        </w:tc>
        <w:tc>
          <w:tcPr>
            <w:tcW w:w="2378" w:type="dxa"/>
            <w:tcBorders>
              <w:left w:val="single" w:sz="18" w:space="0" w:color="auto"/>
              <w:right w:val="single" w:sz="18" w:space="0" w:color="auto"/>
            </w:tcBorders>
          </w:tcPr>
          <w:p w14:paraId="443AEFB7" w14:textId="6D8D343A" w:rsidR="00A33724" w:rsidRPr="003C6E66" w:rsidDel="00101438" w:rsidRDefault="00A33724" w:rsidP="007E3F36">
            <w:pPr>
              <w:spacing w:line="276" w:lineRule="auto"/>
              <w:jc w:val="center"/>
              <w:rPr>
                <w:del w:id="1313" w:author="Tri Le" w:date="2021-07-08T17:46:00Z"/>
                <w:rFonts w:ascii="Cambria" w:hAnsi="Cambria"/>
                <w:b/>
                <w:sz w:val="22"/>
              </w:rPr>
            </w:pPr>
            <w:del w:id="1314" w:author="Tri Le" w:date="2021-07-08T17:46:00Z">
              <w:r w:rsidRPr="003C6E66" w:rsidDel="00101438">
                <w:rPr>
                  <w:rFonts w:ascii="Cambria" w:hAnsi="Cambria"/>
                  <w:b/>
                  <w:sz w:val="22"/>
                </w:rPr>
                <w:delText>10/22/2019</w:delText>
              </w:r>
            </w:del>
          </w:p>
        </w:tc>
        <w:tc>
          <w:tcPr>
            <w:tcW w:w="1843" w:type="dxa"/>
            <w:tcBorders>
              <w:right w:val="single" w:sz="18" w:space="0" w:color="auto"/>
            </w:tcBorders>
          </w:tcPr>
          <w:p w14:paraId="210EB691" w14:textId="387DBBD1" w:rsidR="00A33724" w:rsidRPr="007E3F36" w:rsidDel="00101438" w:rsidRDefault="00907A64" w:rsidP="007E3F36">
            <w:pPr>
              <w:spacing w:line="276" w:lineRule="auto"/>
              <w:jc w:val="center"/>
              <w:rPr>
                <w:del w:id="1315" w:author="Tri Le" w:date="2021-07-08T17:46:00Z"/>
                <w:rFonts w:ascii="Cambria" w:hAnsi="Cambria"/>
                <w:sz w:val="22"/>
              </w:rPr>
            </w:pPr>
            <w:del w:id="1316" w:author="Tri Le" w:date="2021-07-08T17:46:00Z">
              <w:r w:rsidDel="00101438">
                <w:rPr>
                  <w:rFonts w:ascii="Cambria" w:hAnsi="Cambria"/>
                  <w:sz w:val="22"/>
                </w:rPr>
                <w:delText>2.7</w:delText>
              </w:r>
            </w:del>
          </w:p>
        </w:tc>
        <w:tc>
          <w:tcPr>
            <w:tcW w:w="3402" w:type="dxa"/>
            <w:tcBorders>
              <w:right w:val="single" w:sz="4" w:space="0" w:color="auto"/>
            </w:tcBorders>
          </w:tcPr>
          <w:p w14:paraId="62C7D0F0" w14:textId="3A700D9C" w:rsidR="00A33724" w:rsidRPr="007E3F36" w:rsidDel="00101438" w:rsidRDefault="00907A64" w:rsidP="007E3F36">
            <w:pPr>
              <w:spacing w:line="276" w:lineRule="auto"/>
              <w:jc w:val="center"/>
              <w:rPr>
                <w:del w:id="1317" w:author="Tri Le" w:date="2021-07-08T17:46:00Z"/>
                <w:rFonts w:ascii="Cambria" w:hAnsi="Cambria"/>
                <w:sz w:val="22"/>
              </w:rPr>
            </w:pPr>
            <w:del w:id="1318" w:author="Tri Le" w:date="2021-07-08T17:46:00Z">
              <w:r w:rsidDel="00101438">
                <w:rPr>
                  <w:rFonts w:ascii="Cambria" w:hAnsi="Cambria"/>
                  <w:sz w:val="22"/>
                </w:rPr>
                <w:delText>0.8</w:delText>
              </w:r>
            </w:del>
          </w:p>
        </w:tc>
      </w:tr>
      <w:tr w:rsidR="00A33724" w:rsidRPr="002F5EDA" w:rsidDel="00101438" w14:paraId="7F4C3B99" w14:textId="767835DE" w:rsidTr="00272084">
        <w:trPr>
          <w:trHeight w:val="57"/>
          <w:del w:id="1319" w:author="Tri Le" w:date="2021-07-08T17:46:00Z"/>
        </w:trPr>
        <w:tc>
          <w:tcPr>
            <w:tcW w:w="1024" w:type="dxa"/>
            <w:vMerge/>
            <w:tcBorders>
              <w:right w:val="single" w:sz="18" w:space="0" w:color="auto"/>
            </w:tcBorders>
          </w:tcPr>
          <w:p w14:paraId="580839C5" w14:textId="25EBE09A" w:rsidR="00A33724" w:rsidRPr="007E3F36" w:rsidDel="00101438" w:rsidRDefault="00A33724" w:rsidP="007E3F36">
            <w:pPr>
              <w:spacing w:line="276" w:lineRule="auto"/>
              <w:jc w:val="center"/>
              <w:rPr>
                <w:del w:id="1320" w:author="Tri Le" w:date="2021-07-08T17:46:00Z"/>
                <w:rFonts w:ascii="Cambria" w:hAnsi="Cambria"/>
                <w:b/>
                <w:sz w:val="22"/>
                <w:szCs w:val="22"/>
              </w:rPr>
            </w:pPr>
          </w:p>
        </w:tc>
        <w:tc>
          <w:tcPr>
            <w:tcW w:w="2378" w:type="dxa"/>
            <w:tcBorders>
              <w:left w:val="single" w:sz="18" w:space="0" w:color="auto"/>
              <w:right w:val="single" w:sz="18" w:space="0" w:color="auto"/>
            </w:tcBorders>
          </w:tcPr>
          <w:p w14:paraId="4E9D3021" w14:textId="52AEDB18" w:rsidR="00A33724" w:rsidRPr="007E3F36" w:rsidDel="00101438" w:rsidRDefault="00A33724" w:rsidP="007E3F36">
            <w:pPr>
              <w:spacing w:line="276" w:lineRule="auto"/>
              <w:jc w:val="center"/>
              <w:rPr>
                <w:del w:id="1321" w:author="Tri Le" w:date="2021-07-08T17:46:00Z"/>
                <w:rFonts w:ascii="Cambria" w:hAnsi="Cambria"/>
                <w:b/>
                <w:sz w:val="22"/>
              </w:rPr>
            </w:pPr>
            <w:del w:id="1322" w:author="Tri Le" w:date="2021-07-08T17:46:00Z">
              <w:r w:rsidRPr="007E3F36" w:rsidDel="00101438">
                <w:rPr>
                  <w:rFonts w:ascii="Cambria" w:hAnsi="Cambria"/>
                  <w:sz w:val="22"/>
                </w:rPr>
                <w:delText>10/23/2019</w:delText>
              </w:r>
            </w:del>
          </w:p>
        </w:tc>
        <w:tc>
          <w:tcPr>
            <w:tcW w:w="1843" w:type="dxa"/>
            <w:tcBorders>
              <w:right w:val="single" w:sz="18" w:space="0" w:color="auto"/>
            </w:tcBorders>
          </w:tcPr>
          <w:p w14:paraId="319F1A21" w14:textId="49231B12" w:rsidR="00A33724" w:rsidRPr="007E3F36" w:rsidDel="00101438" w:rsidRDefault="00907A64" w:rsidP="007E3F36">
            <w:pPr>
              <w:spacing w:line="276" w:lineRule="auto"/>
              <w:jc w:val="center"/>
              <w:rPr>
                <w:del w:id="1323" w:author="Tri Le" w:date="2021-07-08T17:46:00Z"/>
                <w:rFonts w:ascii="Cambria" w:hAnsi="Cambria"/>
                <w:sz w:val="22"/>
              </w:rPr>
            </w:pPr>
            <w:del w:id="1324" w:author="Tri Le" w:date="2021-07-08T17:46:00Z">
              <w:r w:rsidDel="00101438">
                <w:rPr>
                  <w:rFonts w:ascii="Cambria" w:hAnsi="Cambria"/>
                  <w:sz w:val="22"/>
                </w:rPr>
                <w:delText>2.0</w:delText>
              </w:r>
            </w:del>
          </w:p>
        </w:tc>
        <w:tc>
          <w:tcPr>
            <w:tcW w:w="3402" w:type="dxa"/>
            <w:tcBorders>
              <w:right w:val="single" w:sz="4" w:space="0" w:color="auto"/>
            </w:tcBorders>
          </w:tcPr>
          <w:p w14:paraId="02E545CF" w14:textId="394DBDD4" w:rsidR="00A33724" w:rsidRPr="007E3F36" w:rsidDel="00101438" w:rsidRDefault="00907A64" w:rsidP="007E3F36">
            <w:pPr>
              <w:spacing w:line="276" w:lineRule="auto"/>
              <w:jc w:val="center"/>
              <w:rPr>
                <w:del w:id="1325" w:author="Tri Le" w:date="2021-07-08T17:46:00Z"/>
                <w:rFonts w:ascii="Cambria" w:hAnsi="Cambria"/>
                <w:sz w:val="22"/>
              </w:rPr>
            </w:pPr>
            <w:del w:id="1326" w:author="Tri Le" w:date="2021-07-08T17:46:00Z">
              <w:r w:rsidDel="00101438">
                <w:rPr>
                  <w:rFonts w:ascii="Cambria" w:hAnsi="Cambria"/>
                  <w:sz w:val="22"/>
                </w:rPr>
                <w:delText>0.0</w:delText>
              </w:r>
            </w:del>
          </w:p>
        </w:tc>
      </w:tr>
      <w:tr w:rsidR="00A33724" w:rsidRPr="002F5EDA" w:rsidDel="00101438" w14:paraId="5B108FC1" w14:textId="0122159A" w:rsidTr="00272084">
        <w:trPr>
          <w:trHeight w:val="159"/>
          <w:del w:id="1327" w:author="Tri Le" w:date="2021-07-08T17:46:00Z"/>
        </w:trPr>
        <w:tc>
          <w:tcPr>
            <w:tcW w:w="1024" w:type="dxa"/>
            <w:vMerge w:val="restart"/>
            <w:tcBorders>
              <w:right w:val="single" w:sz="18" w:space="0" w:color="auto"/>
            </w:tcBorders>
          </w:tcPr>
          <w:p w14:paraId="0D33CCBC" w14:textId="7CB78D44" w:rsidR="00A33724" w:rsidRPr="007E3F36" w:rsidDel="00101438" w:rsidRDefault="00A33724" w:rsidP="007E3F36">
            <w:pPr>
              <w:spacing w:line="276" w:lineRule="auto"/>
              <w:jc w:val="center"/>
              <w:rPr>
                <w:del w:id="1328" w:author="Tri Le" w:date="2021-07-08T17:46:00Z"/>
                <w:rFonts w:ascii="Cambria" w:hAnsi="Cambria"/>
                <w:b/>
                <w:sz w:val="22"/>
                <w:szCs w:val="22"/>
              </w:rPr>
            </w:pPr>
          </w:p>
          <w:p w14:paraId="1741F602" w14:textId="04A54A09" w:rsidR="00A33724" w:rsidRPr="007E3F36" w:rsidDel="00101438" w:rsidRDefault="00A33724" w:rsidP="007E3F36">
            <w:pPr>
              <w:spacing w:line="276" w:lineRule="auto"/>
              <w:jc w:val="center"/>
              <w:rPr>
                <w:del w:id="1329" w:author="Tri Le" w:date="2021-07-08T17:46:00Z"/>
                <w:rFonts w:ascii="Cambria" w:hAnsi="Cambria"/>
                <w:b/>
                <w:sz w:val="22"/>
                <w:szCs w:val="22"/>
              </w:rPr>
            </w:pPr>
            <w:del w:id="1330" w:author="Tri Le" w:date="2021-07-08T17:46:00Z">
              <w:r w:rsidRPr="007E3F36" w:rsidDel="00101438">
                <w:rPr>
                  <w:rFonts w:ascii="Cambria" w:hAnsi="Cambria"/>
                  <w:b/>
                  <w:sz w:val="22"/>
                  <w:szCs w:val="22"/>
                </w:rPr>
                <w:delText>Event 2</w:delText>
              </w:r>
            </w:del>
          </w:p>
        </w:tc>
        <w:tc>
          <w:tcPr>
            <w:tcW w:w="2378" w:type="dxa"/>
            <w:tcBorders>
              <w:left w:val="single" w:sz="18" w:space="0" w:color="auto"/>
              <w:right w:val="single" w:sz="18" w:space="0" w:color="auto"/>
            </w:tcBorders>
          </w:tcPr>
          <w:p w14:paraId="5887568F" w14:textId="66559F80" w:rsidR="00A33724" w:rsidRPr="007E3F36" w:rsidDel="00101438" w:rsidRDefault="00A33724" w:rsidP="007E3F36">
            <w:pPr>
              <w:spacing w:line="276" w:lineRule="auto"/>
              <w:jc w:val="center"/>
              <w:rPr>
                <w:del w:id="1331" w:author="Tri Le" w:date="2021-07-08T17:46:00Z"/>
                <w:rFonts w:ascii="Cambria" w:hAnsi="Cambria"/>
                <w:sz w:val="22"/>
              </w:rPr>
            </w:pPr>
            <w:del w:id="1332" w:author="Tri Le" w:date="2021-07-08T17:46:00Z">
              <w:r w:rsidRPr="007E3F36" w:rsidDel="00101438">
                <w:rPr>
                  <w:rFonts w:ascii="Cambria" w:hAnsi="Cambria"/>
                  <w:sz w:val="22"/>
                </w:rPr>
                <w:delText>11/27/2019</w:delText>
              </w:r>
            </w:del>
          </w:p>
        </w:tc>
        <w:tc>
          <w:tcPr>
            <w:tcW w:w="1843" w:type="dxa"/>
            <w:tcBorders>
              <w:right w:val="single" w:sz="18" w:space="0" w:color="auto"/>
            </w:tcBorders>
          </w:tcPr>
          <w:p w14:paraId="650B54E5" w14:textId="6935E701" w:rsidR="00A33724" w:rsidRPr="007E3F36" w:rsidDel="00101438" w:rsidRDefault="00907A64" w:rsidP="007E3F36">
            <w:pPr>
              <w:spacing w:line="276" w:lineRule="auto"/>
              <w:jc w:val="center"/>
              <w:rPr>
                <w:del w:id="1333" w:author="Tri Le" w:date="2021-07-08T17:46:00Z"/>
                <w:rFonts w:ascii="Cambria" w:hAnsi="Cambria"/>
                <w:sz w:val="22"/>
              </w:rPr>
            </w:pPr>
            <w:del w:id="1334" w:author="Tri Le" w:date="2021-07-08T17:46:00Z">
              <w:r w:rsidDel="00101438">
                <w:rPr>
                  <w:rFonts w:ascii="Cambria" w:hAnsi="Cambria"/>
                  <w:sz w:val="22"/>
                </w:rPr>
                <w:delText>-5.0</w:delText>
              </w:r>
            </w:del>
          </w:p>
        </w:tc>
        <w:tc>
          <w:tcPr>
            <w:tcW w:w="3402" w:type="dxa"/>
            <w:tcBorders>
              <w:right w:val="single" w:sz="4" w:space="0" w:color="auto"/>
            </w:tcBorders>
          </w:tcPr>
          <w:p w14:paraId="7A21FC7A" w14:textId="2253BA62" w:rsidR="00A33724" w:rsidRPr="007E3F36" w:rsidDel="00101438" w:rsidRDefault="00907A64" w:rsidP="007E3F36">
            <w:pPr>
              <w:spacing w:line="276" w:lineRule="auto"/>
              <w:jc w:val="center"/>
              <w:rPr>
                <w:del w:id="1335" w:author="Tri Le" w:date="2021-07-08T17:46:00Z"/>
                <w:rFonts w:ascii="Cambria" w:hAnsi="Cambria"/>
                <w:sz w:val="22"/>
              </w:rPr>
            </w:pPr>
            <w:del w:id="1336" w:author="Tri Le" w:date="2021-07-08T17:46:00Z">
              <w:r w:rsidDel="00101438">
                <w:rPr>
                  <w:rFonts w:ascii="Cambria" w:hAnsi="Cambria"/>
                  <w:sz w:val="22"/>
                </w:rPr>
                <w:delText>0.0</w:delText>
              </w:r>
            </w:del>
          </w:p>
        </w:tc>
      </w:tr>
      <w:tr w:rsidR="00A33724" w:rsidRPr="002F5EDA" w:rsidDel="00101438" w14:paraId="7A295383" w14:textId="26F9B04C" w:rsidTr="00272084">
        <w:trPr>
          <w:trHeight w:val="41"/>
          <w:del w:id="1337" w:author="Tri Le" w:date="2021-07-08T17:46:00Z"/>
        </w:trPr>
        <w:tc>
          <w:tcPr>
            <w:tcW w:w="1024" w:type="dxa"/>
            <w:vMerge/>
            <w:tcBorders>
              <w:right w:val="single" w:sz="18" w:space="0" w:color="auto"/>
            </w:tcBorders>
          </w:tcPr>
          <w:p w14:paraId="2567B6DB" w14:textId="13A359D0" w:rsidR="00A33724" w:rsidRPr="007E3F36" w:rsidDel="00101438" w:rsidRDefault="00A33724" w:rsidP="007E3F36">
            <w:pPr>
              <w:spacing w:line="276" w:lineRule="auto"/>
              <w:jc w:val="center"/>
              <w:rPr>
                <w:del w:id="1338" w:author="Tri Le" w:date="2021-07-08T17:46:00Z"/>
                <w:rFonts w:ascii="Cambria" w:hAnsi="Cambria"/>
                <w:b/>
                <w:sz w:val="22"/>
                <w:szCs w:val="22"/>
              </w:rPr>
            </w:pPr>
          </w:p>
        </w:tc>
        <w:tc>
          <w:tcPr>
            <w:tcW w:w="2378" w:type="dxa"/>
            <w:tcBorders>
              <w:left w:val="single" w:sz="18" w:space="0" w:color="auto"/>
              <w:right w:val="single" w:sz="18" w:space="0" w:color="auto"/>
            </w:tcBorders>
          </w:tcPr>
          <w:p w14:paraId="16DEBDF0" w14:textId="6A2AA87E" w:rsidR="00A33724" w:rsidRPr="003C6E66" w:rsidDel="00101438" w:rsidRDefault="00A33724" w:rsidP="007E3F36">
            <w:pPr>
              <w:spacing w:line="276" w:lineRule="auto"/>
              <w:jc w:val="center"/>
              <w:rPr>
                <w:del w:id="1339" w:author="Tri Le" w:date="2021-07-08T17:46:00Z"/>
                <w:rFonts w:ascii="Cambria" w:hAnsi="Cambria"/>
                <w:b/>
                <w:sz w:val="22"/>
              </w:rPr>
            </w:pPr>
            <w:del w:id="1340" w:author="Tri Le" w:date="2021-07-08T17:46:00Z">
              <w:r w:rsidRPr="003C6E66" w:rsidDel="00101438">
                <w:rPr>
                  <w:rFonts w:ascii="Cambria" w:hAnsi="Cambria"/>
                  <w:b/>
                  <w:sz w:val="22"/>
                </w:rPr>
                <w:delText>11/28/2019</w:delText>
              </w:r>
            </w:del>
          </w:p>
        </w:tc>
        <w:tc>
          <w:tcPr>
            <w:tcW w:w="1843" w:type="dxa"/>
            <w:tcBorders>
              <w:right w:val="single" w:sz="18" w:space="0" w:color="auto"/>
            </w:tcBorders>
          </w:tcPr>
          <w:p w14:paraId="5DF6AF7C" w14:textId="5DF5E411" w:rsidR="00A33724" w:rsidRPr="007E3F36" w:rsidDel="00101438" w:rsidRDefault="00907A64" w:rsidP="007E3F36">
            <w:pPr>
              <w:spacing w:line="276" w:lineRule="auto"/>
              <w:jc w:val="center"/>
              <w:rPr>
                <w:del w:id="1341" w:author="Tri Le" w:date="2021-07-08T17:46:00Z"/>
                <w:rFonts w:ascii="Cambria" w:hAnsi="Cambria"/>
                <w:sz w:val="22"/>
              </w:rPr>
            </w:pPr>
            <w:del w:id="1342" w:author="Tri Le" w:date="2021-07-08T17:46:00Z">
              <w:r w:rsidDel="00101438">
                <w:rPr>
                  <w:rFonts w:ascii="Cambria" w:hAnsi="Cambria"/>
                  <w:sz w:val="22"/>
                </w:rPr>
                <w:delText>-6.6</w:delText>
              </w:r>
            </w:del>
          </w:p>
        </w:tc>
        <w:tc>
          <w:tcPr>
            <w:tcW w:w="3402" w:type="dxa"/>
            <w:tcBorders>
              <w:right w:val="single" w:sz="4" w:space="0" w:color="auto"/>
            </w:tcBorders>
          </w:tcPr>
          <w:p w14:paraId="1BC05538" w14:textId="2604F362" w:rsidR="00A33724" w:rsidRPr="007E3F36" w:rsidDel="00101438" w:rsidRDefault="00907A64" w:rsidP="007E3F36">
            <w:pPr>
              <w:spacing w:line="276" w:lineRule="auto"/>
              <w:jc w:val="center"/>
              <w:rPr>
                <w:del w:id="1343" w:author="Tri Le" w:date="2021-07-08T17:46:00Z"/>
                <w:rFonts w:ascii="Cambria" w:hAnsi="Cambria"/>
                <w:sz w:val="22"/>
              </w:rPr>
            </w:pPr>
            <w:del w:id="1344" w:author="Tri Le" w:date="2021-07-08T17:46:00Z">
              <w:r w:rsidDel="00101438">
                <w:rPr>
                  <w:rFonts w:ascii="Cambria" w:hAnsi="Cambria"/>
                  <w:sz w:val="22"/>
                </w:rPr>
                <w:delText>0.0</w:delText>
              </w:r>
            </w:del>
          </w:p>
        </w:tc>
      </w:tr>
      <w:tr w:rsidR="00A33724" w:rsidRPr="002F5EDA" w:rsidDel="00101438" w14:paraId="68DE0D83" w14:textId="0BA21C3A" w:rsidTr="00272084">
        <w:trPr>
          <w:trHeight w:val="41"/>
          <w:del w:id="1345" w:author="Tri Le" w:date="2021-07-08T17:46:00Z"/>
        </w:trPr>
        <w:tc>
          <w:tcPr>
            <w:tcW w:w="1024" w:type="dxa"/>
            <w:vMerge/>
            <w:tcBorders>
              <w:right w:val="single" w:sz="18" w:space="0" w:color="auto"/>
            </w:tcBorders>
          </w:tcPr>
          <w:p w14:paraId="1E75B2B1" w14:textId="53ED2834" w:rsidR="00A33724" w:rsidRPr="007E3F36" w:rsidDel="00101438" w:rsidRDefault="00A33724" w:rsidP="007E3F36">
            <w:pPr>
              <w:spacing w:line="276" w:lineRule="auto"/>
              <w:jc w:val="center"/>
              <w:rPr>
                <w:del w:id="1346" w:author="Tri Le" w:date="2021-07-08T17:46:00Z"/>
                <w:rFonts w:ascii="Cambria" w:hAnsi="Cambria"/>
                <w:b/>
                <w:sz w:val="22"/>
                <w:szCs w:val="22"/>
              </w:rPr>
            </w:pPr>
          </w:p>
        </w:tc>
        <w:tc>
          <w:tcPr>
            <w:tcW w:w="2378" w:type="dxa"/>
            <w:tcBorders>
              <w:left w:val="single" w:sz="18" w:space="0" w:color="auto"/>
              <w:right w:val="single" w:sz="18" w:space="0" w:color="auto"/>
            </w:tcBorders>
          </w:tcPr>
          <w:p w14:paraId="2454EB92" w14:textId="56272ED2" w:rsidR="00A33724" w:rsidRPr="007E3F36" w:rsidDel="00101438" w:rsidRDefault="00A33724" w:rsidP="007E3F36">
            <w:pPr>
              <w:spacing w:line="276" w:lineRule="auto"/>
              <w:jc w:val="center"/>
              <w:rPr>
                <w:del w:id="1347" w:author="Tri Le" w:date="2021-07-08T17:46:00Z"/>
                <w:rFonts w:ascii="Cambria" w:hAnsi="Cambria"/>
                <w:b/>
                <w:sz w:val="22"/>
              </w:rPr>
            </w:pPr>
            <w:del w:id="1348" w:author="Tri Le" w:date="2021-07-08T17:46:00Z">
              <w:r w:rsidRPr="007E3F36" w:rsidDel="00101438">
                <w:rPr>
                  <w:rFonts w:ascii="Cambria" w:hAnsi="Cambria"/>
                  <w:sz w:val="22"/>
                </w:rPr>
                <w:delText>11/29/2019</w:delText>
              </w:r>
            </w:del>
          </w:p>
        </w:tc>
        <w:tc>
          <w:tcPr>
            <w:tcW w:w="1843" w:type="dxa"/>
            <w:tcBorders>
              <w:right w:val="single" w:sz="18" w:space="0" w:color="auto"/>
            </w:tcBorders>
          </w:tcPr>
          <w:p w14:paraId="1AC4059E" w14:textId="7224CAC1" w:rsidR="00A33724" w:rsidRPr="007E3F36" w:rsidDel="00101438" w:rsidRDefault="00907A64" w:rsidP="007E3F36">
            <w:pPr>
              <w:spacing w:line="276" w:lineRule="auto"/>
              <w:jc w:val="center"/>
              <w:rPr>
                <w:del w:id="1349" w:author="Tri Le" w:date="2021-07-08T17:46:00Z"/>
                <w:rFonts w:ascii="Cambria" w:hAnsi="Cambria"/>
                <w:sz w:val="22"/>
              </w:rPr>
            </w:pPr>
            <w:del w:id="1350" w:author="Tri Le" w:date="2021-07-08T17:46:00Z">
              <w:r w:rsidDel="00101438">
                <w:rPr>
                  <w:rFonts w:ascii="Cambria" w:hAnsi="Cambria"/>
                  <w:sz w:val="22"/>
                </w:rPr>
                <w:delText>-4.2</w:delText>
              </w:r>
            </w:del>
          </w:p>
        </w:tc>
        <w:tc>
          <w:tcPr>
            <w:tcW w:w="3402" w:type="dxa"/>
            <w:tcBorders>
              <w:right w:val="single" w:sz="4" w:space="0" w:color="auto"/>
            </w:tcBorders>
          </w:tcPr>
          <w:p w14:paraId="4A30DD5D" w14:textId="2BFC5DAA" w:rsidR="00A33724" w:rsidRPr="007E3F36" w:rsidDel="00101438" w:rsidRDefault="00907A64" w:rsidP="007E3F36">
            <w:pPr>
              <w:spacing w:line="276" w:lineRule="auto"/>
              <w:jc w:val="center"/>
              <w:rPr>
                <w:del w:id="1351" w:author="Tri Le" w:date="2021-07-08T17:46:00Z"/>
                <w:rFonts w:ascii="Cambria" w:hAnsi="Cambria"/>
                <w:sz w:val="22"/>
              </w:rPr>
            </w:pPr>
            <w:del w:id="1352" w:author="Tri Le" w:date="2021-07-08T17:46:00Z">
              <w:r w:rsidDel="00101438">
                <w:rPr>
                  <w:rFonts w:ascii="Cambria" w:hAnsi="Cambria"/>
                  <w:sz w:val="22"/>
                </w:rPr>
                <w:delText>0.1</w:delText>
              </w:r>
            </w:del>
          </w:p>
        </w:tc>
      </w:tr>
      <w:tr w:rsidR="00A33724" w:rsidRPr="002F5EDA" w:rsidDel="00101438" w14:paraId="1C0006BF" w14:textId="1FBE5B15" w:rsidTr="00272084">
        <w:trPr>
          <w:trHeight w:val="159"/>
          <w:del w:id="1353" w:author="Tri Le" w:date="2021-07-08T17:46:00Z"/>
        </w:trPr>
        <w:tc>
          <w:tcPr>
            <w:tcW w:w="1024" w:type="dxa"/>
            <w:vMerge w:val="restart"/>
            <w:tcBorders>
              <w:right w:val="single" w:sz="18" w:space="0" w:color="auto"/>
            </w:tcBorders>
          </w:tcPr>
          <w:p w14:paraId="74649C99" w14:textId="65218BE6" w:rsidR="00A33724" w:rsidRPr="007E3F36" w:rsidDel="00101438" w:rsidRDefault="00A33724" w:rsidP="007E3F36">
            <w:pPr>
              <w:spacing w:line="276" w:lineRule="auto"/>
              <w:jc w:val="center"/>
              <w:rPr>
                <w:del w:id="1354" w:author="Tri Le" w:date="2021-07-08T17:46:00Z"/>
                <w:rFonts w:ascii="Cambria" w:hAnsi="Cambria"/>
                <w:b/>
                <w:sz w:val="22"/>
                <w:szCs w:val="22"/>
              </w:rPr>
            </w:pPr>
          </w:p>
          <w:p w14:paraId="26FED38A" w14:textId="644CC193" w:rsidR="00A33724" w:rsidRPr="007E3F36" w:rsidDel="00101438" w:rsidRDefault="00A33724" w:rsidP="007E3F36">
            <w:pPr>
              <w:spacing w:line="276" w:lineRule="auto"/>
              <w:jc w:val="center"/>
              <w:rPr>
                <w:del w:id="1355" w:author="Tri Le" w:date="2021-07-08T17:46:00Z"/>
                <w:rFonts w:ascii="Cambria" w:hAnsi="Cambria"/>
                <w:b/>
                <w:sz w:val="22"/>
                <w:szCs w:val="22"/>
              </w:rPr>
            </w:pPr>
            <w:del w:id="1356" w:author="Tri Le" w:date="2021-07-08T17:46:00Z">
              <w:r w:rsidRPr="007E3F36" w:rsidDel="00101438">
                <w:rPr>
                  <w:rFonts w:ascii="Cambria" w:hAnsi="Cambria"/>
                  <w:b/>
                  <w:sz w:val="22"/>
                  <w:szCs w:val="22"/>
                </w:rPr>
                <w:delText>Event 3</w:delText>
              </w:r>
            </w:del>
          </w:p>
        </w:tc>
        <w:tc>
          <w:tcPr>
            <w:tcW w:w="2378" w:type="dxa"/>
            <w:tcBorders>
              <w:left w:val="single" w:sz="18" w:space="0" w:color="auto"/>
              <w:right w:val="single" w:sz="18" w:space="0" w:color="auto"/>
            </w:tcBorders>
          </w:tcPr>
          <w:p w14:paraId="19062682" w14:textId="0E6F7C1F" w:rsidR="00A33724" w:rsidRPr="007E3F36" w:rsidDel="00101438" w:rsidRDefault="00A33724" w:rsidP="007E3F36">
            <w:pPr>
              <w:spacing w:line="276" w:lineRule="auto"/>
              <w:jc w:val="center"/>
              <w:rPr>
                <w:del w:id="1357" w:author="Tri Le" w:date="2021-07-08T17:46:00Z"/>
                <w:rFonts w:ascii="Cambria" w:hAnsi="Cambria"/>
                <w:sz w:val="22"/>
              </w:rPr>
            </w:pPr>
            <w:del w:id="1358" w:author="Tri Le" w:date="2021-07-08T17:46:00Z">
              <w:r w:rsidRPr="007E3F36" w:rsidDel="00101438">
                <w:rPr>
                  <w:rFonts w:ascii="Cambria" w:hAnsi="Cambria"/>
                  <w:sz w:val="22"/>
                </w:rPr>
                <w:delText>12/17/2019</w:delText>
              </w:r>
            </w:del>
          </w:p>
        </w:tc>
        <w:tc>
          <w:tcPr>
            <w:tcW w:w="1843" w:type="dxa"/>
            <w:tcBorders>
              <w:right w:val="single" w:sz="18" w:space="0" w:color="auto"/>
            </w:tcBorders>
          </w:tcPr>
          <w:p w14:paraId="5540E468" w14:textId="2B443C37" w:rsidR="00A33724" w:rsidRPr="007E3F36" w:rsidDel="00101438" w:rsidRDefault="00907A64" w:rsidP="007E3F36">
            <w:pPr>
              <w:spacing w:line="276" w:lineRule="auto"/>
              <w:jc w:val="center"/>
              <w:rPr>
                <w:del w:id="1359" w:author="Tri Le" w:date="2021-07-08T17:46:00Z"/>
                <w:rFonts w:ascii="Cambria" w:hAnsi="Cambria"/>
                <w:sz w:val="22"/>
              </w:rPr>
            </w:pPr>
            <w:del w:id="1360" w:author="Tri Le" w:date="2021-07-08T17:46:00Z">
              <w:r w:rsidDel="00101438">
                <w:rPr>
                  <w:rFonts w:ascii="Cambria" w:hAnsi="Cambria"/>
                  <w:sz w:val="22"/>
                </w:rPr>
                <w:delText>-18.3</w:delText>
              </w:r>
            </w:del>
          </w:p>
        </w:tc>
        <w:tc>
          <w:tcPr>
            <w:tcW w:w="3402" w:type="dxa"/>
            <w:tcBorders>
              <w:right w:val="single" w:sz="4" w:space="0" w:color="auto"/>
            </w:tcBorders>
          </w:tcPr>
          <w:p w14:paraId="21DDD116" w14:textId="2B957536" w:rsidR="00A33724" w:rsidRPr="007E3F36" w:rsidDel="00101438" w:rsidRDefault="00907A64" w:rsidP="007E3F36">
            <w:pPr>
              <w:spacing w:line="276" w:lineRule="auto"/>
              <w:jc w:val="center"/>
              <w:rPr>
                <w:del w:id="1361" w:author="Tri Le" w:date="2021-07-08T17:46:00Z"/>
                <w:rFonts w:ascii="Cambria" w:hAnsi="Cambria"/>
                <w:sz w:val="22"/>
              </w:rPr>
            </w:pPr>
            <w:del w:id="1362" w:author="Tri Le" w:date="2021-07-08T17:46:00Z">
              <w:r w:rsidDel="00101438">
                <w:rPr>
                  <w:rFonts w:ascii="Cambria" w:hAnsi="Cambria"/>
                  <w:sz w:val="22"/>
                </w:rPr>
                <w:delText>0.0</w:delText>
              </w:r>
            </w:del>
          </w:p>
        </w:tc>
      </w:tr>
      <w:tr w:rsidR="00A33724" w:rsidRPr="002F5EDA" w:rsidDel="00101438" w14:paraId="51E7C649" w14:textId="59D86715" w:rsidTr="00272084">
        <w:trPr>
          <w:trHeight w:val="41"/>
          <w:del w:id="1363" w:author="Tri Le" w:date="2021-07-08T17:46:00Z"/>
        </w:trPr>
        <w:tc>
          <w:tcPr>
            <w:tcW w:w="1024" w:type="dxa"/>
            <w:vMerge/>
            <w:tcBorders>
              <w:right w:val="single" w:sz="18" w:space="0" w:color="auto"/>
            </w:tcBorders>
          </w:tcPr>
          <w:p w14:paraId="480F85BC" w14:textId="64B8EC86" w:rsidR="00A33724" w:rsidRPr="007E3F36" w:rsidDel="00101438" w:rsidRDefault="00A33724" w:rsidP="007E3F36">
            <w:pPr>
              <w:spacing w:line="276" w:lineRule="auto"/>
              <w:jc w:val="center"/>
              <w:rPr>
                <w:del w:id="1364" w:author="Tri Le" w:date="2021-07-08T17:46:00Z"/>
                <w:rFonts w:ascii="Cambria" w:hAnsi="Cambria"/>
                <w:b/>
                <w:sz w:val="22"/>
                <w:szCs w:val="22"/>
              </w:rPr>
            </w:pPr>
          </w:p>
        </w:tc>
        <w:tc>
          <w:tcPr>
            <w:tcW w:w="2378" w:type="dxa"/>
            <w:tcBorders>
              <w:left w:val="single" w:sz="18" w:space="0" w:color="auto"/>
              <w:right w:val="single" w:sz="18" w:space="0" w:color="auto"/>
            </w:tcBorders>
          </w:tcPr>
          <w:p w14:paraId="168A478E" w14:textId="0BBE20A0" w:rsidR="00A33724" w:rsidRPr="003C6E66" w:rsidDel="00101438" w:rsidRDefault="00A33724" w:rsidP="007E3F36">
            <w:pPr>
              <w:spacing w:line="276" w:lineRule="auto"/>
              <w:jc w:val="center"/>
              <w:rPr>
                <w:del w:id="1365" w:author="Tri Le" w:date="2021-07-08T17:46:00Z"/>
                <w:rFonts w:ascii="Cambria" w:hAnsi="Cambria"/>
                <w:b/>
                <w:sz w:val="22"/>
              </w:rPr>
            </w:pPr>
            <w:del w:id="1366" w:author="Tri Le" w:date="2021-07-08T17:46:00Z">
              <w:r w:rsidRPr="003C6E66" w:rsidDel="00101438">
                <w:rPr>
                  <w:rFonts w:ascii="Cambria" w:hAnsi="Cambria"/>
                  <w:b/>
                  <w:sz w:val="22"/>
                </w:rPr>
                <w:delText>12/18/2019</w:delText>
              </w:r>
            </w:del>
          </w:p>
        </w:tc>
        <w:tc>
          <w:tcPr>
            <w:tcW w:w="1843" w:type="dxa"/>
            <w:tcBorders>
              <w:right w:val="single" w:sz="18" w:space="0" w:color="auto"/>
            </w:tcBorders>
          </w:tcPr>
          <w:p w14:paraId="2311673A" w14:textId="609E4C83" w:rsidR="00A33724" w:rsidRPr="007E3F36" w:rsidDel="00101438" w:rsidRDefault="00907A64" w:rsidP="007E3F36">
            <w:pPr>
              <w:spacing w:line="276" w:lineRule="auto"/>
              <w:jc w:val="center"/>
              <w:rPr>
                <w:del w:id="1367" w:author="Tri Le" w:date="2021-07-08T17:46:00Z"/>
                <w:rFonts w:ascii="Cambria" w:hAnsi="Cambria"/>
                <w:sz w:val="22"/>
              </w:rPr>
            </w:pPr>
            <w:del w:id="1368" w:author="Tri Le" w:date="2021-07-08T17:46:00Z">
              <w:r w:rsidDel="00101438">
                <w:rPr>
                  <w:rFonts w:ascii="Cambria" w:hAnsi="Cambria"/>
                  <w:sz w:val="22"/>
                </w:rPr>
                <w:delText>-17.0</w:delText>
              </w:r>
            </w:del>
          </w:p>
        </w:tc>
        <w:tc>
          <w:tcPr>
            <w:tcW w:w="3402" w:type="dxa"/>
            <w:tcBorders>
              <w:right w:val="single" w:sz="4" w:space="0" w:color="auto"/>
            </w:tcBorders>
          </w:tcPr>
          <w:p w14:paraId="1D017DF2" w14:textId="3646EBFF" w:rsidR="00A33724" w:rsidRPr="007E3F36" w:rsidDel="00101438" w:rsidRDefault="00907A64" w:rsidP="007E3F36">
            <w:pPr>
              <w:spacing w:line="276" w:lineRule="auto"/>
              <w:jc w:val="center"/>
              <w:rPr>
                <w:del w:id="1369" w:author="Tri Le" w:date="2021-07-08T17:46:00Z"/>
                <w:rFonts w:ascii="Cambria" w:hAnsi="Cambria"/>
                <w:sz w:val="22"/>
              </w:rPr>
            </w:pPr>
            <w:del w:id="1370" w:author="Tri Le" w:date="2021-07-08T17:46:00Z">
              <w:r w:rsidDel="00101438">
                <w:rPr>
                  <w:rFonts w:ascii="Cambria" w:hAnsi="Cambria"/>
                  <w:sz w:val="22"/>
                </w:rPr>
                <w:delText>0.0</w:delText>
              </w:r>
            </w:del>
          </w:p>
        </w:tc>
      </w:tr>
      <w:tr w:rsidR="00A33724" w:rsidRPr="002F5EDA" w:rsidDel="00101438" w14:paraId="0B858A86" w14:textId="6BFD46CB" w:rsidTr="00272084">
        <w:trPr>
          <w:trHeight w:val="173"/>
          <w:del w:id="1371" w:author="Tri Le" w:date="2021-07-08T17:46:00Z"/>
        </w:trPr>
        <w:tc>
          <w:tcPr>
            <w:tcW w:w="1024" w:type="dxa"/>
            <w:vMerge/>
            <w:tcBorders>
              <w:right w:val="single" w:sz="18" w:space="0" w:color="auto"/>
            </w:tcBorders>
          </w:tcPr>
          <w:p w14:paraId="43AEC519" w14:textId="5DF77B7A" w:rsidR="00A33724" w:rsidRPr="007E3F36" w:rsidDel="00101438" w:rsidRDefault="00A33724" w:rsidP="007E3F36">
            <w:pPr>
              <w:spacing w:line="276" w:lineRule="auto"/>
              <w:jc w:val="center"/>
              <w:rPr>
                <w:del w:id="1372" w:author="Tri Le" w:date="2021-07-08T17:46:00Z"/>
                <w:rFonts w:ascii="Cambria" w:hAnsi="Cambria"/>
                <w:b/>
                <w:sz w:val="22"/>
                <w:szCs w:val="22"/>
              </w:rPr>
            </w:pPr>
          </w:p>
        </w:tc>
        <w:tc>
          <w:tcPr>
            <w:tcW w:w="2378" w:type="dxa"/>
            <w:tcBorders>
              <w:left w:val="single" w:sz="18" w:space="0" w:color="auto"/>
              <w:right w:val="single" w:sz="18" w:space="0" w:color="auto"/>
            </w:tcBorders>
          </w:tcPr>
          <w:p w14:paraId="22CC1D1C" w14:textId="56A9A246" w:rsidR="00A33724" w:rsidRPr="007E3F36" w:rsidDel="00101438" w:rsidRDefault="00A33724" w:rsidP="007E3F36">
            <w:pPr>
              <w:spacing w:line="276" w:lineRule="auto"/>
              <w:jc w:val="center"/>
              <w:rPr>
                <w:del w:id="1373" w:author="Tri Le" w:date="2021-07-08T17:46:00Z"/>
                <w:rFonts w:ascii="Cambria" w:hAnsi="Cambria"/>
                <w:sz w:val="22"/>
              </w:rPr>
            </w:pPr>
            <w:del w:id="1374" w:author="Tri Le" w:date="2021-07-08T17:46:00Z">
              <w:r w:rsidRPr="007E3F36" w:rsidDel="00101438">
                <w:rPr>
                  <w:rFonts w:ascii="Cambria" w:hAnsi="Cambria"/>
                  <w:sz w:val="22"/>
                </w:rPr>
                <w:delText>12/19/2019</w:delText>
              </w:r>
            </w:del>
          </w:p>
        </w:tc>
        <w:tc>
          <w:tcPr>
            <w:tcW w:w="1843" w:type="dxa"/>
            <w:tcBorders>
              <w:right w:val="single" w:sz="18" w:space="0" w:color="auto"/>
            </w:tcBorders>
          </w:tcPr>
          <w:p w14:paraId="5B9626F5" w14:textId="0EC77B6F" w:rsidR="00A33724" w:rsidRPr="007E3F36" w:rsidDel="00101438" w:rsidRDefault="00907A64" w:rsidP="007E3F36">
            <w:pPr>
              <w:spacing w:line="276" w:lineRule="auto"/>
              <w:jc w:val="center"/>
              <w:rPr>
                <w:del w:id="1375" w:author="Tri Le" w:date="2021-07-08T17:46:00Z"/>
                <w:rFonts w:ascii="Cambria" w:hAnsi="Cambria"/>
                <w:sz w:val="22"/>
              </w:rPr>
            </w:pPr>
            <w:del w:id="1376" w:author="Tri Le" w:date="2021-07-08T17:46:00Z">
              <w:r w:rsidDel="00101438">
                <w:rPr>
                  <w:rFonts w:ascii="Cambria" w:hAnsi="Cambria"/>
                  <w:sz w:val="22"/>
                </w:rPr>
                <w:delText>-11.0</w:delText>
              </w:r>
            </w:del>
          </w:p>
        </w:tc>
        <w:tc>
          <w:tcPr>
            <w:tcW w:w="3402" w:type="dxa"/>
            <w:tcBorders>
              <w:right w:val="single" w:sz="4" w:space="0" w:color="auto"/>
            </w:tcBorders>
          </w:tcPr>
          <w:p w14:paraId="63068DDE" w14:textId="733C5106" w:rsidR="00A33724" w:rsidRPr="007E3F36" w:rsidDel="00101438" w:rsidRDefault="00907A64" w:rsidP="007E3F36">
            <w:pPr>
              <w:spacing w:line="276" w:lineRule="auto"/>
              <w:jc w:val="center"/>
              <w:rPr>
                <w:del w:id="1377" w:author="Tri Le" w:date="2021-07-08T17:46:00Z"/>
                <w:rFonts w:ascii="Cambria" w:hAnsi="Cambria"/>
                <w:sz w:val="22"/>
              </w:rPr>
            </w:pPr>
            <w:del w:id="1378" w:author="Tri Le" w:date="2021-07-08T17:46:00Z">
              <w:r w:rsidDel="00101438">
                <w:rPr>
                  <w:rFonts w:ascii="Cambria" w:hAnsi="Cambria"/>
                  <w:sz w:val="22"/>
                </w:rPr>
                <w:delText>0.0</w:delText>
              </w:r>
            </w:del>
          </w:p>
        </w:tc>
      </w:tr>
      <w:tr w:rsidR="00A33724" w:rsidRPr="002F5EDA" w:rsidDel="00101438" w14:paraId="149285E2" w14:textId="0FB5784F" w:rsidTr="00272084">
        <w:trPr>
          <w:trHeight w:val="159"/>
          <w:del w:id="1379" w:author="Tri Le" w:date="2021-07-08T17:46:00Z"/>
        </w:trPr>
        <w:tc>
          <w:tcPr>
            <w:tcW w:w="1024" w:type="dxa"/>
            <w:vMerge w:val="restart"/>
            <w:tcBorders>
              <w:right w:val="single" w:sz="18" w:space="0" w:color="auto"/>
            </w:tcBorders>
          </w:tcPr>
          <w:p w14:paraId="6E74DA89" w14:textId="6E91BE13" w:rsidR="00A33724" w:rsidRPr="007E3F36" w:rsidDel="00101438" w:rsidRDefault="00A33724" w:rsidP="007E3F36">
            <w:pPr>
              <w:spacing w:line="276" w:lineRule="auto"/>
              <w:jc w:val="center"/>
              <w:rPr>
                <w:del w:id="1380" w:author="Tri Le" w:date="2021-07-08T17:46:00Z"/>
                <w:rFonts w:ascii="Cambria" w:hAnsi="Cambria"/>
                <w:b/>
                <w:sz w:val="22"/>
                <w:szCs w:val="22"/>
              </w:rPr>
            </w:pPr>
          </w:p>
          <w:p w14:paraId="13F0A046" w14:textId="713F1448" w:rsidR="00A33724" w:rsidRPr="007E3F36" w:rsidDel="00101438" w:rsidRDefault="00A33724" w:rsidP="007E3F36">
            <w:pPr>
              <w:spacing w:line="276" w:lineRule="auto"/>
              <w:jc w:val="center"/>
              <w:rPr>
                <w:del w:id="1381" w:author="Tri Le" w:date="2021-07-08T17:46:00Z"/>
                <w:rFonts w:ascii="Cambria" w:hAnsi="Cambria"/>
                <w:b/>
                <w:sz w:val="22"/>
                <w:szCs w:val="22"/>
              </w:rPr>
            </w:pPr>
            <w:del w:id="1382" w:author="Tri Le" w:date="2021-07-08T17:46:00Z">
              <w:r w:rsidRPr="007E3F36" w:rsidDel="00101438">
                <w:rPr>
                  <w:rFonts w:ascii="Cambria" w:hAnsi="Cambria"/>
                  <w:b/>
                  <w:sz w:val="22"/>
                  <w:szCs w:val="22"/>
                </w:rPr>
                <w:delText>Event 4</w:delText>
              </w:r>
            </w:del>
          </w:p>
        </w:tc>
        <w:tc>
          <w:tcPr>
            <w:tcW w:w="2378" w:type="dxa"/>
            <w:tcBorders>
              <w:left w:val="single" w:sz="18" w:space="0" w:color="auto"/>
              <w:right w:val="single" w:sz="18" w:space="0" w:color="auto"/>
            </w:tcBorders>
          </w:tcPr>
          <w:p w14:paraId="1141637E" w14:textId="63D1C80F" w:rsidR="00A33724" w:rsidRPr="007E3F36" w:rsidDel="00101438" w:rsidRDefault="00A33724" w:rsidP="007E3F36">
            <w:pPr>
              <w:spacing w:line="276" w:lineRule="auto"/>
              <w:jc w:val="center"/>
              <w:rPr>
                <w:del w:id="1383" w:author="Tri Le" w:date="2021-07-08T17:46:00Z"/>
                <w:rFonts w:ascii="Cambria" w:hAnsi="Cambria"/>
                <w:sz w:val="22"/>
              </w:rPr>
            </w:pPr>
            <w:del w:id="1384" w:author="Tri Le" w:date="2021-07-08T17:46:00Z">
              <w:r w:rsidRPr="007E3F36" w:rsidDel="00101438">
                <w:rPr>
                  <w:rFonts w:ascii="Cambria" w:hAnsi="Cambria"/>
                  <w:sz w:val="22"/>
                </w:rPr>
                <w:delText>02/05/2020</w:delText>
              </w:r>
            </w:del>
          </w:p>
        </w:tc>
        <w:tc>
          <w:tcPr>
            <w:tcW w:w="1843" w:type="dxa"/>
            <w:tcBorders>
              <w:right w:val="single" w:sz="18" w:space="0" w:color="auto"/>
            </w:tcBorders>
          </w:tcPr>
          <w:p w14:paraId="77D32FDB" w14:textId="29D27594" w:rsidR="00A33724" w:rsidRPr="007E3F36" w:rsidDel="00101438" w:rsidRDefault="00907A64" w:rsidP="007E3F36">
            <w:pPr>
              <w:spacing w:line="276" w:lineRule="auto"/>
              <w:jc w:val="center"/>
              <w:rPr>
                <w:del w:id="1385" w:author="Tri Le" w:date="2021-07-08T17:46:00Z"/>
                <w:rFonts w:ascii="Cambria" w:hAnsi="Cambria"/>
                <w:sz w:val="22"/>
              </w:rPr>
            </w:pPr>
            <w:del w:id="1386" w:author="Tri Le" w:date="2021-07-08T17:46:00Z">
              <w:r w:rsidDel="00101438">
                <w:rPr>
                  <w:rFonts w:ascii="Cambria" w:hAnsi="Cambria"/>
                  <w:sz w:val="22"/>
                </w:rPr>
                <w:delText>-10.2</w:delText>
              </w:r>
            </w:del>
          </w:p>
        </w:tc>
        <w:tc>
          <w:tcPr>
            <w:tcW w:w="3402" w:type="dxa"/>
            <w:tcBorders>
              <w:right w:val="single" w:sz="4" w:space="0" w:color="auto"/>
            </w:tcBorders>
          </w:tcPr>
          <w:p w14:paraId="21A28DC2" w14:textId="268D2447" w:rsidR="00A33724" w:rsidRPr="007E3F36" w:rsidDel="00101438" w:rsidRDefault="00907A64" w:rsidP="007E3F36">
            <w:pPr>
              <w:spacing w:line="276" w:lineRule="auto"/>
              <w:jc w:val="center"/>
              <w:rPr>
                <w:del w:id="1387" w:author="Tri Le" w:date="2021-07-08T17:46:00Z"/>
                <w:rFonts w:ascii="Cambria" w:hAnsi="Cambria"/>
                <w:sz w:val="22"/>
              </w:rPr>
            </w:pPr>
            <w:del w:id="1388" w:author="Tri Le" w:date="2021-07-08T17:46:00Z">
              <w:r w:rsidDel="00101438">
                <w:rPr>
                  <w:rFonts w:ascii="Cambria" w:hAnsi="Cambria"/>
                  <w:sz w:val="22"/>
                </w:rPr>
                <w:delText>0.0</w:delText>
              </w:r>
            </w:del>
          </w:p>
        </w:tc>
      </w:tr>
      <w:tr w:rsidR="00A33724" w:rsidRPr="002F5EDA" w:rsidDel="00101438" w14:paraId="3B05579E" w14:textId="0095262A" w:rsidTr="00272084">
        <w:trPr>
          <w:trHeight w:val="41"/>
          <w:del w:id="1389" w:author="Tri Le" w:date="2021-07-08T17:46:00Z"/>
        </w:trPr>
        <w:tc>
          <w:tcPr>
            <w:tcW w:w="1024" w:type="dxa"/>
            <w:vMerge/>
            <w:tcBorders>
              <w:right w:val="single" w:sz="18" w:space="0" w:color="auto"/>
            </w:tcBorders>
          </w:tcPr>
          <w:p w14:paraId="5426EFEA" w14:textId="3FD5313C" w:rsidR="00A33724" w:rsidRPr="002F5EDA" w:rsidDel="00101438" w:rsidRDefault="00A33724" w:rsidP="007E3F36">
            <w:pPr>
              <w:spacing w:line="276" w:lineRule="auto"/>
              <w:rPr>
                <w:del w:id="1390" w:author="Tri Le" w:date="2021-07-08T17:46:00Z"/>
                <w:rFonts w:ascii="Cambria" w:hAnsi="Cambria"/>
                <w:b/>
                <w:sz w:val="20"/>
              </w:rPr>
            </w:pPr>
          </w:p>
        </w:tc>
        <w:tc>
          <w:tcPr>
            <w:tcW w:w="2378" w:type="dxa"/>
            <w:tcBorders>
              <w:left w:val="single" w:sz="18" w:space="0" w:color="auto"/>
              <w:right w:val="single" w:sz="18" w:space="0" w:color="auto"/>
            </w:tcBorders>
          </w:tcPr>
          <w:p w14:paraId="74CEC26A" w14:textId="4443BF3B" w:rsidR="00A33724" w:rsidRPr="003C6E66" w:rsidDel="00101438" w:rsidRDefault="00A33724" w:rsidP="007E3F36">
            <w:pPr>
              <w:spacing w:line="276" w:lineRule="auto"/>
              <w:jc w:val="center"/>
              <w:rPr>
                <w:del w:id="1391" w:author="Tri Le" w:date="2021-07-08T17:46:00Z"/>
                <w:rFonts w:ascii="Cambria" w:hAnsi="Cambria"/>
                <w:b/>
                <w:sz w:val="22"/>
              </w:rPr>
            </w:pPr>
            <w:del w:id="1392" w:author="Tri Le" w:date="2021-07-08T17:46:00Z">
              <w:r w:rsidRPr="003C6E66" w:rsidDel="00101438">
                <w:rPr>
                  <w:rFonts w:ascii="Cambria" w:hAnsi="Cambria"/>
                  <w:b/>
                  <w:sz w:val="22"/>
                </w:rPr>
                <w:delText>02/06/2020</w:delText>
              </w:r>
            </w:del>
          </w:p>
        </w:tc>
        <w:tc>
          <w:tcPr>
            <w:tcW w:w="1843" w:type="dxa"/>
            <w:tcBorders>
              <w:right w:val="single" w:sz="18" w:space="0" w:color="auto"/>
            </w:tcBorders>
          </w:tcPr>
          <w:p w14:paraId="587191E9" w14:textId="46842958" w:rsidR="00A33724" w:rsidRPr="007E3F36" w:rsidDel="00101438" w:rsidRDefault="00907A64" w:rsidP="007E3F36">
            <w:pPr>
              <w:spacing w:line="276" w:lineRule="auto"/>
              <w:jc w:val="center"/>
              <w:rPr>
                <w:del w:id="1393" w:author="Tri Le" w:date="2021-07-08T17:46:00Z"/>
                <w:rFonts w:ascii="Cambria" w:hAnsi="Cambria"/>
                <w:sz w:val="22"/>
              </w:rPr>
            </w:pPr>
            <w:del w:id="1394" w:author="Tri Le" w:date="2021-07-08T17:46:00Z">
              <w:r w:rsidDel="00101438">
                <w:rPr>
                  <w:rFonts w:ascii="Cambria" w:hAnsi="Cambria"/>
                  <w:sz w:val="22"/>
                </w:rPr>
                <w:delText>-17.1</w:delText>
              </w:r>
            </w:del>
          </w:p>
        </w:tc>
        <w:tc>
          <w:tcPr>
            <w:tcW w:w="3402" w:type="dxa"/>
            <w:tcBorders>
              <w:right w:val="single" w:sz="4" w:space="0" w:color="auto"/>
            </w:tcBorders>
          </w:tcPr>
          <w:p w14:paraId="4D71E47D" w14:textId="5AB22DD5" w:rsidR="00A33724" w:rsidRPr="007E3F36" w:rsidDel="00101438" w:rsidRDefault="00907A64" w:rsidP="007E3F36">
            <w:pPr>
              <w:spacing w:line="276" w:lineRule="auto"/>
              <w:jc w:val="center"/>
              <w:rPr>
                <w:del w:id="1395" w:author="Tri Le" w:date="2021-07-08T17:46:00Z"/>
                <w:rFonts w:ascii="Cambria" w:hAnsi="Cambria"/>
                <w:sz w:val="22"/>
              </w:rPr>
            </w:pPr>
            <w:del w:id="1396" w:author="Tri Le" w:date="2021-07-08T17:46:00Z">
              <w:r w:rsidDel="00101438">
                <w:rPr>
                  <w:rFonts w:ascii="Cambria" w:hAnsi="Cambria"/>
                  <w:sz w:val="22"/>
                </w:rPr>
                <w:delText>0.8</w:delText>
              </w:r>
            </w:del>
          </w:p>
        </w:tc>
      </w:tr>
      <w:tr w:rsidR="00A33724" w:rsidRPr="002F5EDA" w:rsidDel="00101438" w14:paraId="2DB95742" w14:textId="4172189A" w:rsidTr="00272084">
        <w:trPr>
          <w:trHeight w:val="82"/>
          <w:del w:id="1397" w:author="Tri Le" w:date="2021-07-08T17:46:00Z"/>
        </w:trPr>
        <w:tc>
          <w:tcPr>
            <w:tcW w:w="1024" w:type="dxa"/>
            <w:vMerge/>
            <w:tcBorders>
              <w:right w:val="single" w:sz="18" w:space="0" w:color="auto"/>
            </w:tcBorders>
          </w:tcPr>
          <w:p w14:paraId="56FF0CA8" w14:textId="74E5CE4E" w:rsidR="00A33724" w:rsidRPr="002F5EDA" w:rsidDel="00101438" w:rsidRDefault="00A33724" w:rsidP="007E3F36">
            <w:pPr>
              <w:spacing w:line="276" w:lineRule="auto"/>
              <w:rPr>
                <w:del w:id="1398" w:author="Tri Le" w:date="2021-07-08T17:46:00Z"/>
                <w:rFonts w:ascii="Cambria" w:hAnsi="Cambria"/>
                <w:b/>
                <w:sz w:val="20"/>
              </w:rPr>
            </w:pPr>
          </w:p>
        </w:tc>
        <w:tc>
          <w:tcPr>
            <w:tcW w:w="2378" w:type="dxa"/>
            <w:tcBorders>
              <w:left w:val="single" w:sz="18" w:space="0" w:color="auto"/>
              <w:right w:val="single" w:sz="18" w:space="0" w:color="auto"/>
            </w:tcBorders>
          </w:tcPr>
          <w:p w14:paraId="11957515" w14:textId="3E73D3CD" w:rsidR="00A33724" w:rsidRPr="007E3F36" w:rsidDel="00101438" w:rsidRDefault="00A33724" w:rsidP="007E3F36">
            <w:pPr>
              <w:spacing w:line="276" w:lineRule="auto"/>
              <w:jc w:val="center"/>
              <w:rPr>
                <w:del w:id="1399" w:author="Tri Le" w:date="2021-07-08T17:46:00Z"/>
                <w:rFonts w:ascii="Cambria" w:hAnsi="Cambria"/>
                <w:sz w:val="22"/>
              </w:rPr>
            </w:pPr>
            <w:del w:id="1400" w:author="Tri Le" w:date="2021-07-08T17:46:00Z">
              <w:r w:rsidRPr="007E3F36" w:rsidDel="00101438">
                <w:rPr>
                  <w:rFonts w:ascii="Cambria" w:hAnsi="Cambria"/>
                  <w:sz w:val="22"/>
                </w:rPr>
                <w:delText>02/07/2020</w:delText>
              </w:r>
            </w:del>
          </w:p>
        </w:tc>
        <w:tc>
          <w:tcPr>
            <w:tcW w:w="1843" w:type="dxa"/>
            <w:tcBorders>
              <w:right w:val="single" w:sz="18" w:space="0" w:color="auto"/>
            </w:tcBorders>
          </w:tcPr>
          <w:p w14:paraId="0E7E090B" w14:textId="6AA3DFFB" w:rsidR="00A33724" w:rsidRPr="007E3F36" w:rsidDel="00101438" w:rsidRDefault="00907A64" w:rsidP="007E3F36">
            <w:pPr>
              <w:spacing w:line="276" w:lineRule="auto"/>
              <w:jc w:val="center"/>
              <w:rPr>
                <w:del w:id="1401" w:author="Tri Le" w:date="2021-07-08T17:46:00Z"/>
                <w:rFonts w:ascii="Cambria" w:hAnsi="Cambria"/>
                <w:sz w:val="22"/>
              </w:rPr>
            </w:pPr>
            <w:del w:id="1402" w:author="Tri Le" w:date="2021-07-08T17:46:00Z">
              <w:r w:rsidDel="00101438">
                <w:rPr>
                  <w:rFonts w:ascii="Cambria" w:hAnsi="Cambria"/>
                  <w:sz w:val="22"/>
                </w:rPr>
                <w:delText>-21.2</w:delText>
              </w:r>
            </w:del>
          </w:p>
        </w:tc>
        <w:tc>
          <w:tcPr>
            <w:tcW w:w="3402" w:type="dxa"/>
            <w:tcBorders>
              <w:right w:val="single" w:sz="4" w:space="0" w:color="auto"/>
            </w:tcBorders>
          </w:tcPr>
          <w:p w14:paraId="26C67E68" w14:textId="1661CFEB" w:rsidR="00A33724" w:rsidRPr="007E3F36" w:rsidDel="00101438" w:rsidRDefault="00907A64" w:rsidP="007E3F36">
            <w:pPr>
              <w:spacing w:line="276" w:lineRule="auto"/>
              <w:jc w:val="center"/>
              <w:rPr>
                <w:del w:id="1403" w:author="Tri Le" w:date="2021-07-08T17:46:00Z"/>
                <w:rFonts w:ascii="Cambria" w:hAnsi="Cambria"/>
                <w:sz w:val="22"/>
              </w:rPr>
            </w:pPr>
            <w:del w:id="1404" w:author="Tri Le" w:date="2021-07-08T17:46:00Z">
              <w:r w:rsidDel="00101438">
                <w:rPr>
                  <w:rFonts w:ascii="Cambria" w:hAnsi="Cambria"/>
                  <w:sz w:val="22"/>
                </w:rPr>
                <w:delText>0.0</w:delText>
              </w:r>
            </w:del>
          </w:p>
        </w:tc>
      </w:tr>
    </w:tbl>
    <w:p w14:paraId="0E51916E" w14:textId="77777777" w:rsidR="00F51706" w:rsidRDefault="00F51706" w:rsidP="00A26807">
      <w:pPr>
        <w:spacing w:line="480" w:lineRule="auto"/>
        <w:jc w:val="both"/>
        <w:rPr>
          <w:ins w:id="1405" w:author="Tri Le" w:date="2021-07-08T18:12:00Z"/>
          <w:rFonts w:ascii="Cambria" w:hAnsi="Cambria"/>
          <w:sz w:val="22"/>
          <w:vertAlign w:val="superscript"/>
        </w:rPr>
        <w:sectPr w:rsidR="00F51706" w:rsidSect="00F51706">
          <w:pgSz w:w="15840" w:h="12240" w:orient="landscape"/>
          <w:pgMar w:top="1800" w:right="1440" w:bottom="1800" w:left="1440" w:header="708" w:footer="708" w:gutter="0"/>
          <w:cols w:space="708"/>
          <w:titlePg/>
          <w:docGrid w:linePitch="360"/>
          <w:sectPrChange w:id="1406" w:author="Tri Le" w:date="2021-07-08T18:12:00Z">
            <w:sectPr w:rsidR="00F51706" w:rsidSect="00F51706">
              <w:pgSz w:w="12240" w:h="15840" w:orient="portrait"/>
              <w:pgMar w:top="1440" w:right="1800" w:bottom="1440" w:left="1800" w:header="708" w:footer="708" w:gutter="0"/>
            </w:sectPr>
          </w:sectPrChange>
        </w:sectPr>
      </w:pPr>
    </w:p>
    <w:p w14:paraId="21F144E2" w14:textId="21A317BE" w:rsidR="00163D05" w:rsidRPr="00095CFB" w:rsidRDefault="00163D05" w:rsidP="00163D05">
      <w:pPr>
        <w:spacing w:line="480" w:lineRule="auto"/>
        <w:jc w:val="both"/>
        <w:rPr>
          <w:ins w:id="1407" w:author="Tri Le" w:date="2021-07-08T19:34:00Z"/>
          <w:rFonts w:ascii="Cambria" w:hAnsi="Cambria"/>
          <w:b/>
        </w:rPr>
      </w:pPr>
      <w:ins w:id="1408" w:author="Tri Le" w:date="2021-07-08T19:34:00Z">
        <w:r>
          <w:rPr>
            <w:rFonts w:ascii="Cambria" w:hAnsi="Cambria"/>
            <w:b/>
          </w:rPr>
          <w:lastRenderedPageBreak/>
          <w:t>Data Handling, Statistical Analysis, and Data Visualization</w:t>
        </w:r>
      </w:ins>
    </w:p>
    <w:p w14:paraId="3FEC4EA5" w14:textId="06B9009C" w:rsidR="00163D05" w:rsidRDefault="00163D05" w:rsidP="00163D05">
      <w:pPr>
        <w:spacing w:line="480" w:lineRule="auto"/>
        <w:rPr>
          <w:ins w:id="1409" w:author="Tri Le" w:date="2021-07-08T19:34:00Z"/>
          <w:rFonts w:ascii="Cambria" w:hAnsi="Cambria"/>
        </w:rPr>
      </w:pPr>
      <w:ins w:id="1410" w:author="Tri Le" w:date="2021-07-08T19:34:00Z">
        <w:r>
          <w:rPr>
            <w:rFonts w:ascii="Cambria" w:hAnsi="Cambria"/>
          </w:rPr>
          <w:t>Various applications were employed to process data at different steps of the pipeline. Input data, such as output from the qPCR instrument, was subjected to rudimentary formatting and cleaning in Microsoft Excel</w:t>
        </w:r>
      </w:ins>
      <w:ins w:id="1411" w:author="Tri Le" w:date="2021-07-12T18:26:00Z">
        <w:r w:rsidR="00BB238D">
          <w:rPr>
            <w:rFonts w:ascii="Cambria" w:hAnsi="Cambria"/>
          </w:rPr>
          <w:t>,</w:t>
        </w:r>
      </w:ins>
      <w:ins w:id="1412" w:author="Tri Le" w:date="2021-07-12T18:27:00Z">
        <w:r w:rsidR="00BB238D">
          <w:rPr>
            <w:rFonts w:ascii="Cambria" w:hAnsi="Cambria"/>
          </w:rPr>
          <w:t xml:space="preserve"> which </w:t>
        </w:r>
      </w:ins>
      <w:ins w:id="1413" w:author="Tri Le" w:date="2021-07-08T19:34:00Z">
        <w:r>
          <w:rPr>
            <w:rFonts w:ascii="Cambria" w:hAnsi="Cambria"/>
          </w:rPr>
          <w:t xml:space="preserve">was then </w:t>
        </w:r>
      </w:ins>
      <w:ins w:id="1414" w:author="Tri Le" w:date="2021-07-12T18:27:00Z">
        <w:r w:rsidR="00BB238D">
          <w:rPr>
            <w:rFonts w:ascii="Cambria" w:hAnsi="Cambria"/>
          </w:rPr>
          <w:t xml:space="preserve">also </w:t>
        </w:r>
      </w:ins>
      <w:ins w:id="1415" w:author="Tri Le" w:date="2021-07-08T19:34:00Z">
        <w:r>
          <w:rPr>
            <w:rFonts w:ascii="Cambria" w:hAnsi="Cambria"/>
          </w:rPr>
          <w:t xml:space="preserve">used to calculate </w:t>
        </w:r>
      </w:ins>
      <w:ins w:id="1416" w:author="Tri Le" w:date="2021-07-09T16:07:00Z">
        <w:r w:rsidR="00AE681F">
          <w:rPr>
            <w:rFonts w:ascii="Cambria" w:hAnsi="Cambria"/>
          </w:rPr>
          <w:t>GCNs</w:t>
        </w:r>
      </w:ins>
      <w:ins w:id="1417" w:author="Tri Le" w:date="2021-07-08T19:34:00Z">
        <w:r>
          <w:rPr>
            <w:rFonts w:ascii="Cambria" w:hAnsi="Cambria"/>
          </w:rPr>
          <w:t xml:space="preserve"> per mL or g sample and per ng nucleic acid.</w:t>
        </w:r>
      </w:ins>
    </w:p>
    <w:p w14:paraId="6791E0C9" w14:textId="320986D5" w:rsidR="00163D05" w:rsidRPr="002F07D0" w:rsidRDefault="00163D05" w:rsidP="001B1D7C">
      <w:pPr>
        <w:spacing w:line="480" w:lineRule="auto"/>
        <w:rPr>
          <w:ins w:id="1418" w:author="Tri Le" w:date="2021-07-08T19:34:00Z"/>
          <w:rFonts w:ascii="Cambria" w:hAnsi="Cambria"/>
        </w:rPr>
      </w:pPr>
      <w:ins w:id="1419" w:author="Tri Le" w:date="2021-07-08T19:34:00Z">
        <w:r>
          <w:rPr>
            <w:rFonts w:ascii="Cambria" w:hAnsi="Cambria"/>
          </w:rPr>
          <w:t xml:space="preserve">R and its integrated development environment RStudio </w:t>
        </w:r>
        <w:commentRangeStart w:id="1420"/>
        <w:r>
          <w:rPr>
            <w:rFonts w:ascii="Cambria" w:hAnsi="Cambria"/>
          </w:rPr>
          <w:t>(RStudio Team, 202</w:t>
        </w:r>
      </w:ins>
      <w:ins w:id="1421" w:author="Tri Le" w:date="2021-07-12T20:19:00Z">
        <w:r w:rsidR="00356EB5">
          <w:rPr>
            <w:rFonts w:ascii="Cambria" w:hAnsi="Cambria"/>
          </w:rPr>
          <w:t>1</w:t>
        </w:r>
      </w:ins>
      <w:ins w:id="1422" w:author="Tri Le" w:date="2021-07-08T19:34:00Z">
        <w:r>
          <w:rPr>
            <w:rFonts w:ascii="Cambria" w:hAnsi="Cambria"/>
          </w:rPr>
          <w:t xml:space="preserve">) </w:t>
        </w:r>
      </w:ins>
      <w:commentRangeEnd w:id="1420"/>
      <w:ins w:id="1423" w:author="Tri Le" w:date="2021-07-12T20:20:00Z">
        <w:r w:rsidR="00B814AD">
          <w:rPr>
            <w:rStyle w:val="CommentReference"/>
          </w:rPr>
          <w:commentReference w:id="1420"/>
        </w:r>
      </w:ins>
      <w:ins w:id="1424" w:author="Tri Le" w:date="2021-07-08T19:34:00Z">
        <w:r>
          <w:rPr>
            <w:rFonts w:ascii="Cambria" w:hAnsi="Cambria"/>
          </w:rPr>
          <w:t xml:space="preserve">were utilized to further </w:t>
        </w:r>
      </w:ins>
      <w:ins w:id="1425" w:author="Tri Le" w:date="2021-07-12T20:21:00Z">
        <w:r w:rsidR="00DA6B87">
          <w:rPr>
            <w:rFonts w:ascii="Cambria" w:hAnsi="Cambria"/>
          </w:rPr>
          <w:t>process</w:t>
        </w:r>
      </w:ins>
      <w:ins w:id="1426" w:author="Tri Le" w:date="2021-07-08T19:34:00Z">
        <w:r>
          <w:rPr>
            <w:rFonts w:ascii="Cambria" w:hAnsi="Cambria"/>
          </w:rPr>
          <w:t xml:space="preserve"> the data </w:t>
        </w:r>
      </w:ins>
      <w:ins w:id="1427" w:author="Tri Le" w:date="2021-07-08T19:39:00Z">
        <w:r w:rsidR="00D44EAF">
          <w:rPr>
            <w:rFonts w:ascii="Cambria" w:hAnsi="Cambria"/>
          </w:rPr>
          <w:t>and perform</w:t>
        </w:r>
      </w:ins>
      <w:ins w:id="1428" w:author="Tri Le" w:date="2021-07-08T19:34:00Z">
        <w:r>
          <w:rPr>
            <w:rFonts w:ascii="Cambria" w:hAnsi="Cambria"/>
          </w:rPr>
          <w:t xml:space="preserve"> statistical analyses</w:t>
        </w:r>
      </w:ins>
      <w:ins w:id="1429" w:author="Tri Le" w:date="2021-07-08T19:36:00Z">
        <w:r w:rsidR="004D339B">
          <w:rPr>
            <w:rFonts w:ascii="Cambria" w:hAnsi="Cambria"/>
          </w:rPr>
          <w:t xml:space="preserve"> and </w:t>
        </w:r>
      </w:ins>
      <w:ins w:id="1430" w:author="Tri Le" w:date="2021-07-12T18:28:00Z">
        <w:r w:rsidR="00AE67E4">
          <w:rPr>
            <w:rFonts w:ascii="Cambria" w:hAnsi="Cambria"/>
          </w:rPr>
          <w:t xml:space="preserve">output </w:t>
        </w:r>
      </w:ins>
      <w:ins w:id="1431" w:author="Tri Le" w:date="2021-07-08T19:36:00Z">
        <w:r w:rsidR="004D339B">
          <w:rPr>
            <w:rFonts w:ascii="Cambria" w:hAnsi="Cambria"/>
          </w:rPr>
          <w:t>visualization</w:t>
        </w:r>
      </w:ins>
      <w:ins w:id="1432" w:author="Tri Le" w:date="2021-07-08T19:37:00Z">
        <w:r w:rsidR="00704651">
          <w:rPr>
            <w:rFonts w:ascii="Cambria" w:hAnsi="Cambria"/>
          </w:rPr>
          <w:t>s</w:t>
        </w:r>
      </w:ins>
      <w:ins w:id="1433" w:author="Tri Le" w:date="2021-07-08T19:34:00Z">
        <w:r>
          <w:rPr>
            <w:rFonts w:ascii="Cambria" w:hAnsi="Cambria"/>
          </w:rPr>
          <w:t xml:space="preserve">. These operations included </w:t>
        </w:r>
        <w:r>
          <w:t>g</w:t>
        </w:r>
        <w:r w:rsidRPr="00CE3FBC">
          <w:t>eneral</w:t>
        </w:r>
        <w:r>
          <w:t xml:space="preserve"> l</w:t>
        </w:r>
        <w:r w:rsidRPr="00CE3FBC">
          <w:t xml:space="preserve">inear </w:t>
        </w:r>
        <w:r>
          <w:t>m</w:t>
        </w:r>
        <w:r w:rsidRPr="00CE3FBC">
          <w:t>odel</w:t>
        </w:r>
        <w:r>
          <w:t xml:space="preserve">s (and estimated pairwise differences) using the package </w:t>
        </w:r>
        <w:r>
          <w:rPr>
            <w:i/>
            <w:iCs/>
          </w:rPr>
          <w:t xml:space="preserve">sasLM </w:t>
        </w:r>
        <w:commentRangeStart w:id="1434"/>
        <w:r>
          <w:t>[Bae, 2021]</w:t>
        </w:r>
      </w:ins>
      <w:commentRangeEnd w:id="1434"/>
      <w:ins w:id="1435" w:author="Tri Le" w:date="2021-07-12T18:28:00Z">
        <w:r w:rsidR="00083459">
          <w:rPr>
            <w:rStyle w:val="CommentReference"/>
          </w:rPr>
          <w:commentReference w:id="1434"/>
        </w:r>
      </w:ins>
      <w:ins w:id="1436" w:author="Tri Le" w:date="2021-07-08T19:34:00Z">
        <w:r>
          <w:t xml:space="preserve">, PCA (corresponding biplots were created using the package </w:t>
        </w:r>
        <w:r w:rsidRPr="002F07D0">
          <w:rPr>
            <w:i/>
            <w:iCs/>
          </w:rPr>
          <w:t>ggbiplot</w:t>
        </w:r>
        <w:r>
          <w:t xml:space="preserve"> [Vu, 2011]), and Spearman’s correlation matrix using the package </w:t>
        </w:r>
        <w:r>
          <w:rPr>
            <w:i/>
            <w:iCs/>
          </w:rPr>
          <w:t>Hmisc</w:t>
        </w:r>
        <w:r>
          <w:t xml:space="preserve"> [Harrell et al., 2021]. The package </w:t>
        </w:r>
        <w:r>
          <w:rPr>
            <w:i/>
            <w:iCs/>
          </w:rPr>
          <w:t>reshape2</w:t>
        </w:r>
        <w:r>
          <w:t xml:space="preserve"> [Wickham, 2007] was used to </w:t>
        </w:r>
      </w:ins>
      <w:ins w:id="1437" w:author="Tri Le" w:date="2021-07-12T20:21:00Z">
        <w:r w:rsidR="00DA6B87">
          <w:t>reformat</w:t>
        </w:r>
      </w:ins>
      <w:ins w:id="1438" w:author="Tri Le" w:date="2021-07-08T19:34:00Z">
        <w:r>
          <w:t xml:space="preserve"> these correlation matrices</w:t>
        </w:r>
      </w:ins>
      <w:ins w:id="1439" w:author="Tri Le" w:date="2021-07-12T18:29:00Z">
        <w:r w:rsidR="00083459">
          <w:t xml:space="preserve"> </w:t>
        </w:r>
      </w:ins>
      <w:ins w:id="1440" w:author="Tri Le" w:date="2021-07-12T20:22:00Z">
        <w:r w:rsidR="006C3D65">
          <w:t>to make them more</w:t>
        </w:r>
      </w:ins>
      <w:ins w:id="1441" w:author="Tri Le" w:date="2021-07-12T18:29:00Z">
        <w:r w:rsidR="00083459">
          <w:t xml:space="preserve"> compatible with other </w:t>
        </w:r>
      </w:ins>
      <w:ins w:id="1442" w:author="Tri Le" w:date="2021-07-12T18:30:00Z">
        <w:r w:rsidR="00083459">
          <w:t>data-handling tools</w:t>
        </w:r>
      </w:ins>
      <w:ins w:id="1443" w:author="Tri Le" w:date="2021-07-08T19:34:00Z">
        <w:r>
          <w:t>. Additionally, of much assistance during the analysis process were several general-purpose and dependency packages, which will be further detailed in Supplementary Materials.</w:t>
        </w:r>
      </w:ins>
      <w:ins w:id="1444" w:author="Tri Le" w:date="2021-07-12T16:28:00Z">
        <w:r w:rsidR="007E3A01">
          <w:t xml:space="preserve"> The R script used for analysis</w:t>
        </w:r>
      </w:ins>
      <w:ins w:id="1445" w:author="Tri Le" w:date="2021-07-12T16:29:00Z">
        <w:r w:rsidR="007E3A01">
          <w:t xml:space="preserve"> can be found on GitHub ([GitHub link]).</w:t>
        </w:r>
      </w:ins>
    </w:p>
    <w:p w14:paraId="194B37F6" w14:textId="3C47766A" w:rsidR="002E4391" w:rsidRDefault="00163D05" w:rsidP="00163D05">
      <w:pPr>
        <w:spacing w:line="480" w:lineRule="auto"/>
        <w:rPr>
          <w:ins w:id="1446" w:author="Tri Le" w:date="2021-07-09T15:12:00Z"/>
        </w:rPr>
      </w:pPr>
      <w:ins w:id="1447" w:author="Tri Le" w:date="2021-07-08T19:34:00Z">
        <w:r>
          <w:t xml:space="preserve">Another software involved in data visualization was Tableau. Specifically, it was used to generate boxplots for </w:t>
        </w:r>
      </w:ins>
      <w:ins w:id="1448" w:author="Tri Le" w:date="2021-07-09T16:07:00Z">
        <w:r w:rsidR="00C432D7">
          <w:t>GCNs</w:t>
        </w:r>
      </w:ins>
      <w:ins w:id="1449" w:author="Tri Le" w:date="2021-07-08T19:34:00Z">
        <w:r>
          <w:t xml:space="preserve"> per mL or g sample and per ng nucleic acid, as well as the heatmap representing the above-mentioned Spearman correlation matrix.</w:t>
        </w:r>
      </w:ins>
    </w:p>
    <w:p w14:paraId="327A8947" w14:textId="0EFD9318" w:rsidR="00163D05" w:rsidRDefault="002E4391">
      <w:pPr>
        <w:spacing w:line="480" w:lineRule="auto"/>
        <w:rPr>
          <w:ins w:id="1450" w:author="Tri Le" w:date="2021-07-08T19:34:00Z"/>
          <w:rFonts w:ascii="Cambria" w:hAnsi="Cambria"/>
          <w:sz w:val="22"/>
          <w:vertAlign w:val="superscript"/>
        </w:rPr>
        <w:pPrChange w:id="1451" w:author="Tri Le" w:date="2021-07-08T19:34:00Z">
          <w:pPr/>
        </w:pPrChange>
      </w:pPr>
      <w:ins w:id="1452" w:author="Tri Le" w:date="2021-07-09T15:12:00Z">
        <w:r>
          <w:t>For all tests, a p-value of 0.05 was assumed to be the minimum level of significance.</w:t>
        </w:r>
      </w:ins>
      <w:ins w:id="1453" w:author="Tri Le" w:date="2021-07-08T19:34:00Z">
        <w:r w:rsidR="00163D05">
          <w:rPr>
            <w:rFonts w:ascii="Cambria" w:hAnsi="Cambria"/>
            <w:sz w:val="22"/>
            <w:vertAlign w:val="superscript"/>
          </w:rPr>
          <w:br w:type="page"/>
        </w:r>
      </w:ins>
    </w:p>
    <w:p w14:paraId="57D62807" w14:textId="35A267F2" w:rsidR="007E3F36" w:rsidRPr="00A540A6" w:rsidDel="00101438" w:rsidRDefault="00A540A6" w:rsidP="00A540A6">
      <w:pPr>
        <w:rPr>
          <w:del w:id="1454" w:author="Tri Le" w:date="2021-07-08T17:46:00Z"/>
          <w:rFonts w:ascii="Cambria" w:hAnsi="Cambria"/>
          <w:sz w:val="22"/>
        </w:rPr>
      </w:pPr>
      <w:commentRangeStart w:id="1455"/>
      <w:del w:id="1456" w:author="Tri Le" w:date="2021-07-08T17:46:00Z">
        <w:r w:rsidRPr="00A540A6" w:rsidDel="00101438">
          <w:rPr>
            <w:rFonts w:ascii="Cambria" w:hAnsi="Cambria"/>
            <w:sz w:val="22"/>
            <w:vertAlign w:val="superscript"/>
          </w:rPr>
          <w:lastRenderedPageBreak/>
          <w:delText>a</w:delText>
        </w:r>
        <w:r w:rsidRPr="00A540A6" w:rsidDel="00101438">
          <w:rPr>
            <w:rFonts w:ascii="Cambria" w:hAnsi="Cambria"/>
            <w:sz w:val="22"/>
          </w:rPr>
          <w:delText xml:space="preserve">Weather and </w:delText>
        </w:r>
        <w:r w:rsidDel="00101438">
          <w:rPr>
            <w:rFonts w:ascii="Cambria" w:hAnsi="Cambria"/>
            <w:sz w:val="22"/>
          </w:rPr>
          <w:delText xml:space="preserve">climate </w:delText>
        </w:r>
        <w:r w:rsidRPr="00A540A6" w:rsidDel="00101438">
          <w:rPr>
            <w:rFonts w:ascii="Cambria" w:hAnsi="Cambria"/>
            <w:sz w:val="22"/>
          </w:rPr>
          <w:delText>data for the Forks, Winnipeg, MB (c</w:delText>
        </w:r>
        <w:r w:rsidR="0020107C" w:rsidDel="00101438">
          <w:rPr>
            <w:rFonts w:ascii="Cambria" w:hAnsi="Cambria"/>
            <w:sz w:val="22"/>
          </w:rPr>
          <w:delText>losest location near the NESTP)</w:delText>
        </w:r>
      </w:del>
    </w:p>
    <w:p w14:paraId="293D28E1" w14:textId="764458C6" w:rsidR="00A540A6" w:rsidRPr="00D57E88" w:rsidDel="00101438" w:rsidRDefault="00D57E88" w:rsidP="00C73B9E">
      <w:pPr>
        <w:spacing w:line="480" w:lineRule="auto"/>
        <w:rPr>
          <w:del w:id="1457" w:author="Tri Le" w:date="2021-07-08T17:46:00Z"/>
          <w:rFonts w:ascii="Cambria" w:hAnsi="Cambria"/>
          <w:sz w:val="22"/>
        </w:rPr>
      </w:pPr>
      <w:del w:id="1458" w:author="Tri Le" w:date="2021-07-08T17:46:00Z">
        <w:r w:rsidRPr="00D57E88" w:rsidDel="00101438">
          <w:rPr>
            <w:rFonts w:ascii="Cambria" w:hAnsi="Cambria"/>
            <w:sz w:val="22"/>
          </w:rPr>
          <w:delText xml:space="preserve">(Government of Canada, 2019). </w:delText>
        </w:r>
        <w:commentRangeEnd w:id="1455"/>
        <w:r w:rsidR="00A40070" w:rsidDel="00101438">
          <w:rPr>
            <w:rStyle w:val="CommentReference"/>
          </w:rPr>
          <w:commentReference w:id="1455"/>
        </w:r>
      </w:del>
    </w:p>
    <w:p w14:paraId="18B69DB0" w14:textId="7276628C" w:rsidR="00C73B9E" w:rsidRDefault="00C73B9E" w:rsidP="00A26807">
      <w:pPr>
        <w:spacing w:line="480" w:lineRule="auto"/>
        <w:jc w:val="both"/>
        <w:rPr>
          <w:rFonts w:ascii="Cambria" w:hAnsi="Cambria"/>
          <w:b/>
        </w:rPr>
      </w:pPr>
      <w:r w:rsidRPr="00095CFB">
        <w:rPr>
          <w:rFonts w:ascii="Cambria" w:hAnsi="Cambria"/>
          <w:b/>
        </w:rPr>
        <w:t xml:space="preserve">RESULTS </w:t>
      </w:r>
    </w:p>
    <w:p w14:paraId="30CC166C" w14:textId="5E2E02D6" w:rsidR="00C73B9E" w:rsidRPr="00A934DF" w:rsidRDefault="00C73B9E" w:rsidP="00A26807">
      <w:pPr>
        <w:spacing w:line="480" w:lineRule="auto"/>
        <w:jc w:val="both"/>
      </w:pPr>
      <w:r w:rsidRPr="00CE3FBC">
        <w:t xml:space="preserve">The </w:t>
      </w:r>
      <w:del w:id="1459" w:author="Tri Le" w:date="2021-07-09T16:08:00Z">
        <w:r w:rsidRPr="00CE3FBC" w:rsidDel="00BF48BB">
          <w:delText>gene copy</w:delText>
        </w:r>
      </w:del>
      <w:ins w:id="1460" w:author="Tri Le" w:date="2021-07-09T16:08:00Z">
        <w:r w:rsidR="00BF48BB">
          <w:t>GCN</w:t>
        </w:r>
      </w:ins>
      <w:r w:rsidRPr="00CE3FBC">
        <w:t xml:space="preserve"> values </w:t>
      </w:r>
      <w:r>
        <w:t xml:space="preserve">for the DNA and RNA viruses and </w:t>
      </w:r>
      <w:r>
        <w:rPr>
          <w:i/>
        </w:rPr>
        <w:t xml:space="preserve">uidA </w:t>
      </w:r>
      <w:r w:rsidRPr="00CE3FBC">
        <w:t>were transformed into log</w:t>
      </w:r>
      <w:r w:rsidRPr="00A34302">
        <w:rPr>
          <w:vertAlign w:val="subscript"/>
          <w:rPrChange w:id="1461" w:author="muyaguari@yahoo.com" w:date="2021-05-19T12:55:00Z">
            <w:rPr/>
          </w:rPrChange>
        </w:rPr>
        <w:t>10</w:t>
      </w:r>
      <w:r w:rsidRPr="00CE3FBC">
        <w:t xml:space="preserve"> form. These values </w:t>
      </w:r>
      <w:ins w:id="1462" w:author="Tri Le" w:date="2021-07-12T18:30:00Z">
        <w:r w:rsidR="00904259">
          <w:t xml:space="preserve">then </w:t>
        </w:r>
      </w:ins>
      <w:r w:rsidRPr="00CE3FBC">
        <w:t xml:space="preserve">ran a </w:t>
      </w:r>
      <w:del w:id="1463" w:author="Tri Le" w:date="2021-07-08T18:26:00Z">
        <w:r w:rsidRPr="00CE3FBC" w:rsidDel="00395F47">
          <w:delText xml:space="preserve">Generalized Linear Model </w:delText>
        </w:r>
      </w:del>
      <w:ins w:id="1464" w:author="Tri Le" w:date="2021-07-08T18:28:00Z">
        <w:r w:rsidR="00474859">
          <w:t>g</w:t>
        </w:r>
        <w:r w:rsidR="00E12118">
          <w:t xml:space="preserve">eneral </w:t>
        </w:r>
        <w:r w:rsidR="00474859">
          <w:t>l</w:t>
        </w:r>
        <w:r w:rsidR="00E12118">
          <w:t xml:space="preserve">inear </w:t>
        </w:r>
        <w:r w:rsidR="00474859">
          <w:t>m</w:t>
        </w:r>
        <w:r w:rsidR="00E12118">
          <w:t>odel</w:t>
        </w:r>
      </w:ins>
      <w:ins w:id="1465" w:author="Tri Le" w:date="2021-07-08T18:26:00Z">
        <w:r w:rsidR="00395F47">
          <w:t xml:space="preserve"> </w:t>
        </w:r>
      </w:ins>
      <w:r w:rsidRPr="00CE3FBC">
        <w:t>Tukey-Kramer analysis</w:t>
      </w:r>
      <w:del w:id="1466" w:author="Tri Le" w:date="2021-07-09T16:09:00Z">
        <w:r w:rsidRPr="00CE3FBC" w:rsidDel="00082466">
          <w:delText xml:space="preserve"> </w:delText>
        </w:r>
        <w:r w:rsidRPr="00CE3FBC" w:rsidDel="00356088">
          <w:delText>with 95% level of confidence (p level = 0.05).</w:delText>
        </w:r>
      </w:del>
      <w:ins w:id="1467" w:author="Tri Le" w:date="2021-07-09T16:09:00Z">
        <w:r w:rsidR="00356088">
          <w:t>, and t</w:t>
        </w:r>
      </w:ins>
      <w:del w:id="1468" w:author="Tri Le" w:date="2021-07-09T16:09:00Z">
        <w:r w:rsidRPr="00CE3FBC" w:rsidDel="00356088">
          <w:delText xml:space="preserve"> T</w:delText>
        </w:r>
      </w:del>
      <w:r w:rsidRPr="00CE3FBC">
        <w:t xml:space="preserve">he means of each wastewater </w:t>
      </w:r>
      <w:del w:id="1469" w:author="Tri Le" w:date="2021-07-12T18:31:00Z">
        <w:r w:rsidRPr="00CE3FBC" w:rsidDel="00BF1BC1">
          <w:delText xml:space="preserve">sample </w:delText>
        </w:r>
      </w:del>
      <w:ins w:id="1470" w:author="Tri Le" w:date="2021-07-12T18:31:00Z">
        <w:r w:rsidR="00BF1BC1">
          <w:t>processing</w:t>
        </w:r>
        <w:r w:rsidR="00BF1BC1" w:rsidRPr="00CE3FBC">
          <w:t xml:space="preserve"> </w:t>
        </w:r>
      </w:ins>
      <w:r w:rsidRPr="00CE3FBC">
        <w:t xml:space="preserve">stage for each </w:t>
      </w:r>
      <w:del w:id="1471" w:author="Tri Le" w:date="2021-07-12T18:31:00Z">
        <w:r w:rsidRPr="00CE3FBC" w:rsidDel="00294EF3">
          <w:delText>enteric virus targeted</w:delText>
        </w:r>
      </w:del>
      <w:ins w:id="1472" w:author="Tri Le" w:date="2021-07-12T18:31:00Z">
        <w:r w:rsidR="00294EF3">
          <w:t>target</w:t>
        </w:r>
      </w:ins>
      <w:r w:rsidRPr="00CE3FBC">
        <w:t xml:space="preserve"> were analyzed. The </w:t>
      </w:r>
      <w:del w:id="1473" w:author="Tri Le" w:date="2021-07-09T16:09:00Z">
        <w:r w:rsidRPr="00CE3FBC" w:rsidDel="00364DCE">
          <w:delText>gene copy numbers</w:delText>
        </w:r>
      </w:del>
      <w:ins w:id="1474" w:author="Tri Le" w:date="2021-07-09T16:09:00Z">
        <w:r w:rsidR="00364DCE">
          <w:t>GCNs</w:t>
        </w:r>
      </w:ins>
      <w:r w:rsidRPr="00CE3FBC">
        <w:t xml:space="preserve"> were expressed in terms of </w:t>
      </w:r>
      <w:del w:id="1475" w:author="Tri Le" w:date="2021-07-12T18:31:00Z">
        <w:r w:rsidRPr="00CE3FBC" w:rsidDel="002C7C10">
          <w:delText>biomass and volume</w:delText>
        </w:r>
      </w:del>
      <w:ins w:id="1476" w:author="Tri Le" w:date="2021-07-12T18:31:00Z">
        <w:r w:rsidR="002C7C10">
          <w:t>sample and biomass</w:t>
        </w:r>
        <w:r w:rsidR="00A3715E">
          <w:t xml:space="preserve">. </w:t>
        </w:r>
      </w:ins>
      <w:del w:id="1477" w:author="Tri Le" w:date="2021-07-12T18:31:00Z">
        <w:r w:rsidRPr="00CE3FBC" w:rsidDel="00A3715E">
          <w:delText xml:space="preserve"> (except for </w:delText>
        </w:r>
        <w:r w:rsidRPr="00CE3FBC" w:rsidDel="00C84119">
          <w:delText>sludge cake</w:delText>
        </w:r>
      </w:del>
      <w:del w:id="1478" w:author="Tri Le" w:date="2021-07-06T19:01:00Z">
        <w:r w:rsidRPr="00CE3FBC" w:rsidDel="00633C06">
          <w:delText xml:space="preserve">; it </w:delText>
        </w:r>
      </w:del>
      <w:del w:id="1479" w:author="Tri Le" w:date="2021-07-12T18:31:00Z">
        <w:r w:rsidRPr="00CE3FBC" w:rsidDel="00A3715E">
          <w:delText xml:space="preserve">was expressed in </w:delText>
        </w:r>
      </w:del>
      <w:del w:id="1480" w:author="Tri Le" w:date="2021-07-09T14:21:00Z">
        <w:r w:rsidRPr="00CE3FBC" w:rsidDel="00502610">
          <w:delText>gra</w:delText>
        </w:r>
        <w:r w:rsidDel="00502610">
          <w:delText>ms</w:delText>
        </w:r>
      </w:del>
      <w:del w:id="1481" w:author="Tri Le" w:date="2021-07-12T18:31:00Z">
        <w:r w:rsidDel="00A3715E">
          <w:delText xml:space="preserve">). </w:delText>
        </w:r>
      </w:del>
      <w:ins w:id="1482" w:author="Tri Le" w:date="2021-07-06T19:03:00Z">
        <w:r w:rsidR="008C2158">
          <w:t xml:space="preserve">In some cases, these values were </w:t>
        </w:r>
      </w:ins>
      <w:ins w:id="1483" w:author="Tri Le" w:date="2021-07-06T19:04:00Z">
        <w:r w:rsidR="008C2158">
          <w:t>log</w:t>
        </w:r>
        <w:r w:rsidR="008C2158">
          <w:rPr>
            <w:vertAlign w:val="subscript"/>
          </w:rPr>
          <w:t>10</w:t>
        </w:r>
      </w:ins>
      <w:ins w:id="1484" w:author="Tri Le" w:date="2021-07-08T19:38:00Z">
        <w:r w:rsidR="0077301E">
          <w:t>-</w:t>
        </w:r>
      </w:ins>
      <w:ins w:id="1485" w:author="Tri Le" w:date="2021-07-06T19:04:00Z">
        <w:r w:rsidR="008C2158">
          <w:t>transform</w:t>
        </w:r>
      </w:ins>
      <w:ins w:id="1486" w:author="Tri Le" w:date="2021-07-08T19:38:00Z">
        <w:r w:rsidR="0077301E">
          <w:t>ed</w:t>
        </w:r>
      </w:ins>
      <w:ins w:id="1487" w:author="Tri Le" w:date="2021-07-06T19:04:00Z">
        <w:r w:rsidR="008C2158">
          <w:t xml:space="preserve"> for </w:t>
        </w:r>
        <w:r w:rsidR="005C0BCA">
          <w:t>readability</w:t>
        </w:r>
        <w:r w:rsidR="008C2158">
          <w:t xml:space="preserve"> purposes. </w:t>
        </w:r>
      </w:ins>
      <w:r w:rsidR="00790D75">
        <w:t xml:space="preserve">The presence of DNA and RNA viral gene copies and </w:t>
      </w:r>
      <w:r w:rsidR="00790D75">
        <w:rPr>
          <w:i/>
        </w:rPr>
        <w:t xml:space="preserve">uidA </w:t>
      </w:r>
      <w:r w:rsidR="00790D75">
        <w:t>in the Milli-Q water (negative control)</w:t>
      </w:r>
      <w:r w:rsidR="00373093">
        <w:t xml:space="preserve"> samples</w:t>
      </w:r>
      <w:r w:rsidR="00790D75">
        <w:t xml:space="preserve"> across all </w:t>
      </w:r>
      <w:r w:rsidR="00373093">
        <w:t xml:space="preserve">Events 1-4 </w:t>
      </w:r>
      <w:r w:rsidR="00790D75">
        <w:t xml:space="preserve">were negative. </w:t>
      </w:r>
      <w:r w:rsidR="00E368F9">
        <w:t>The red-dot</w:t>
      </w:r>
      <w:r w:rsidR="00783E9B">
        <w:t>t</w:t>
      </w:r>
      <w:r w:rsidR="00E368F9">
        <w:t xml:space="preserve">ed lines in Figures 2, 3, 4, 5, and 6 indicate the mean of the number of gene copies of each </w:t>
      </w:r>
      <w:r w:rsidR="00373093">
        <w:t xml:space="preserve">wastewater treatment </w:t>
      </w:r>
      <w:r w:rsidR="00E368F9">
        <w:t>sample across all events.</w:t>
      </w:r>
    </w:p>
    <w:p w14:paraId="2084EA87" w14:textId="3A207827" w:rsidR="00C73B9E" w:rsidRDefault="001D0D74" w:rsidP="00C73B9E">
      <w:pPr>
        <w:spacing w:line="480" w:lineRule="auto"/>
        <w:rPr>
          <w:rFonts w:ascii="Cambria" w:hAnsi="Cambria"/>
          <w:b/>
        </w:rPr>
      </w:pPr>
      <w:r>
        <w:rPr>
          <w:rFonts w:ascii="Cambria" w:hAnsi="Cambria"/>
          <w:b/>
          <w:noProof/>
        </w:rPr>
        <mc:AlternateContent>
          <mc:Choice Requires="wpg">
            <w:drawing>
              <wp:anchor distT="0" distB="0" distL="114300" distR="114300" simplePos="0" relativeHeight="251543040" behindDoc="0" locked="0" layoutInCell="1" allowOverlap="1" wp14:anchorId="3099FC32" wp14:editId="39A767BC">
                <wp:simplePos x="0" y="0"/>
                <wp:positionH relativeFrom="column">
                  <wp:posOffset>-152400</wp:posOffset>
                </wp:positionH>
                <wp:positionV relativeFrom="paragraph">
                  <wp:posOffset>105229</wp:posOffset>
                </wp:positionV>
                <wp:extent cx="5756910" cy="4560845"/>
                <wp:effectExtent l="0" t="19050" r="0" b="0"/>
                <wp:wrapNone/>
                <wp:docPr id="47" name="Group 47"/>
                <wp:cNvGraphicFramePr/>
                <a:graphic xmlns:a="http://schemas.openxmlformats.org/drawingml/2006/main">
                  <a:graphicData uri="http://schemas.microsoft.com/office/word/2010/wordprocessingGroup">
                    <wpg:wgp>
                      <wpg:cNvGrpSpPr/>
                      <wpg:grpSpPr>
                        <a:xfrm>
                          <a:off x="0" y="0"/>
                          <a:ext cx="5756910" cy="4560845"/>
                          <a:chOff x="0" y="-4036"/>
                          <a:chExt cx="6172200" cy="5192519"/>
                        </a:xfrm>
                      </wpg:grpSpPr>
                      <wpg:grpSp>
                        <wpg:cNvPr id="51" name="Group 51"/>
                        <wpg:cNvGrpSpPr/>
                        <wpg:grpSpPr>
                          <a:xfrm>
                            <a:off x="470931" y="-3593"/>
                            <a:ext cx="5339799" cy="4419864"/>
                            <a:chOff x="364886" y="-3593"/>
                            <a:chExt cx="5339799" cy="4419864"/>
                          </a:xfrm>
                        </wpg:grpSpPr>
                        <wpg:grpSp>
                          <wpg:cNvPr id="52" name="Group 52"/>
                          <wpg:cNvGrpSpPr/>
                          <wpg:grpSpPr>
                            <a:xfrm>
                              <a:off x="364886" y="-3593"/>
                              <a:ext cx="5339447" cy="2126591"/>
                              <a:chOff x="351640" y="-3595"/>
                              <a:chExt cx="5264706" cy="2127864"/>
                            </a:xfrm>
                          </wpg:grpSpPr>
                          <pic:pic xmlns:pic="http://schemas.openxmlformats.org/drawingml/2006/picture">
                            <pic:nvPicPr>
                              <pic:cNvPr id="53" name="Picture 53"/>
                              <pic:cNvPicPr>
                                <a:picLocks noChangeAspect="1"/>
                              </pic:cNvPicPr>
                            </pic:nvPicPr>
                            <pic:blipFill>
                              <a:blip r:embed="rId18"/>
                              <a:srcRect/>
                              <a:stretch/>
                            </pic:blipFill>
                            <pic:spPr bwMode="auto">
                              <a:xfrm>
                                <a:off x="351640" y="-3595"/>
                                <a:ext cx="2217701" cy="2123440"/>
                              </a:xfrm>
                              <a:prstGeom prst="rect">
                                <a:avLst/>
                              </a:prstGeom>
                              <a:noFill/>
                              <a:ln>
                                <a:solidFill>
                                  <a:schemeClr val="tx1"/>
                                </a:solidFill>
                              </a:ln>
                            </pic:spPr>
                          </pic:pic>
                          <pic:pic xmlns:pic="http://schemas.openxmlformats.org/drawingml/2006/picture">
                            <pic:nvPicPr>
                              <pic:cNvPr id="54" name="Picture 54"/>
                              <pic:cNvPicPr preferRelativeResize="0">
                                <a:picLocks/>
                              </pic:cNvPicPr>
                            </pic:nvPicPr>
                            <pic:blipFill>
                              <a:blip r:embed="rId19"/>
                              <a:srcRect/>
                              <a:stretch/>
                            </pic:blipFill>
                            <pic:spPr bwMode="auto">
                              <a:xfrm>
                                <a:off x="3397804" y="1"/>
                                <a:ext cx="2218542" cy="2124268"/>
                              </a:xfrm>
                              <a:prstGeom prst="rect">
                                <a:avLst/>
                              </a:prstGeom>
                              <a:noFill/>
                              <a:ln>
                                <a:solidFill>
                                  <a:srgbClr val="000000"/>
                                </a:solidFill>
                              </a:ln>
                            </pic:spPr>
                          </pic:pic>
                        </wpg:grpSp>
                        <wpg:grpSp>
                          <wpg:cNvPr id="55" name="Group 55"/>
                          <wpg:cNvGrpSpPr/>
                          <wpg:grpSpPr>
                            <a:xfrm>
                              <a:off x="371486" y="2284383"/>
                              <a:ext cx="5333199" cy="2131888"/>
                              <a:chOff x="360513" y="112048"/>
                              <a:chExt cx="5286951" cy="2131888"/>
                            </a:xfrm>
                          </wpg:grpSpPr>
                          <pic:pic xmlns:pic="http://schemas.openxmlformats.org/drawingml/2006/picture">
                            <pic:nvPicPr>
                              <pic:cNvPr id="56" name="Picture 56"/>
                              <pic:cNvPicPr preferRelativeResize="0">
                                <a:picLocks/>
                              </pic:cNvPicPr>
                            </pic:nvPicPr>
                            <pic:blipFill>
                              <a:blip r:embed="rId20"/>
                              <a:srcRect/>
                              <a:stretch/>
                            </pic:blipFill>
                            <pic:spPr bwMode="auto">
                              <a:xfrm>
                                <a:off x="360513" y="112048"/>
                                <a:ext cx="2230525" cy="2122997"/>
                              </a:xfrm>
                              <a:prstGeom prst="rect">
                                <a:avLst/>
                              </a:prstGeom>
                              <a:noFill/>
                              <a:ln>
                                <a:solidFill>
                                  <a:srgbClr val="000000"/>
                                </a:solidFill>
                              </a:ln>
                            </pic:spPr>
                          </pic:pic>
                          <pic:pic xmlns:pic="http://schemas.openxmlformats.org/drawingml/2006/picture">
                            <pic:nvPicPr>
                              <pic:cNvPr id="57" name="Picture 57"/>
                              <pic:cNvPicPr preferRelativeResize="0">
                                <a:picLocks/>
                              </pic:cNvPicPr>
                            </pic:nvPicPr>
                            <pic:blipFill>
                              <a:blip r:embed="rId21"/>
                              <a:srcRect/>
                              <a:stretch/>
                            </pic:blipFill>
                            <pic:spPr bwMode="auto">
                              <a:xfrm>
                                <a:off x="3416939" y="120939"/>
                                <a:ext cx="2230525" cy="2122997"/>
                              </a:xfrm>
                              <a:prstGeom prst="rect">
                                <a:avLst/>
                              </a:prstGeom>
                              <a:noFill/>
                              <a:ln>
                                <a:solidFill>
                                  <a:srgbClr val="000000"/>
                                </a:solidFill>
                              </a:ln>
                            </pic:spPr>
                          </pic:pic>
                        </wpg:grpSp>
                      </wpg:grpSp>
                      <wps:wsp>
                        <wps:cNvPr id="58" name="Text Box 58"/>
                        <wps:cNvSpPr txBox="1"/>
                        <wps:spPr>
                          <a:xfrm>
                            <a:off x="0" y="4502683"/>
                            <a:ext cx="61722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91AD4D" w14:textId="7E63313E" w:rsidR="00790D75" w:rsidRDefault="00790D75" w:rsidP="00C73B9E">
                              <w:pPr>
                                <w:jc w:val="both"/>
                                <w:rPr>
                                  <w:ins w:id="1488" w:author="Tri Le" w:date="2021-07-06T19:29:00Z"/>
                                  <w:sz w:val="22"/>
                                </w:rPr>
                              </w:pPr>
                              <w:r w:rsidRPr="005F74C0">
                                <w:rPr>
                                  <w:b/>
                                  <w:sz w:val="22"/>
                                </w:rPr>
                                <w:t>Figure 2</w:t>
                              </w:r>
                              <w:r w:rsidRPr="00F2391A">
                                <w:rPr>
                                  <w:sz w:val="22"/>
                                </w:rPr>
                                <w:t>. Box plot</w:t>
                              </w:r>
                              <w:ins w:id="1489" w:author="Tri Le" w:date="2021-07-06T19:22:00Z">
                                <w:r w:rsidR="007C3F2B">
                                  <w:rPr>
                                    <w:sz w:val="22"/>
                                  </w:rPr>
                                  <w:t xml:space="preserve">s </w:t>
                                </w:r>
                              </w:ins>
                              <w:del w:id="1490" w:author="Tri Le" w:date="2021-07-06T19:22:00Z">
                                <w:r w:rsidRPr="00F2391A" w:rsidDel="007C3F2B">
                                  <w:rPr>
                                    <w:sz w:val="22"/>
                                  </w:rPr>
                                  <w:delText xml:space="preserve"> graphs </w:delText>
                                </w:r>
                              </w:del>
                              <w:r w:rsidRPr="00F2391A">
                                <w:rPr>
                                  <w:sz w:val="22"/>
                                </w:rPr>
                                <w:t>of the number of gene</w:t>
                              </w:r>
                              <w:del w:id="1491"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1492" w:author="Tri Le" w:date="2021-07-06T19:21:00Z">
                                <w:r w:rsidRPr="00F2391A" w:rsidDel="00706336">
                                  <w:rPr>
                                    <w:sz w:val="22"/>
                                  </w:rPr>
                                  <w:delText>s</w:delText>
                                </w:r>
                              </w:del>
                              <w:r w:rsidRPr="00F2391A">
                                <w:rPr>
                                  <w:sz w:val="22"/>
                                </w:rPr>
                                <w:t xml:space="preserve"> for the </w:t>
                              </w:r>
                              <w:ins w:id="1493" w:author="Tri Le" w:date="2021-07-12T18:57:00Z">
                                <w:r w:rsidR="00116E5D">
                                  <w:rPr>
                                    <w:sz w:val="22"/>
                                  </w:rPr>
                                  <w:t xml:space="preserve">SC </w:t>
                                </w:r>
                              </w:ins>
                              <w:del w:id="1494" w:author="Tri Le" w:date="2021-07-12T18:57:00Z">
                                <w:r w:rsidRPr="00F2391A" w:rsidDel="00116E5D">
                                  <w:rPr>
                                    <w:sz w:val="22"/>
                                  </w:rPr>
                                  <w:delText xml:space="preserve">sludge cake </w:delText>
                                </w:r>
                              </w:del>
                              <w:r w:rsidRPr="00F2391A">
                                <w:rPr>
                                  <w:sz w:val="22"/>
                                </w:rPr>
                                <w:t xml:space="preserve">in Figures 2A and 2C </w:t>
                              </w:r>
                              <w:del w:id="1495" w:author="Tri Le" w:date="2021-07-06T19:21:00Z">
                                <w:r w:rsidRPr="00F2391A" w:rsidDel="00706336">
                                  <w:rPr>
                                    <w:sz w:val="22"/>
                                  </w:rPr>
                                  <w:delText xml:space="preserve">are </w:delText>
                                </w:r>
                              </w:del>
                              <w:ins w:id="1496" w:author="Tri Le" w:date="2021-07-06T19:21:00Z">
                                <w:r w:rsidR="00706336">
                                  <w:rPr>
                                    <w:sz w:val="22"/>
                                  </w:rPr>
                                  <w:t>is</w:t>
                                </w:r>
                              </w:ins>
                              <w:ins w:id="1497" w:author="Tri Le" w:date="2021-07-06T19:22:00Z">
                                <w:r w:rsidR="00706336">
                                  <w:rPr>
                                    <w:sz w:val="22"/>
                                  </w:rPr>
                                  <w:t xml:space="preserve"> </w:t>
                                </w:r>
                              </w:ins>
                              <w:r w:rsidRPr="00F2391A">
                                <w:rPr>
                                  <w:sz w:val="22"/>
                                </w:rPr>
                                <w:t xml:space="preserve">gene copies per </w:t>
                              </w:r>
                              <w:del w:id="1498" w:author="Tri Le" w:date="2021-07-12T20:07:00Z">
                                <w:r w:rsidRPr="00F2391A" w:rsidDel="00960527">
                                  <w:rPr>
                                    <w:sz w:val="22"/>
                                  </w:rPr>
                                  <w:delText xml:space="preserve">gram </w:delText>
                                </w:r>
                              </w:del>
                              <w:ins w:id="1499" w:author="Tri Le" w:date="2021-07-12T20:07:00Z">
                                <w:r w:rsidR="00960527">
                                  <w:rPr>
                                    <w:sz w:val="22"/>
                                  </w:rPr>
                                  <w:t>g</w:t>
                                </w:r>
                                <w:r w:rsidR="00960527" w:rsidRPr="00F2391A">
                                  <w:rPr>
                                    <w:sz w:val="22"/>
                                  </w:rPr>
                                  <w:t xml:space="preserve"> </w:t>
                                </w:r>
                              </w:ins>
                              <w:r w:rsidRPr="00F2391A">
                                <w:rPr>
                                  <w:sz w:val="22"/>
                                </w:rPr>
                                <w:t xml:space="preserve">of </w:t>
                              </w:r>
                              <w:ins w:id="1500" w:author="Tri Le" w:date="2021-07-06T19:32:00Z">
                                <w:r w:rsidR="00430EF3">
                                  <w:rPr>
                                    <w:sz w:val="22"/>
                                  </w:rPr>
                                  <w:t>sample</w:t>
                                </w:r>
                              </w:ins>
                              <w:del w:id="1501" w:author="Tri Le" w:date="2021-07-06T19:32:00Z">
                                <w:r w:rsidRPr="00F2391A" w:rsidDel="00430EF3">
                                  <w:rPr>
                                    <w:sz w:val="22"/>
                                  </w:rPr>
                                  <w:delText>DNA</w:delText>
                                </w:r>
                              </w:del>
                              <w:r w:rsidRPr="00F2391A">
                                <w:rPr>
                                  <w:sz w:val="22"/>
                                </w:rPr>
                                <w:t xml:space="preserve">. </w:t>
                              </w:r>
                            </w:p>
                            <w:p w14:paraId="6E434137" w14:textId="26A2AE5D" w:rsidR="000272B5" w:rsidRDefault="000272B5" w:rsidP="00C73B9E">
                              <w:pPr>
                                <w:jc w:val="both"/>
                                <w:rPr>
                                  <w:ins w:id="1502" w:author="Tri Le" w:date="2021-07-06T19:29:00Z"/>
                                  <w:sz w:val="22"/>
                                </w:rPr>
                              </w:pPr>
                            </w:p>
                            <w:p w14:paraId="4A07F18A" w14:textId="77777777" w:rsidR="000272B5" w:rsidRPr="00F2391A" w:rsidRDefault="000272B5" w:rsidP="00C73B9E">
                              <w:pPr>
                                <w:jc w:val="both"/>
                                <w:rPr>
                                  <w:sz w:val="22"/>
                                </w:rPr>
                              </w:pPr>
                            </w:p>
                            <w:p w14:paraId="42B26220" w14:textId="77777777" w:rsidR="00790D75" w:rsidRPr="00A272E0" w:rsidRDefault="00790D75" w:rsidP="00C73B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49239" y="-2285"/>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D8B99C" w14:textId="77777777" w:rsidR="00790D75" w:rsidRPr="00A272E0" w:rsidRDefault="00790D75" w:rsidP="00C73B9E">
                              <w:pPr>
                                <w:rPr>
                                  <w:b/>
                                </w:rPr>
                              </w:pPr>
                              <w:r>
                                <w:rPr>
                                  <w:b/>
                                </w:rP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62163" y="-4036"/>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7EEA79" w14:textId="77777777" w:rsidR="00790D75" w:rsidRPr="00A272E0" w:rsidRDefault="00790D75" w:rsidP="00C73B9E">
                              <w:pPr>
                                <w:rPr>
                                  <w:b/>
                                </w:rPr>
                              </w:pPr>
                              <w:r>
                                <w:rPr>
                                  <w:b/>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2551" y="2283719"/>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80863" w14:textId="77777777" w:rsidR="00790D75" w:rsidRPr="00A272E0" w:rsidRDefault="00790D75" w:rsidP="00C73B9E">
                              <w:pPr>
                                <w:rPr>
                                  <w:b/>
                                </w:rPr>
                              </w:pPr>
                              <w:r>
                                <w:rPr>
                                  <w:b/>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149239" y="2293358"/>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89377A" w14:textId="77777777" w:rsidR="00790D75" w:rsidRPr="00A272E0" w:rsidRDefault="00790D75" w:rsidP="00C73B9E">
                              <w:pPr>
                                <w:rPr>
                                  <w:b/>
                                </w:rPr>
                              </w:pPr>
                              <w:r>
                                <w:rPr>
                                  <w:b/>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9FC32" id="Group 47" o:spid="_x0000_s1029" style="position:absolute;margin-left:-12pt;margin-top:8.3pt;width:453.3pt;height:359.1pt;z-index:251543040;mso-width-relative:margin;mso-height-relative:margin" coordorigin=",-40" coordsize="61722,5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">
                <v:group id="Group 51" o:spid="_x0000_s1030" style="position:absolute;left:4709;top:-35;width:53398;height:44197" coordorigin="3648,-35" coordsize="53397,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left:3648;top:-35;width:53395;height:21264" coordorigin="3516,-35" coordsize="52647,2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2" type="#_x0000_t75" style="position:absolute;left:3516;top:-35;width:22177;height:2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" stroked="t" strokecolor="black [3213]">
                      <v:imagedata r:id="rId22" o:title=""/>
                      <v:path arrowok="t"/>
                    </v:shape>
                    <v:shape id="Picture 54" o:spid="_x0000_s1033" type="#_x0000_t75" style="position:absolute;left:33978;width:22185;height:21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" stroked="t">
                      <v:imagedata r:id="rId23" o:title=""/>
                      <v:path arrowok="t"/>
                      <o:lock v:ext="edit" aspectratio="f"/>
                    </v:shape>
                  </v:group>
                  <v:group id="Group 55" o:spid="_x0000_s1034" style="position:absolute;left:3714;top:22843;width:53332;height:21319" coordorigin="3605,1120" coordsize="52869,2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35" type="#_x0000_t75" style="position:absolute;left:3605;top:1120;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" stroked="t">
                      <v:imagedata r:id="rId24" o:title=""/>
                      <v:path arrowok="t"/>
                      <o:lock v:ext="edit" aspectratio="f"/>
                    </v:shape>
                    <v:shape id="Picture 57" o:spid="_x0000_s1036" type="#_x0000_t75" style="position:absolute;left:34169;top:1209;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" stroked="t">
                      <v:imagedata r:id="rId25" o:title=""/>
                      <v:path arrowok="t"/>
                      <o:lock v:ext="edit" aspectratio="f"/>
                    </v:shape>
                  </v:group>
                </v:group>
                <v:shape id="Text Box 58" o:spid="_x0000_s1037" type="#_x0000_t202" style="position:absolute;top:45026;width:6172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F91AD4D" w14:textId="7E63313E" w:rsidR="00790D75" w:rsidRDefault="00790D75" w:rsidP="00C73B9E">
                        <w:pPr>
                          <w:jc w:val="both"/>
                          <w:rPr>
                            <w:ins w:id="1503" w:author="Tri Le" w:date="2021-07-06T19:29:00Z"/>
                            <w:sz w:val="22"/>
                          </w:rPr>
                        </w:pPr>
                        <w:r w:rsidRPr="005F74C0">
                          <w:rPr>
                            <w:b/>
                            <w:sz w:val="22"/>
                          </w:rPr>
                          <w:t>Figure 2</w:t>
                        </w:r>
                        <w:r w:rsidRPr="00F2391A">
                          <w:rPr>
                            <w:sz w:val="22"/>
                          </w:rPr>
                          <w:t>. Box plot</w:t>
                        </w:r>
                        <w:ins w:id="1504" w:author="Tri Le" w:date="2021-07-06T19:22:00Z">
                          <w:r w:rsidR="007C3F2B">
                            <w:rPr>
                              <w:sz w:val="22"/>
                            </w:rPr>
                            <w:t xml:space="preserve">s </w:t>
                          </w:r>
                        </w:ins>
                        <w:del w:id="1505" w:author="Tri Le" w:date="2021-07-06T19:22:00Z">
                          <w:r w:rsidRPr="00F2391A" w:rsidDel="007C3F2B">
                            <w:rPr>
                              <w:sz w:val="22"/>
                            </w:rPr>
                            <w:delText xml:space="preserve"> graphs </w:delText>
                          </w:r>
                        </w:del>
                        <w:r w:rsidRPr="00F2391A">
                          <w:rPr>
                            <w:sz w:val="22"/>
                          </w:rPr>
                          <w:t>of the number of gene</w:t>
                        </w:r>
                        <w:del w:id="1506"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1507" w:author="Tri Le" w:date="2021-07-06T19:21:00Z">
                          <w:r w:rsidRPr="00F2391A" w:rsidDel="00706336">
                            <w:rPr>
                              <w:sz w:val="22"/>
                            </w:rPr>
                            <w:delText>s</w:delText>
                          </w:r>
                        </w:del>
                        <w:r w:rsidRPr="00F2391A">
                          <w:rPr>
                            <w:sz w:val="22"/>
                          </w:rPr>
                          <w:t xml:space="preserve"> for the </w:t>
                        </w:r>
                        <w:ins w:id="1508" w:author="Tri Le" w:date="2021-07-12T18:57:00Z">
                          <w:r w:rsidR="00116E5D">
                            <w:rPr>
                              <w:sz w:val="22"/>
                            </w:rPr>
                            <w:t xml:space="preserve">SC </w:t>
                          </w:r>
                        </w:ins>
                        <w:del w:id="1509" w:author="Tri Le" w:date="2021-07-12T18:57:00Z">
                          <w:r w:rsidRPr="00F2391A" w:rsidDel="00116E5D">
                            <w:rPr>
                              <w:sz w:val="22"/>
                            </w:rPr>
                            <w:delText xml:space="preserve">sludge cake </w:delText>
                          </w:r>
                        </w:del>
                        <w:r w:rsidRPr="00F2391A">
                          <w:rPr>
                            <w:sz w:val="22"/>
                          </w:rPr>
                          <w:t xml:space="preserve">in Figures 2A and 2C </w:t>
                        </w:r>
                        <w:del w:id="1510" w:author="Tri Le" w:date="2021-07-06T19:21:00Z">
                          <w:r w:rsidRPr="00F2391A" w:rsidDel="00706336">
                            <w:rPr>
                              <w:sz w:val="22"/>
                            </w:rPr>
                            <w:delText xml:space="preserve">are </w:delText>
                          </w:r>
                        </w:del>
                        <w:ins w:id="1511" w:author="Tri Le" w:date="2021-07-06T19:21:00Z">
                          <w:r w:rsidR="00706336">
                            <w:rPr>
                              <w:sz w:val="22"/>
                            </w:rPr>
                            <w:t>is</w:t>
                          </w:r>
                        </w:ins>
                        <w:ins w:id="1512" w:author="Tri Le" w:date="2021-07-06T19:22:00Z">
                          <w:r w:rsidR="00706336">
                            <w:rPr>
                              <w:sz w:val="22"/>
                            </w:rPr>
                            <w:t xml:space="preserve"> </w:t>
                          </w:r>
                        </w:ins>
                        <w:r w:rsidRPr="00F2391A">
                          <w:rPr>
                            <w:sz w:val="22"/>
                          </w:rPr>
                          <w:t xml:space="preserve">gene copies per </w:t>
                        </w:r>
                        <w:del w:id="1513" w:author="Tri Le" w:date="2021-07-12T20:07:00Z">
                          <w:r w:rsidRPr="00F2391A" w:rsidDel="00960527">
                            <w:rPr>
                              <w:sz w:val="22"/>
                            </w:rPr>
                            <w:delText xml:space="preserve">gram </w:delText>
                          </w:r>
                        </w:del>
                        <w:ins w:id="1514" w:author="Tri Le" w:date="2021-07-12T20:07:00Z">
                          <w:r w:rsidR="00960527">
                            <w:rPr>
                              <w:sz w:val="22"/>
                            </w:rPr>
                            <w:t>g</w:t>
                          </w:r>
                          <w:r w:rsidR="00960527" w:rsidRPr="00F2391A">
                            <w:rPr>
                              <w:sz w:val="22"/>
                            </w:rPr>
                            <w:t xml:space="preserve"> </w:t>
                          </w:r>
                        </w:ins>
                        <w:r w:rsidRPr="00F2391A">
                          <w:rPr>
                            <w:sz w:val="22"/>
                          </w:rPr>
                          <w:t xml:space="preserve">of </w:t>
                        </w:r>
                        <w:ins w:id="1515" w:author="Tri Le" w:date="2021-07-06T19:32:00Z">
                          <w:r w:rsidR="00430EF3">
                            <w:rPr>
                              <w:sz w:val="22"/>
                            </w:rPr>
                            <w:t>sample</w:t>
                          </w:r>
                        </w:ins>
                        <w:del w:id="1516" w:author="Tri Le" w:date="2021-07-06T19:32:00Z">
                          <w:r w:rsidRPr="00F2391A" w:rsidDel="00430EF3">
                            <w:rPr>
                              <w:sz w:val="22"/>
                            </w:rPr>
                            <w:delText>DNA</w:delText>
                          </w:r>
                        </w:del>
                        <w:r w:rsidRPr="00F2391A">
                          <w:rPr>
                            <w:sz w:val="22"/>
                          </w:rPr>
                          <w:t xml:space="preserve">. </w:t>
                        </w:r>
                      </w:p>
                      <w:p w14:paraId="6E434137" w14:textId="26A2AE5D" w:rsidR="000272B5" w:rsidRDefault="000272B5" w:rsidP="00C73B9E">
                        <w:pPr>
                          <w:jc w:val="both"/>
                          <w:rPr>
                            <w:ins w:id="1517" w:author="Tri Le" w:date="2021-07-06T19:29:00Z"/>
                            <w:sz w:val="22"/>
                          </w:rPr>
                        </w:pPr>
                      </w:p>
                      <w:p w14:paraId="4A07F18A" w14:textId="77777777" w:rsidR="000272B5" w:rsidRPr="00F2391A" w:rsidRDefault="000272B5" w:rsidP="00C73B9E">
                        <w:pPr>
                          <w:jc w:val="both"/>
                          <w:rPr>
                            <w:sz w:val="22"/>
                          </w:rPr>
                        </w:pPr>
                      </w:p>
                      <w:p w14:paraId="42B26220" w14:textId="77777777" w:rsidR="00790D75" w:rsidRPr="00A272E0" w:rsidRDefault="00790D75" w:rsidP="00C73B9E"/>
                    </w:txbxContent>
                  </v:textbox>
                </v:shape>
                <v:shape id="Text Box 59" o:spid="_x0000_s1038" type="#_x0000_t202" style="position:absolute;left:31492;top:-22;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3ED8B99C" w14:textId="77777777" w:rsidR="00790D75" w:rsidRPr="00A272E0" w:rsidRDefault="00790D75" w:rsidP="00C73B9E">
                        <w:pPr>
                          <w:rPr>
                            <w:b/>
                          </w:rPr>
                        </w:pPr>
                        <w:r>
                          <w:rPr>
                            <w:b/>
                          </w:rPr>
                          <w:t>2B.</w:t>
                        </w:r>
                      </w:p>
                    </w:txbxContent>
                  </v:textbox>
                </v:shape>
                <v:shape id="Text Box 60" o:spid="_x0000_s1039" type="#_x0000_t202" style="position:absolute;left:621;top:-40;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47EEA79" w14:textId="77777777" w:rsidR="00790D75" w:rsidRPr="00A272E0" w:rsidRDefault="00790D75" w:rsidP="00C73B9E">
                        <w:pPr>
                          <w:rPr>
                            <w:b/>
                          </w:rPr>
                        </w:pPr>
                        <w:r>
                          <w:rPr>
                            <w:b/>
                          </w:rPr>
                          <w:t>2A.</w:t>
                        </w:r>
                      </w:p>
                    </w:txbxContent>
                  </v:textbox>
                </v:shape>
                <v:shape id="Text Box 61" o:spid="_x0000_s1040" type="#_x0000_t202" style="position:absolute;left:725;top:22837;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0F780863" w14:textId="77777777" w:rsidR="00790D75" w:rsidRPr="00A272E0" w:rsidRDefault="00790D75" w:rsidP="00C73B9E">
                        <w:pPr>
                          <w:rPr>
                            <w:b/>
                          </w:rPr>
                        </w:pPr>
                        <w:r>
                          <w:rPr>
                            <w:b/>
                          </w:rPr>
                          <w:t>2C.</w:t>
                        </w:r>
                      </w:p>
                    </w:txbxContent>
                  </v:textbox>
                </v:shape>
                <v:shape id="Text Box 62" o:spid="_x0000_s1041" type="#_x0000_t202" style="position:absolute;left:31492;top:22933;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789377A" w14:textId="77777777" w:rsidR="00790D75" w:rsidRPr="00A272E0" w:rsidRDefault="00790D75" w:rsidP="00C73B9E">
                        <w:pPr>
                          <w:rPr>
                            <w:b/>
                          </w:rPr>
                        </w:pPr>
                        <w:r>
                          <w:rPr>
                            <w:b/>
                          </w:rPr>
                          <w:t>2D.</w:t>
                        </w:r>
                      </w:p>
                    </w:txbxContent>
                  </v:textbox>
                </v:shape>
              </v:group>
            </w:pict>
          </mc:Fallback>
        </mc:AlternateContent>
      </w:r>
    </w:p>
    <w:p w14:paraId="262606D9" w14:textId="21E04E53" w:rsidR="00C73B9E" w:rsidRDefault="00C73B9E" w:rsidP="00C73B9E">
      <w:pPr>
        <w:spacing w:line="480" w:lineRule="auto"/>
        <w:rPr>
          <w:rFonts w:ascii="Cambria" w:hAnsi="Cambria"/>
          <w:b/>
        </w:rPr>
      </w:pPr>
    </w:p>
    <w:p w14:paraId="0B6DE23E" w14:textId="0DB52528" w:rsidR="00C73B9E" w:rsidRDefault="00C73B9E" w:rsidP="00C73B9E">
      <w:pPr>
        <w:spacing w:line="480" w:lineRule="auto"/>
        <w:rPr>
          <w:rFonts w:ascii="Cambria" w:hAnsi="Cambria"/>
          <w:b/>
        </w:rPr>
      </w:pPr>
    </w:p>
    <w:p w14:paraId="4FC5EE86" w14:textId="5B29B8C8" w:rsidR="00C73B9E" w:rsidRPr="00095CFB" w:rsidRDefault="00C73B9E" w:rsidP="00C73B9E">
      <w:pPr>
        <w:spacing w:line="480" w:lineRule="auto"/>
        <w:rPr>
          <w:rFonts w:ascii="Cambria" w:hAnsi="Cambria"/>
          <w:b/>
        </w:rPr>
      </w:pPr>
    </w:p>
    <w:p w14:paraId="775C724D" w14:textId="0F7AF436" w:rsidR="00C73B9E" w:rsidRPr="00095CFB" w:rsidRDefault="00C73B9E" w:rsidP="00C73B9E">
      <w:pPr>
        <w:spacing w:line="480" w:lineRule="auto"/>
        <w:rPr>
          <w:rFonts w:ascii="Cambria" w:hAnsi="Cambria"/>
          <w:b/>
        </w:rPr>
      </w:pPr>
    </w:p>
    <w:p w14:paraId="2AA23E23" w14:textId="4F5E16A6" w:rsidR="00CA6469" w:rsidRDefault="00CA6469" w:rsidP="00CA6469">
      <w:pPr>
        <w:spacing w:line="480" w:lineRule="auto"/>
        <w:rPr>
          <w:rFonts w:ascii="Cambria" w:hAnsi="Cambria"/>
          <w:b/>
        </w:rPr>
      </w:pPr>
    </w:p>
    <w:p w14:paraId="2D367FAF" w14:textId="718071F2" w:rsidR="00CA6469" w:rsidRPr="00095CFB" w:rsidRDefault="00CA6469" w:rsidP="00CA6469">
      <w:pPr>
        <w:spacing w:line="480" w:lineRule="auto"/>
        <w:rPr>
          <w:rFonts w:ascii="Cambria" w:hAnsi="Cambria"/>
          <w:b/>
        </w:rPr>
      </w:pPr>
    </w:p>
    <w:p w14:paraId="1ECD348B" w14:textId="6EF29A71" w:rsidR="00CA6469" w:rsidRDefault="00CA6469" w:rsidP="00CA6469">
      <w:pPr>
        <w:spacing w:line="480" w:lineRule="auto"/>
      </w:pPr>
    </w:p>
    <w:p w14:paraId="4165756A" w14:textId="1677DF01" w:rsidR="00CA6469" w:rsidRDefault="00CA6469" w:rsidP="00CA6469">
      <w:pPr>
        <w:spacing w:line="480" w:lineRule="auto"/>
      </w:pPr>
    </w:p>
    <w:p w14:paraId="6C5630D5" w14:textId="75E28D05" w:rsidR="00CA6469" w:rsidRDefault="00CA6469" w:rsidP="00CA6469">
      <w:pPr>
        <w:spacing w:line="480" w:lineRule="auto"/>
      </w:pPr>
    </w:p>
    <w:p w14:paraId="419C469A" w14:textId="73B68959" w:rsidR="00CA6469" w:rsidRDefault="00CA6469" w:rsidP="00CA6469">
      <w:pPr>
        <w:spacing w:line="480" w:lineRule="auto"/>
      </w:pPr>
    </w:p>
    <w:p w14:paraId="234D5917" w14:textId="7178A110" w:rsidR="00CA6469" w:rsidRDefault="00CA6469" w:rsidP="00CA6469">
      <w:pPr>
        <w:spacing w:line="480" w:lineRule="auto"/>
      </w:pPr>
    </w:p>
    <w:p w14:paraId="695F8458" w14:textId="2E6F0654" w:rsidR="00CA6469" w:rsidRDefault="00CA6469" w:rsidP="00CA6469">
      <w:pPr>
        <w:spacing w:line="480" w:lineRule="auto"/>
      </w:pPr>
    </w:p>
    <w:p w14:paraId="10651EA1" w14:textId="34EB7FD1" w:rsidR="00CA6469" w:rsidRDefault="00A34302" w:rsidP="00CA6469">
      <w:pPr>
        <w:spacing w:line="480" w:lineRule="auto"/>
      </w:pPr>
      <w:commentRangeStart w:id="1518"/>
      <w:commentRangeEnd w:id="1518"/>
      <w:r>
        <w:rPr>
          <w:rStyle w:val="CommentReference"/>
        </w:rPr>
        <w:commentReference w:id="1518"/>
      </w:r>
    </w:p>
    <w:p w14:paraId="492AFD9A" w14:textId="6FB391E3" w:rsidR="00E256F2" w:rsidRDefault="00B33419" w:rsidP="00CA6469">
      <w:pPr>
        <w:spacing w:line="480" w:lineRule="auto"/>
      </w:pPr>
      <w:r>
        <w:rPr>
          <w:noProof/>
        </w:rPr>
        <w:lastRenderedPageBreak/>
        <w:drawing>
          <wp:anchor distT="0" distB="0" distL="114300" distR="114300" simplePos="0" relativeHeight="251760128" behindDoc="0" locked="0" layoutInCell="1" allowOverlap="1" wp14:anchorId="52E8920B" wp14:editId="2F7D580E">
            <wp:simplePos x="0" y="0"/>
            <wp:positionH relativeFrom="column">
              <wp:posOffset>3171825</wp:posOffset>
            </wp:positionH>
            <wp:positionV relativeFrom="paragraph">
              <wp:posOffset>-285750</wp:posOffset>
            </wp:positionV>
            <wp:extent cx="2098675" cy="1864360"/>
            <wp:effectExtent l="19050" t="19050" r="15875" b="2159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6"/>
                    <a:stretch>
                      <a:fillRect/>
                    </a:stretch>
                  </pic:blipFill>
                  <pic:spPr bwMode="auto">
                    <a:xfrm>
                      <a:off x="0" y="0"/>
                      <a:ext cx="2098675" cy="18643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42016" behindDoc="0" locked="0" layoutInCell="1" allowOverlap="1" wp14:anchorId="58A47628" wp14:editId="3ACEED96">
            <wp:simplePos x="0" y="0"/>
            <wp:positionH relativeFrom="column">
              <wp:posOffset>285750</wp:posOffset>
            </wp:positionH>
            <wp:positionV relativeFrom="paragraph">
              <wp:posOffset>-285750</wp:posOffset>
            </wp:positionV>
            <wp:extent cx="2098675" cy="1864360"/>
            <wp:effectExtent l="19050" t="19050" r="15875" b="2159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bwMode="auto">
                    <a:xfrm>
                      <a:off x="0" y="0"/>
                      <a:ext cx="2098675" cy="1864360"/>
                    </a:xfrm>
                    <a:prstGeom prst="rect">
                      <a:avLst/>
                    </a:prstGeom>
                    <a:noFill/>
                    <a:ln>
                      <a:solidFill>
                        <a:srgbClr val="00000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9056" behindDoc="0" locked="0" layoutInCell="1" allowOverlap="1" wp14:anchorId="186A5522" wp14:editId="2DFC156E">
                <wp:simplePos x="0" y="0"/>
                <wp:positionH relativeFrom="column">
                  <wp:posOffset>-85725</wp:posOffset>
                </wp:positionH>
                <wp:positionV relativeFrom="paragraph">
                  <wp:posOffset>-285750</wp:posOffset>
                </wp:positionV>
                <wp:extent cx="431800" cy="3365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5949FF" w14:textId="77777777" w:rsidR="00790D75" w:rsidRPr="006C6224" w:rsidRDefault="00790D75" w:rsidP="00CA6469">
                            <w:pPr>
                              <w:rPr>
                                <w:b/>
                              </w:rPr>
                            </w:pPr>
                            <w:r w:rsidRPr="006C6224">
                              <w:rPr>
                                <w:b/>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A5522" id="Text Box 23" o:spid="_x0000_s1042" type="#_x0000_t202" style="position:absolute;margin-left:-6.75pt;margin-top:-22.5pt;width:34pt;height:26.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" filled="f" stroked="f">
                <v:textbox>
                  <w:txbxContent>
                    <w:p w14:paraId="4D5949FF" w14:textId="77777777" w:rsidR="00790D75" w:rsidRPr="006C6224" w:rsidRDefault="00790D75" w:rsidP="00CA6469">
                      <w:pPr>
                        <w:rPr>
                          <w:b/>
                        </w:rPr>
                      </w:pPr>
                      <w:r w:rsidRPr="006C6224">
                        <w:rPr>
                          <w:b/>
                        </w:rPr>
                        <w:t>3A.</w:t>
                      </w:r>
                    </w:p>
                  </w:txbxContent>
                </v:textbox>
              </v:shape>
            </w:pict>
          </mc:Fallback>
        </mc:AlternateContent>
      </w:r>
      <w:r>
        <w:rPr>
          <w:noProof/>
        </w:rPr>
        <mc:AlternateContent>
          <mc:Choice Requires="wps">
            <w:drawing>
              <wp:anchor distT="0" distB="0" distL="114300" distR="114300" simplePos="0" relativeHeight="251846144" behindDoc="0" locked="0" layoutInCell="1" allowOverlap="1" wp14:anchorId="590321C6" wp14:editId="697021E5">
                <wp:simplePos x="0" y="0"/>
                <wp:positionH relativeFrom="column">
                  <wp:posOffset>2781300</wp:posOffset>
                </wp:positionH>
                <wp:positionV relativeFrom="paragraph">
                  <wp:posOffset>-285750</wp:posOffset>
                </wp:positionV>
                <wp:extent cx="431800" cy="33655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534345" w14:textId="77777777" w:rsidR="00790D75" w:rsidRPr="006C6224" w:rsidRDefault="00790D75" w:rsidP="00CA6469">
                            <w:pPr>
                              <w:rPr>
                                <w:b/>
                              </w:rPr>
                            </w:pPr>
                            <w:r>
                              <w:rPr>
                                <w:b/>
                              </w:rPr>
                              <w:t>3B</w:t>
                            </w:r>
                            <w:r w:rsidRPr="006C6224">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321C6" id="Text Box 24" o:spid="_x0000_s1043" type="#_x0000_t202" style="position:absolute;margin-left:219pt;margin-top:-22.5pt;width:34pt;height:26.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" filled="f" stroked="f">
                <v:textbox>
                  <w:txbxContent>
                    <w:p w14:paraId="2D534345" w14:textId="77777777" w:rsidR="00790D75" w:rsidRPr="006C6224" w:rsidRDefault="00790D75" w:rsidP="00CA6469">
                      <w:pPr>
                        <w:rPr>
                          <w:b/>
                        </w:rPr>
                      </w:pPr>
                      <w:r>
                        <w:rPr>
                          <w:b/>
                        </w:rPr>
                        <w:t>3B</w:t>
                      </w:r>
                      <w:r w:rsidRPr="006C6224">
                        <w:rPr>
                          <w:b/>
                        </w:rPr>
                        <w:t>.</w:t>
                      </w:r>
                    </w:p>
                  </w:txbxContent>
                </v:textbox>
              </v:shape>
            </w:pict>
          </mc:Fallback>
        </mc:AlternateContent>
      </w:r>
    </w:p>
    <w:p w14:paraId="76FF3F3F" w14:textId="2FBCA4A5" w:rsidR="00E256F2" w:rsidRDefault="00E256F2" w:rsidP="00CA6469">
      <w:pPr>
        <w:spacing w:line="480" w:lineRule="auto"/>
      </w:pPr>
    </w:p>
    <w:p w14:paraId="392A4CE6" w14:textId="38CAB984" w:rsidR="00E256F2" w:rsidRDefault="00E256F2" w:rsidP="00CA6469">
      <w:pPr>
        <w:spacing w:line="480" w:lineRule="auto"/>
      </w:pPr>
    </w:p>
    <w:p w14:paraId="613DDC4B" w14:textId="3A1052B8" w:rsidR="00E256F2" w:rsidRDefault="00E256F2" w:rsidP="00CA6469">
      <w:pPr>
        <w:spacing w:line="480" w:lineRule="auto"/>
      </w:pPr>
    </w:p>
    <w:p w14:paraId="1ED51D94" w14:textId="57104401" w:rsidR="000B72B2" w:rsidRDefault="001E6B9F" w:rsidP="00CA6469">
      <w:pPr>
        <w:spacing w:line="480" w:lineRule="auto"/>
      </w:pPr>
      <w:r>
        <w:rPr>
          <w:noProof/>
        </w:rPr>
        <mc:AlternateContent>
          <mc:Choice Requires="wps">
            <w:drawing>
              <wp:anchor distT="0" distB="0" distL="114300" distR="114300" simplePos="0" relativeHeight="251668992" behindDoc="0" locked="0" layoutInCell="1" allowOverlap="1" wp14:anchorId="77AA4D37" wp14:editId="30777FFB">
                <wp:simplePos x="0" y="0"/>
                <wp:positionH relativeFrom="column">
                  <wp:posOffset>-114300</wp:posOffset>
                </wp:positionH>
                <wp:positionV relativeFrom="paragraph">
                  <wp:posOffset>247015</wp:posOffset>
                </wp:positionV>
                <wp:extent cx="5676900" cy="6731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76900" cy="673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9F40AE" w14:textId="5A8EA188" w:rsidR="00790D75" w:rsidRPr="005E6517" w:rsidRDefault="00790D75"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1519" w:author="Tri Le" w:date="2021-07-06T19:31:00Z">
                              <w:r w:rsidRPr="005E6517" w:rsidDel="000964D1">
                                <w:rPr>
                                  <w:sz w:val="22"/>
                                </w:rPr>
                                <w:delText>s</w:delText>
                              </w:r>
                            </w:del>
                            <w:r w:rsidRPr="005E6517">
                              <w:rPr>
                                <w:sz w:val="22"/>
                              </w:rPr>
                              <w:t xml:space="preserve"> for the </w:t>
                            </w:r>
                            <w:del w:id="1520" w:author="Tri Le" w:date="2021-07-12T18:57:00Z">
                              <w:r w:rsidRPr="005E6517" w:rsidDel="00116E5D">
                                <w:rPr>
                                  <w:sz w:val="22"/>
                                </w:rPr>
                                <w:delText>sludge cake</w:delText>
                              </w:r>
                            </w:del>
                            <w:ins w:id="1521" w:author="Tri Le" w:date="2021-07-12T18:57:00Z">
                              <w:r w:rsidR="00116E5D">
                                <w:rPr>
                                  <w:sz w:val="22"/>
                                </w:rPr>
                                <w:t>SC</w:t>
                              </w:r>
                            </w:ins>
                            <w:r w:rsidRPr="005E6517">
                              <w:rPr>
                                <w:sz w:val="22"/>
                              </w:rPr>
                              <w:t xml:space="preserve"> in Figure</w:t>
                            </w:r>
                            <w:del w:id="1522" w:author="Tri Le" w:date="2021-07-06T19:31:00Z">
                              <w:r w:rsidRPr="005E6517" w:rsidDel="000964D1">
                                <w:rPr>
                                  <w:sz w:val="22"/>
                                </w:rPr>
                                <w:delText>s</w:delText>
                              </w:r>
                            </w:del>
                            <w:r w:rsidRPr="005E6517">
                              <w:rPr>
                                <w:sz w:val="22"/>
                              </w:rPr>
                              <w:t xml:space="preserve"> 3A </w:t>
                            </w:r>
                            <w:del w:id="1523" w:author="Tri Le" w:date="2021-07-06T19:32:00Z">
                              <w:r w:rsidRPr="005E6517" w:rsidDel="00481880">
                                <w:rPr>
                                  <w:sz w:val="22"/>
                                </w:rPr>
                                <w:delText xml:space="preserve">are </w:delText>
                              </w:r>
                            </w:del>
                            <w:ins w:id="1524" w:author="Tri Le" w:date="2021-07-06T19:32:00Z">
                              <w:r w:rsidR="00481880">
                                <w:rPr>
                                  <w:sz w:val="22"/>
                                </w:rPr>
                                <w:t>is</w:t>
                              </w:r>
                              <w:r w:rsidR="00481880" w:rsidRPr="005E6517">
                                <w:rPr>
                                  <w:sz w:val="22"/>
                                </w:rPr>
                                <w:t xml:space="preserve"> </w:t>
                              </w:r>
                            </w:ins>
                            <w:r w:rsidRPr="005E6517">
                              <w:rPr>
                                <w:sz w:val="22"/>
                              </w:rPr>
                              <w:t xml:space="preserve">gene copies per </w:t>
                            </w:r>
                            <w:del w:id="1525" w:author="Tri Le" w:date="2021-07-12T20:07:00Z">
                              <w:r w:rsidRPr="005E6517" w:rsidDel="00960527">
                                <w:rPr>
                                  <w:sz w:val="22"/>
                                </w:rPr>
                                <w:delText xml:space="preserve">gram </w:delText>
                              </w:r>
                            </w:del>
                            <w:ins w:id="1526" w:author="Tri Le" w:date="2021-07-12T20:07:00Z">
                              <w:r w:rsidR="00960527">
                                <w:rPr>
                                  <w:sz w:val="22"/>
                                </w:rPr>
                                <w:t>g</w:t>
                              </w:r>
                              <w:r w:rsidR="00960527" w:rsidRPr="005E6517">
                                <w:rPr>
                                  <w:sz w:val="22"/>
                                </w:rPr>
                                <w:t xml:space="preserve"> </w:t>
                              </w:r>
                            </w:ins>
                            <w:r w:rsidRPr="005E6517">
                              <w:rPr>
                                <w:sz w:val="22"/>
                              </w:rPr>
                              <w:t xml:space="preserve">of </w:t>
                            </w:r>
                            <w:ins w:id="1527" w:author="Tri Le" w:date="2021-07-06T19:32:00Z">
                              <w:r w:rsidR="00B62C09">
                                <w:rPr>
                                  <w:sz w:val="22"/>
                                </w:rPr>
                                <w:t>sample</w:t>
                              </w:r>
                            </w:ins>
                            <w:del w:id="1528" w:author="Tri Le" w:date="2021-07-06T19:32:00Z">
                              <w:r w:rsidRPr="005E6517" w:rsidDel="00B62C09">
                                <w:rPr>
                                  <w:sz w:val="22"/>
                                </w:rPr>
                                <w:delText>RNA</w:delText>
                              </w:r>
                            </w:del>
                            <w:r w:rsidRPr="005E6517">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AA4D37" id="Text Box 21" o:spid="_x0000_s1044" type="#_x0000_t202" style="position:absolute;margin-left:-9pt;margin-top:19.45pt;width:447pt;height:53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" filled="f" stroked="f">
                <v:textbox>
                  <w:txbxContent>
                    <w:p w14:paraId="559F40AE" w14:textId="5A8EA188" w:rsidR="00790D75" w:rsidRPr="005E6517" w:rsidRDefault="00790D75"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1529" w:author="Tri Le" w:date="2021-07-06T19:31:00Z">
                        <w:r w:rsidRPr="005E6517" w:rsidDel="000964D1">
                          <w:rPr>
                            <w:sz w:val="22"/>
                          </w:rPr>
                          <w:delText>s</w:delText>
                        </w:r>
                      </w:del>
                      <w:r w:rsidRPr="005E6517">
                        <w:rPr>
                          <w:sz w:val="22"/>
                        </w:rPr>
                        <w:t xml:space="preserve"> for the </w:t>
                      </w:r>
                      <w:del w:id="1530" w:author="Tri Le" w:date="2021-07-12T18:57:00Z">
                        <w:r w:rsidRPr="005E6517" w:rsidDel="00116E5D">
                          <w:rPr>
                            <w:sz w:val="22"/>
                          </w:rPr>
                          <w:delText>sludge cake</w:delText>
                        </w:r>
                      </w:del>
                      <w:ins w:id="1531" w:author="Tri Le" w:date="2021-07-12T18:57:00Z">
                        <w:r w:rsidR="00116E5D">
                          <w:rPr>
                            <w:sz w:val="22"/>
                          </w:rPr>
                          <w:t>SC</w:t>
                        </w:r>
                      </w:ins>
                      <w:r w:rsidRPr="005E6517">
                        <w:rPr>
                          <w:sz w:val="22"/>
                        </w:rPr>
                        <w:t xml:space="preserve"> in Figure</w:t>
                      </w:r>
                      <w:del w:id="1532" w:author="Tri Le" w:date="2021-07-06T19:31:00Z">
                        <w:r w:rsidRPr="005E6517" w:rsidDel="000964D1">
                          <w:rPr>
                            <w:sz w:val="22"/>
                          </w:rPr>
                          <w:delText>s</w:delText>
                        </w:r>
                      </w:del>
                      <w:r w:rsidRPr="005E6517">
                        <w:rPr>
                          <w:sz w:val="22"/>
                        </w:rPr>
                        <w:t xml:space="preserve"> 3A </w:t>
                      </w:r>
                      <w:del w:id="1533" w:author="Tri Le" w:date="2021-07-06T19:32:00Z">
                        <w:r w:rsidRPr="005E6517" w:rsidDel="00481880">
                          <w:rPr>
                            <w:sz w:val="22"/>
                          </w:rPr>
                          <w:delText xml:space="preserve">are </w:delText>
                        </w:r>
                      </w:del>
                      <w:ins w:id="1534" w:author="Tri Le" w:date="2021-07-06T19:32:00Z">
                        <w:r w:rsidR="00481880">
                          <w:rPr>
                            <w:sz w:val="22"/>
                          </w:rPr>
                          <w:t>is</w:t>
                        </w:r>
                        <w:r w:rsidR="00481880" w:rsidRPr="005E6517">
                          <w:rPr>
                            <w:sz w:val="22"/>
                          </w:rPr>
                          <w:t xml:space="preserve"> </w:t>
                        </w:r>
                      </w:ins>
                      <w:r w:rsidRPr="005E6517">
                        <w:rPr>
                          <w:sz w:val="22"/>
                        </w:rPr>
                        <w:t xml:space="preserve">gene copies per </w:t>
                      </w:r>
                      <w:del w:id="1535" w:author="Tri Le" w:date="2021-07-12T20:07:00Z">
                        <w:r w:rsidRPr="005E6517" w:rsidDel="00960527">
                          <w:rPr>
                            <w:sz w:val="22"/>
                          </w:rPr>
                          <w:delText xml:space="preserve">gram </w:delText>
                        </w:r>
                      </w:del>
                      <w:ins w:id="1536" w:author="Tri Le" w:date="2021-07-12T20:07:00Z">
                        <w:r w:rsidR="00960527">
                          <w:rPr>
                            <w:sz w:val="22"/>
                          </w:rPr>
                          <w:t>g</w:t>
                        </w:r>
                        <w:r w:rsidR="00960527" w:rsidRPr="005E6517">
                          <w:rPr>
                            <w:sz w:val="22"/>
                          </w:rPr>
                          <w:t xml:space="preserve"> </w:t>
                        </w:r>
                      </w:ins>
                      <w:r w:rsidRPr="005E6517">
                        <w:rPr>
                          <w:sz w:val="22"/>
                        </w:rPr>
                        <w:t xml:space="preserve">of </w:t>
                      </w:r>
                      <w:ins w:id="1537" w:author="Tri Le" w:date="2021-07-06T19:32:00Z">
                        <w:r w:rsidR="00B62C09">
                          <w:rPr>
                            <w:sz w:val="22"/>
                          </w:rPr>
                          <w:t>sample</w:t>
                        </w:r>
                      </w:ins>
                      <w:del w:id="1538" w:author="Tri Le" w:date="2021-07-06T19:32:00Z">
                        <w:r w:rsidRPr="005E6517" w:rsidDel="00B62C09">
                          <w:rPr>
                            <w:sz w:val="22"/>
                          </w:rPr>
                          <w:delText>RNA</w:delText>
                        </w:r>
                      </w:del>
                      <w:r w:rsidRPr="005E6517">
                        <w:rPr>
                          <w:sz w:val="22"/>
                        </w:rPr>
                        <w:t>.</w:t>
                      </w:r>
                    </w:p>
                  </w:txbxContent>
                </v:textbox>
              </v:shape>
            </w:pict>
          </mc:Fallback>
        </mc:AlternateContent>
      </w:r>
    </w:p>
    <w:p w14:paraId="70DC8A02" w14:textId="0A0559F7" w:rsidR="000B72B2" w:rsidRDefault="000B72B2" w:rsidP="00CA6469">
      <w:pPr>
        <w:spacing w:line="480" w:lineRule="auto"/>
      </w:pPr>
    </w:p>
    <w:p w14:paraId="57A7675C" w14:textId="5BE5128F" w:rsidR="000B72B2" w:rsidRDefault="00D036D2" w:rsidP="00CA6469">
      <w:pPr>
        <w:spacing w:line="480" w:lineRule="auto"/>
      </w:pPr>
      <w:del w:id="1539" w:author="Tri Le" w:date="2021-07-06T19:35:00Z">
        <w:r w:rsidDel="00D036D2">
          <w:rPr>
            <w:noProof/>
          </w:rPr>
          <mc:AlternateContent>
            <mc:Choice Requires="wps">
              <w:drawing>
                <wp:anchor distT="0" distB="0" distL="114300" distR="114300" simplePos="0" relativeHeight="251674112" behindDoc="0" locked="0" layoutInCell="1" allowOverlap="1" wp14:anchorId="30AD624C" wp14:editId="41BB13A1">
                  <wp:simplePos x="0" y="0"/>
                  <wp:positionH relativeFrom="column">
                    <wp:posOffset>3017520</wp:posOffset>
                  </wp:positionH>
                  <wp:positionV relativeFrom="paragraph">
                    <wp:posOffset>76835</wp:posOffset>
                  </wp:positionV>
                  <wp:extent cx="434340" cy="31242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34340" cy="3124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C8C84" w14:textId="4E2CFC75" w:rsidR="00790D75" w:rsidRPr="0022182D" w:rsidRDefault="00790D75" w:rsidP="00E427BD">
                              <w:pPr>
                                <w:rPr>
                                  <w:b/>
                                </w:rPr>
                              </w:pPr>
                              <w:r>
                                <w:rPr>
                                  <w:b/>
                                </w:rPr>
                                <w:t>4B.</w:t>
                              </w:r>
                              <w:ins w:id="1540" w:author="Tri Le" w:date="2021-07-06T19:35:00Z">
                                <w:r w:rsidR="00D036D2" w:rsidRPr="00D036D2">
                                  <w:rPr>
                                    <w:b/>
                                  </w:rPr>
                                  <w:t xml:space="preserve"> </w:t>
                                </w:r>
                                <w:r w:rsidR="00D036D2" w:rsidRPr="00D036D2">
                                  <w:rPr>
                                    <w:b/>
                                    <w:noProof/>
                                  </w:rPr>
                                  <w:drawing>
                                    <wp:inline distT="0" distB="0" distL="0" distR="0" wp14:anchorId="7C92217F" wp14:editId="73516801">
                                      <wp:extent cx="251460" cy="200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624C" id="Text Box 28" o:spid="_x0000_s1045" type="#_x0000_t202" style="position:absolute;margin-left:237.6pt;margin-top:6.05pt;width:34.2pt;height:24.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" filled="f" stroked="f">
                  <v:textbox>
                    <w:txbxContent>
                      <w:p w14:paraId="070C8C84" w14:textId="4E2CFC75" w:rsidR="00790D75" w:rsidRPr="0022182D" w:rsidRDefault="00790D75" w:rsidP="00E427BD">
                        <w:pPr>
                          <w:rPr>
                            <w:b/>
                          </w:rPr>
                        </w:pPr>
                        <w:r>
                          <w:rPr>
                            <w:b/>
                          </w:rPr>
                          <w:t>4B.</w:t>
                        </w:r>
                        <w:ins w:id="1541" w:author="Tri Le" w:date="2021-07-06T19:35:00Z">
                          <w:r w:rsidR="00D036D2" w:rsidRPr="00D036D2">
                            <w:rPr>
                              <w:b/>
                            </w:rPr>
                            <w:t xml:space="preserve"> </w:t>
                          </w:r>
                          <w:r w:rsidR="00D036D2" w:rsidRPr="00D036D2">
                            <w:rPr>
                              <w:b/>
                              <w:noProof/>
                            </w:rPr>
                            <w:drawing>
                              <wp:inline distT="0" distB="0" distL="0" distR="0" wp14:anchorId="7C92217F" wp14:editId="73516801">
                                <wp:extent cx="251460" cy="200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v:textbox>
                </v:shape>
              </w:pict>
            </mc:Fallback>
          </mc:AlternateContent>
        </w:r>
      </w:del>
      <w:commentRangeStart w:id="1542"/>
      <w:commentRangeEnd w:id="1542"/>
      <w:r w:rsidR="00F525E9">
        <w:rPr>
          <w:rStyle w:val="CommentReference"/>
        </w:rPr>
        <w:commentReference w:id="1542"/>
      </w:r>
      <w:commentRangeStart w:id="1543"/>
      <w:commentRangeEnd w:id="1543"/>
      <w:r w:rsidR="00F525E9">
        <w:rPr>
          <w:rStyle w:val="CommentReference"/>
        </w:rPr>
        <w:commentReference w:id="1543"/>
      </w:r>
      <w:commentRangeStart w:id="1544"/>
      <w:commentRangeEnd w:id="1544"/>
      <w:r w:rsidR="00A34302">
        <w:rPr>
          <w:rStyle w:val="CommentReference"/>
        </w:rPr>
        <w:commentReference w:id="1544"/>
      </w:r>
    </w:p>
    <w:p w14:paraId="4C351F58" w14:textId="5111627D" w:rsidR="000B72B2" w:rsidRDefault="00810001" w:rsidP="00CA6469">
      <w:pPr>
        <w:spacing w:line="480" w:lineRule="auto"/>
      </w:pPr>
      <w:r>
        <w:rPr>
          <w:noProof/>
        </w:rPr>
        <mc:AlternateContent>
          <mc:Choice Requires="wpg">
            <w:drawing>
              <wp:anchor distT="0" distB="0" distL="114300" distR="114300" simplePos="0" relativeHeight="251639296" behindDoc="0" locked="0" layoutInCell="1" allowOverlap="1" wp14:anchorId="677C86FE" wp14:editId="3A6E1BB4">
                <wp:simplePos x="0" y="0"/>
                <wp:positionH relativeFrom="column">
                  <wp:posOffset>-76200</wp:posOffset>
                </wp:positionH>
                <wp:positionV relativeFrom="paragraph">
                  <wp:posOffset>251460</wp:posOffset>
                </wp:positionV>
                <wp:extent cx="5638800" cy="2617470"/>
                <wp:effectExtent l="0" t="19050" r="0" b="0"/>
                <wp:wrapNone/>
                <wp:docPr id="49" name="Group 49"/>
                <wp:cNvGraphicFramePr/>
                <a:graphic xmlns:a="http://schemas.openxmlformats.org/drawingml/2006/main">
                  <a:graphicData uri="http://schemas.microsoft.com/office/word/2010/wordprocessingGroup">
                    <wpg:wgp>
                      <wpg:cNvGrpSpPr/>
                      <wpg:grpSpPr>
                        <a:xfrm>
                          <a:off x="0" y="0"/>
                          <a:ext cx="5638800" cy="2617470"/>
                          <a:chOff x="-50952" y="-1"/>
                          <a:chExt cx="5965473" cy="2666420"/>
                        </a:xfrm>
                      </wpg:grpSpPr>
                      <wpg:grpSp>
                        <wpg:cNvPr id="11" name="Group 11"/>
                        <wpg:cNvGrpSpPr/>
                        <wpg:grpSpPr>
                          <a:xfrm>
                            <a:off x="332948" y="635"/>
                            <a:ext cx="5268105" cy="1903065"/>
                            <a:chOff x="218648" y="0"/>
                            <a:chExt cx="5268105" cy="1903065"/>
                          </a:xfrm>
                        </wpg:grpSpPr>
                        <pic:pic xmlns:pic="http://schemas.openxmlformats.org/drawingml/2006/picture">
                          <pic:nvPicPr>
                            <pic:cNvPr id="10" name="Picture 10"/>
                            <pic:cNvPicPr preferRelativeResize="0">
                              <a:picLocks/>
                            </pic:cNvPicPr>
                          </pic:nvPicPr>
                          <pic:blipFill>
                            <a:blip r:embed="rId29"/>
                            <a:srcRect/>
                            <a:stretch/>
                          </pic:blipFill>
                          <pic:spPr bwMode="auto">
                            <a:xfrm>
                              <a:off x="3266425" y="3659"/>
                              <a:ext cx="2220328" cy="1899406"/>
                            </a:xfrm>
                            <a:prstGeom prst="rect">
                              <a:avLst/>
                            </a:prstGeom>
                            <a:noFill/>
                            <a:ln>
                              <a:solidFill>
                                <a:srgbClr val="000000"/>
                              </a:solidFill>
                            </a:ln>
                          </pic:spPr>
                        </pic:pic>
                        <pic:pic xmlns:pic="http://schemas.openxmlformats.org/drawingml/2006/picture">
                          <pic:nvPicPr>
                            <pic:cNvPr id="13" name="Picture 13"/>
                            <pic:cNvPicPr preferRelativeResize="0">
                              <a:picLocks/>
                            </pic:cNvPicPr>
                          </pic:nvPicPr>
                          <pic:blipFill>
                            <a:blip r:embed="rId30"/>
                            <a:srcRect/>
                            <a:stretch/>
                          </pic:blipFill>
                          <pic:spPr bwMode="auto">
                            <a:xfrm>
                              <a:off x="218648" y="0"/>
                              <a:ext cx="2220334" cy="1899407"/>
                            </a:xfrm>
                            <a:prstGeom prst="rect">
                              <a:avLst/>
                            </a:prstGeom>
                            <a:noFill/>
                            <a:ln>
                              <a:solidFill>
                                <a:srgbClr val="000000"/>
                              </a:solidFill>
                            </a:ln>
                          </pic:spPr>
                        </pic:pic>
                      </wpg:grpSp>
                      <wps:wsp>
                        <wps:cNvPr id="43" name="Text Box 43"/>
                        <wps:cNvSpPr txBox="1"/>
                        <wps:spPr>
                          <a:xfrm>
                            <a:off x="-50952" y="-1"/>
                            <a:ext cx="457198" cy="443229"/>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CF29BF" w14:textId="7E9CEF09" w:rsidR="00790D75" w:rsidRPr="0022182D" w:rsidRDefault="00790D75" w:rsidP="00CA6469">
                              <w:pPr>
                                <w:rPr>
                                  <w:b/>
                                </w:rPr>
                              </w:pPr>
                              <w:r>
                                <w:rPr>
                                  <w:b/>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063025"/>
                            <a:ext cx="5914521" cy="603394"/>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B56B72" w14:textId="4FBA6A35" w:rsidR="00790D75" w:rsidRPr="005E6517" w:rsidRDefault="00790D75" w:rsidP="00CA6469">
                              <w:pPr>
                                <w:jc w:val="both"/>
                                <w:rPr>
                                  <w:sz w:val="22"/>
                                </w:rPr>
                              </w:pPr>
                              <w:r w:rsidRPr="005F74C0">
                                <w:rPr>
                                  <w:b/>
                                  <w:sz w:val="22"/>
                                </w:rPr>
                                <w:t>Figure 4.</w:t>
                              </w:r>
                              <w:r w:rsidRPr="005E6517">
                                <w:rPr>
                                  <w:sz w:val="22"/>
                                </w:rPr>
                                <w:t xml:space="preserve"> Box plot</w:t>
                              </w:r>
                              <w:ins w:id="1545" w:author="Tri Le" w:date="2021-07-06T19:41:00Z">
                                <w:r w:rsidR="0031503C">
                                  <w:rPr>
                                    <w:sz w:val="22"/>
                                  </w:rPr>
                                  <w:t xml:space="preserve">s </w:t>
                                </w:r>
                              </w:ins>
                              <w:del w:id="1546" w:author="Tri Le" w:date="2021-07-06T19:41:00Z">
                                <w:r w:rsidRPr="005E6517" w:rsidDel="0031503C">
                                  <w:rPr>
                                    <w:sz w:val="22"/>
                                  </w:rPr>
                                  <w:delText xml:space="preserve"> graphs </w:delText>
                                </w:r>
                              </w:del>
                              <w:r w:rsidRPr="005E6517">
                                <w:rPr>
                                  <w:sz w:val="22"/>
                                </w:rPr>
                                <w:t>of the number of gene</w:t>
                              </w:r>
                              <w:del w:id="1547" w:author="Tri Le" w:date="2021-07-06T19:41:00Z">
                                <w:r w:rsidRPr="005E6517" w:rsidDel="0076034C">
                                  <w:rPr>
                                    <w:sz w:val="22"/>
                                  </w:rPr>
                                  <w:delText>s</w:delText>
                                </w:r>
                              </w:del>
                              <w:r w:rsidRPr="005E6517">
                                <w:rPr>
                                  <w:sz w:val="22"/>
                                </w:rPr>
                                <w:t xml:space="preserve"> copies of </w:t>
                              </w:r>
                              <w:r>
                                <w:rPr>
                                  <w:i/>
                                  <w:sz w:val="22"/>
                                </w:rPr>
                                <w:t>uidA</w:t>
                              </w:r>
                              <w:ins w:id="1548" w:author="Tri Le" w:date="2021-07-06T19:41:00Z">
                                <w:r w:rsidR="000A65AA">
                                  <w:rPr>
                                    <w:i/>
                                    <w:sz w:val="22"/>
                                  </w:rPr>
                                  <w:t xml:space="preserve"> </w:t>
                                </w:r>
                                <w:r w:rsidR="000A65AA" w:rsidRPr="005E6517">
                                  <w:rPr>
                                    <w:sz w:val="22"/>
                                  </w:rPr>
                                  <w:t>across each wastewater stage throughout Events 1-4</w:t>
                                </w:r>
                              </w:ins>
                              <w:r>
                                <w:rPr>
                                  <w:sz w:val="22"/>
                                </w:rPr>
                                <w:t>. The unit</w:t>
                              </w:r>
                              <w:del w:id="1549" w:author="Tri Le" w:date="2021-07-06T19:41:00Z">
                                <w:r w:rsidDel="00262131">
                                  <w:rPr>
                                    <w:sz w:val="22"/>
                                  </w:rPr>
                                  <w:delText>s</w:delText>
                                </w:r>
                              </w:del>
                              <w:r>
                                <w:rPr>
                                  <w:sz w:val="22"/>
                                </w:rPr>
                                <w:t xml:space="preserve"> for the </w:t>
                              </w:r>
                              <w:ins w:id="1550" w:author="Tri Le" w:date="2021-07-12T18:57:00Z">
                                <w:r w:rsidR="00116E5D">
                                  <w:rPr>
                                    <w:sz w:val="22"/>
                                  </w:rPr>
                                  <w:t xml:space="preserve">SC </w:t>
                                </w:r>
                              </w:ins>
                              <w:del w:id="1551" w:author="Tri Le" w:date="2021-07-12T18:57:00Z">
                                <w:r w:rsidDel="00116E5D">
                                  <w:rPr>
                                    <w:sz w:val="22"/>
                                  </w:rPr>
                                  <w:delText xml:space="preserve">sludge cake </w:delText>
                                </w:r>
                              </w:del>
                              <w:r>
                                <w:rPr>
                                  <w:sz w:val="22"/>
                                </w:rPr>
                                <w:t xml:space="preserve">in Figure 4A </w:t>
                              </w:r>
                              <w:del w:id="1552" w:author="Tri Le" w:date="2021-07-06T19:41:00Z">
                                <w:r w:rsidDel="00294089">
                                  <w:rPr>
                                    <w:sz w:val="22"/>
                                  </w:rPr>
                                  <w:delText xml:space="preserve">are </w:delText>
                                </w:r>
                              </w:del>
                              <w:ins w:id="1553" w:author="Tri Le" w:date="2021-07-06T19:41:00Z">
                                <w:r w:rsidR="00294089">
                                  <w:rPr>
                                    <w:sz w:val="22"/>
                                  </w:rPr>
                                  <w:t xml:space="preserve">is </w:t>
                                </w:r>
                              </w:ins>
                              <w:r>
                                <w:rPr>
                                  <w:sz w:val="22"/>
                                </w:rPr>
                                <w:t xml:space="preserve">gene copies per </w:t>
                              </w:r>
                              <w:del w:id="1554" w:author="Tri Le" w:date="2021-07-12T20:08:00Z">
                                <w:r w:rsidDel="00A3585B">
                                  <w:rPr>
                                    <w:sz w:val="22"/>
                                  </w:rPr>
                                  <w:delText xml:space="preserve">gram </w:delText>
                                </w:r>
                              </w:del>
                              <w:ins w:id="1555" w:author="Tri Le" w:date="2021-07-12T20:08:00Z">
                                <w:r w:rsidR="00A3585B">
                                  <w:rPr>
                                    <w:sz w:val="22"/>
                                  </w:rPr>
                                  <w:t>g</w:t>
                                </w:r>
                                <w:r w:rsidR="00A3585B">
                                  <w:rPr>
                                    <w:sz w:val="22"/>
                                  </w:rPr>
                                  <w:t xml:space="preserve"> </w:t>
                                </w:r>
                              </w:ins>
                              <w:r>
                                <w:rPr>
                                  <w:sz w:val="22"/>
                                </w:rPr>
                                <w:t xml:space="preserve">of </w:t>
                              </w:r>
                              <w:del w:id="1556" w:author="Tri Le" w:date="2021-07-06T19:41:00Z">
                                <w:r w:rsidDel="001C73C0">
                                  <w:rPr>
                                    <w:sz w:val="22"/>
                                  </w:rPr>
                                  <w:delText>D</w:delText>
                                </w:r>
                                <w:r w:rsidRPr="005E6517" w:rsidDel="001C73C0">
                                  <w:rPr>
                                    <w:sz w:val="22"/>
                                  </w:rPr>
                                  <w:delText>NA</w:delText>
                                </w:r>
                              </w:del>
                              <w:ins w:id="1557" w:author="Tri Le" w:date="2021-07-06T19:41:00Z">
                                <w:r w:rsidR="001C73C0">
                                  <w:rPr>
                                    <w:sz w:val="22"/>
                                  </w:rPr>
                                  <w:t>sample</w:t>
                                </w:r>
                              </w:ins>
                              <w:r w:rsidRPr="005E6517">
                                <w:rPr>
                                  <w:sz w:val="22"/>
                                </w:rPr>
                                <w:t>.</w:t>
                              </w:r>
                            </w:p>
                            <w:p w14:paraId="39E7C257" w14:textId="77777777" w:rsidR="00790D75" w:rsidRDefault="00790D75"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C86FE" id="Group 49" o:spid="_x0000_s1046" style="position:absolute;margin-left:-6pt;margin-top:19.8pt;width:444pt;height:206.1pt;z-index:251639296;mso-width-relative:margin;mso-height-relative:margin" coordorigin="-509" coordsize="59654,2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">
                <v:group id="Group 11" o:spid="_x0000_s1047" style="position:absolute;left:3329;top:6;width:52681;height:19031" coordorigin="2186" coordsize="52681,1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0" o:spid="_x0000_s1048" type="#_x0000_t75" style="position:absolute;left:32664;top:3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" stroked="t">
                    <v:imagedata r:id="rId31" o:title=""/>
                    <v:path arrowok="t"/>
                    <o:lock v:ext="edit" aspectratio="f"/>
                  </v:shape>
                  <v:shape id="Picture 13" o:spid="_x0000_s1049" type="#_x0000_t75" style="position:absolute;left:218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" stroked="t">
                    <v:imagedata r:id="rId32" o:title=""/>
                    <v:path arrowok="t"/>
                    <o:lock v:ext="edit" aspectratio="f"/>
                  </v:shape>
                </v:group>
                <v:shape id="Text Box 43" o:spid="_x0000_s1050" type="#_x0000_t202" style="position:absolute;left:-509;width:4571;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6ECF29BF" w14:textId="7E9CEF09" w:rsidR="00790D75" w:rsidRPr="0022182D" w:rsidRDefault="00790D75" w:rsidP="00CA6469">
                        <w:pPr>
                          <w:rPr>
                            <w:b/>
                          </w:rPr>
                        </w:pPr>
                        <w:r>
                          <w:rPr>
                            <w:b/>
                          </w:rPr>
                          <w:t>4A.</w:t>
                        </w:r>
                      </w:p>
                    </w:txbxContent>
                  </v:textbox>
                </v:shape>
                <v:shape id="Text Box 46" o:spid="_x0000_s1051" type="#_x0000_t202" style="position:absolute;top:20630;width:59145;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3BB56B72" w14:textId="4FBA6A35" w:rsidR="00790D75" w:rsidRPr="005E6517" w:rsidRDefault="00790D75" w:rsidP="00CA6469">
                        <w:pPr>
                          <w:jc w:val="both"/>
                          <w:rPr>
                            <w:sz w:val="22"/>
                          </w:rPr>
                        </w:pPr>
                        <w:r w:rsidRPr="005F74C0">
                          <w:rPr>
                            <w:b/>
                            <w:sz w:val="22"/>
                          </w:rPr>
                          <w:t>Figure 4.</w:t>
                        </w:r>
                        <w:r w:rsidRPr="005E6517">
                          <w:rPr>
                            <w:sz w:val="22"/>
                          </w:rPr>
                          <w:t xml:space="preserve"> Box plot</w:t>
                        </w:r>
                        <w:ins w:id="1558" w:author="Tri Le" w:date="2021-07-06T19:41:00Z">
                          <w:r w:rsidR="0031503C">
                            <w:rPr>
                              <w:sz w:val="22"/>
                            </w:rPr>
                            <w:t xml:space="preserve">s </w:t>
                          </w:r>
                        </w:ins>
                        <w:del w:id="1559" w:author="Tri Le" w:date="2021-07-06T19:41:00Z">
                          <w:r w:rsidRPr="005E6517" w:rsidDel="0031503C">
                            <w:rPr>
                              <w:sz w:val="22"/>
                            </w:rPr>
                            <w:delText xml:space="preserve"> graphs </w:delText>
                          </w:r>
                        </w:del>
                        <w:r w:rsidRPr="005E6517">
                          <w:rPr>
                            <w:sz w:val="22"/>
                          </w:rPr>
                          <w:t>of the number of gene</w:t>
                        </w:r>
                        <w:del w:id="1560" w:author="Tri Le" w:date="2021-07-06T19:41:00Z">
                          <w:r w:rsidRPr="005E6517" w:rsidDel="0076034C">
                            <w:rPr>
                              <w:sz w:val="22"/>
                            </w:rPr>
                            <w:delText>s</w:delText>
                          </w:r>
                        </w:del>
                        <w:r w:rsidRPr="005E6517">
                          <w:rPr>
                            <w:sz w:val="22"/>
                          </w:rPr>
                          <w:t xml:space="preserve"> copies of </w:t>
                        </w:r>
                        <w:r>
                          <w:rPr>
                            <w:i/>
                            <w:sz w:val="22"/>
                          </w:rPr>
                          <w:t>uidA</w:t>
                        </w:r>
                        <w:ins w:id="1561" w:author="Tri Le" w:date="2021-07-06T19:41:00Z">
                          <w:r w:rsidR="000A65AA">
                            <w:rPr>
                              <w:i/>
                              <w:sz w:val="22"/>
                            </w:rPr>
                            <w:t xml:space="preserve"> </w:t>
                          </w:r>
                          <w:r w:rsidR="000A65AA" w:rsidRPr="005E6517">
                            <w:rPr>
                              <w:sz w:val="22"/>
                            </w:rPr>
                            <w:t>across each wastewater stage throughout Events 1-4</w:t>
                          </w:r>
                        </w:ins>
                        <w:r>
                          <w:rPr>
                            <w:sz w:val="22"/>
                          </w:rPr>
                          <w:t>. The unit</w:t>
                        </w:r>
                        <w:del w:id="1562" w:author="Tri Le" w:date="2021-07-06T19:41:00Z">
                          <w:r w:rsidDel="00262131">
                            <w:rPr>
                              <w:sz w:val="22"/>
                            </w:rPr>
                            <w:delText>s</w:delText>
                          </w:r>
                        </w:del>
                        <w:r>
                          <w:rPr>
                            <w:sz w:val="22"/>
                          </w:rPr>
                          <w:t xml:space="preserve"> for the </w:t>
                        </w:r>
                        <w:ins w:id="1563" w:author="Tri Le" w:date="2021-07-12T18:57:00Z">
                          <w:r w:rsidR="00116E5D">
                            <w:rPr>
                              <w:sz w:val="22"/>
                            </w:rPr>
                            <w:t xml:space="preserve">SC </w:t>
                          </w:r>
                        </w:ins>
                        <w:del w:id="1564" w:author="Tri Le" w:date="2021-07-12T18:57:00Z">
                          <w:r w:rsidDel="00116E5D">
                            <w:rPr>
                              <w:sz w:val="22"/>
                            </w:rPr>
                            <w:delText xml:space="preserve">sludge cake </w:delText>
                          </w:r>
                        </w:del>
                        <w:r>
                          <w:rPr>
                            <w:sz w:val="22"/>
                          </w:rPr>
                          <w:t xml:space="preserve">in Figure 4A </w:t>
                        </w:r>
                        <w:del w:id="1565" w:author="Tri Le" w:date="2021-07-06T19:41:00Z">
                          <w:r w:rsidDel="00294089">
                            <w:rPr>
                              <w:sz w:val="22"/>
                            </w:rPr>
                            <w:delText xml:space="preserve">are </w:delText>
                          </w:r>
                        </w:del>
                        <w:ins w:id="1566" w:author="Tri Le" w:date="2021-07-06T19:41:00Z">
                          <w:r w:rsidR="00294089">
                            <w:rPr>
                              <w:sz w:val="22"/>
                            </w:rPr>
                            <w:t xml:space="preserve">is </w:t>
                          </w:r>
                        </w:ins>
                        <w:r>
                          <w:rPr>
                            <w:sz w:val="22"/>
                          </w:rPr>
                          <w:t xml:space="preserve">gene copies per </w:t>
                        </w:r>
                        <w:del w:id="1567" w:author="Tri Le" w:date="2021-07-12T20:08:00Z">
                          <w:r w:rsidDel="00A3585B">
                            <w:rPr>
                              <w:sz w:val="22"/>
                            </w:rPr>
                            <w:delText xml:space="preserve">gram </w:delText>
                          </w:r>
                        </w:del>
                        <w:ins w:id="1568" w:author="Tri Le" w:date="2021-07-12T20:08:00Z">
                          <w:r w:rsidR="00A3585B">
                            <w:rPr>
                              <w:sz w:val="22"/>
                            </w:rPr>
                            <w:t>g</w:t>
                          </w:r>
                          <w:r w:rsidR="00A3585B">
                            <w:rPr>
                              <w:sz w:val="22"/>
                            </w:rPr>
                            <w:t xml:space="preserve"> </w:t>
                          </w:r>
                        </w:ins>
                        <w:r>
                          <w:rPr>
                            <w:sz w:val="22"/>
                          </w:rPr>
                          <w:t xml:space="preserve">of </w:t>
                        </w:r>
                        <w:del w:id="1569" w:author="Tri Le" w:date="2021-07-06T19:41:00Z">
                          <w:r w:rsidDel="001C73C0">
                            <w:rPr>
                              <w:sz w:val="22"/>
                            </w:rPr>
                            <w:delText>D</w:delText>
                          </w:r>
                          <w:r w:rsidRPr="005E6517" w:rsidDel="001C73C0">
                            <w:rPr>
                              <w:sz w:val="22"/>
                            </w:rPr>
                            <w:delText>NA</w:delText>
                          </w:r>
                        </w:del>
                        <w:ins w:id="1570" w:author="Tri Le" w:date="2021-07-06T19:41:00Z">
                          <w:r w:rsidR="001C73C0">
                            <w:rPr>
                              <w:sz w:val="22"/>
                            </w:rPr>
                            <w:t>sample</w:t>
                          </w:r>
                        </w:ins>
                        <w:r w:rsidRPr="005E6517">
                          <w:rPr>
                            <w:sz w:val="22"/>
                          </w:rPr>
                          <w:t>.</w:t>
                        </w:r>
                      </w:p>
                      <w:p w14:paraId="39E7C257" w14:textId="77777777" w:rsidR="00790D75" w:rsidRDefault="00790D75" w:rsidP="00CA6469"/>
                    </w:txbxContent>
                  </v:textbox>
                </v:shape>
              </v:group>
            </w:pict>
          </mc:Fallback>
        </mc:AlternateContent>
      </w:r>
      <w:ins w:id="1571" w:author="Tri Le" w:date="2021-07-06T19:36:00Z">
        <w:r w:rsidR="00BD0317">
          <w:rPr>
            <w:noProof/>
          </w:rPr>
          <mc:AlternateContent>
            <mc:Choice Requires="wps">
              <w:drawing>
                <wp:anchor distT="0" distB="0" distL="114300" distR="114300" simplePos="0" relativeHeight="251858432" behindDoc="0" locked="0" layoutInCell="1" allowOverlap="1" wp14:anchorId="26B6D49B" wp14:editId="22FC30AD">
                  <wp:simplePos x="0" y="0"/>
                  <wp:positionH relativeFrom="column">
                    <wp:posOffset>2805430</wp:posOffset>
                  </wp:positionH>
                  <wp:positionV relativeFrom="paragraph">
                    <wp:posOffset>240665</wp:posOffset>
                  </wp:positionV>
                  <wp:extent cx="431800" cy="33655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23F712" w14:textId="180A9C11" w:rsidR="00D036D2" w:rsidRPr="006C6224" w:rsidRDefault="00D036D2" w:rsidP="00D036D2">
                              <w:pPr>
                                <w:rPr>
                                  <w:b/>
                                </w:rPr>
                              </w:pPr>
                              <w:ins w:id="1572" w:author="Tri Le" w:date="2021-07-06T19:36:00Z">
                                <w:r>
                                  <w:rPr>
                                    <w:b/>
                                  </w:rPr>
                                  <w:t>4B.</w:t>
                                </w:r>
                              </w:ins>
                              <w:del w:id="1573" w:author="Tri Le" w:date="2021-07-06T19:36:00Z">
                                <w:r w:rsidRPr="006C6224" w:rsidDel="00D036D2">
                                  <w:rPr>
                                    <w:b/>
                                  </w:rPr>
                                  <w:delText>3A.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D49B" id="Text Box 5" o:spid="_x0000_s1052" type="#_x0000_t202" style="position:absolute;margin-left:220.9pt;margin-top:18.95pt;width:34pt;height:26.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" filled="f" stroked="f">
                  <v:textbox>
                    <w:txbxContent>
                      <w:p w14:paraId="6223F712" w14:textId="180A9C11" w:rsidR="00D036D2" w:rsidRPr="006C6224" w:rsidRDefault="00D036D2" w:rsidP="00D036D2">
                        <w:pPr>
                          <w:rPr>
                            <w:b/>
                          </w:rPr>
                        </w:pPr>
                        <w:ins w:id="1574" w:author="Tri Le" w:date="2021-07-06T19:36:00Z">
                          <w:r>
                            <w:rPr>
                              <w:b/>
                            </w:rPr>
                            <w:t>4B.</w:t>
                          </w:r>
                        </w:ins>
                        <w:del w:id="1575" w:author="Tri Le" w:date="2021-07-06T19:36:00Z">
                          <w:r w:rsidRPr="006C6224" w:rsidDel="00D036D2">
                            <w:rPr>
                              <w:b/>
                            </w:rPr>
                            <w:delText>3A.</w:delText>
                          </w:r>
                        </w:del>
                      </w:p>
                    </w:txbxContent>
                  </v:textbox>
                </v:shape>
              </w:pict>
            </mc:Fallback>
          </mc:AlternateContent>
        </w:r>
      </w:ins>
    </w:p>
    <w:p w14:paraId="2D005487" w14:textId="77777777" w:rsidR="000B72B2" w:rsidRDefault="000B72B2" w:rsidP="00CA6469">
      <w:pPr>
        <w:spacing w:line="480" w:lineRule="auto"/>
      </w:pPr>
    </w:p>
    <w:p w14:paraId="00B7858E" w14:textId="77777777" w:rsidR="000B72B2" w:rsidRDefault="000B72B2" w:rsidP="00CA6469">
      <w:pPr>
        <w:spacing w:line="480" w:lineRule="auto"/>
      </w:pPr>
    </w:p>
    <w:p w14:paraId="1B8B4924" w14:textId="77777777" w:rsidR="000B72B2" w:rsidRDefault="000B72B2" w:rsidP="00CA6469">
      <w:pPr>
        <w:spacing w:line="480" w:lineRule="auto"/>
      </w:pPr>
    </w:p>
    <w:p w14:paraId="2773B52C" w14:textId="77777777" w:rsidR="000B72B2" w:rsidRDefault="000B72B2" w:rsidP="00CA6469">
      <w:pPr>
        <w:spacing w:line="480" w:lineRule="auto"/>
      </w:pPr>
    </w:p>
    <w:p w14:paraId="2393EEBE" w14:textId="455BEF89" w:rsidR="00884FEB" w:rsidDel="000A77A2" w:rsidRDefault="006B0858" w:rsidP="006B0858">
      <w:pPr>
        <w:spacing w:line="480" w:lineRule="auto"/>
        <w:jc w:val="both"/>
        <w:rPr>
          <w:del w:id="1576" w:author="Tri Le" w:date="2021-07-09T16:15:00Z"/>
          <w:moveTo w:id="1577" w:author="Tri Le" w:date="2021-07-09T16:12:00Z"/>
          <w:rFonts w:ascii="Cambria" w:hAnsi="Cambria"/>
          <w:b/>
        </w:rPr>
      </w:pPr>
      <w:moveToRangeStart w:id="1578" w:author="Tri Le" w:date="2021-07-09T16:12:00Z" w:name="move76739579"/>
      <w:commentRangeStart w:id="1579"/>
      <w:moveTo w:id="1580" w:author="Tri Le" w:date="2021-07-09T16:12:00Z">
        <w:del w:id="1581" w:author="Tri Le" w:date="2021-07-09T16:15:00Z">
          <w:r w:rsidRPr="000A77A2" w:rsidDel="000A77A2">
            <w:rPr>
              <w:rFonts w:ascii="Cambria" w:hAnsi="Cambria"/>
              <w:b/>
              <w:strike/>
              <w:rPrChange w:id="1582" w:author="Tri Le" w:date="2021-07-09T16:14:00Z">
                <w:rPr>
                  <w:rFonts w:ascii="Cambria" w:hAnsi="Cambria"/>
                  <w:b/>
                </w:rPr>
              </w:rPrChange>
            </w:rPr>
            <w:delText xml:space="preserve">Conclusion: </w:delText>
          </w:r>
          <w:commentRangeStart w:id="1583"/>
          <w:r w:rsidRPr="000A77A2" w:rsidDel="000A77A2">
            <w:rPr>
              <w:rFonts w:ascii="Cambria" w:hAnsi="Cambria"/>
              <w:strike/>
              <w:highlight w:val="green"/>
              <w:rPrChange w:id="1584" w:author="Tri Le" w:date="2021-07-09T16:14:00Z">
                <w:rPr>
                  <w:rFonts w:ascii="Cambria" w:hAnsi="Cambria"/>
                  <w:highlight w:val="green"/>
                </w:rPr>
              </w:rPrChange>
            </w:rPr>
            <w:delText xml:space="preserve">CrAssphage </w:delText>
          </w:r>
        </w:del>
        <w:del w:id="1585" w:author="Tri Le" w:date="2021-07-09T16:12:00Z">
          <w:r w:rsidRPr="000A77A2" w:rsidDel="006B0858">
            <w:rPr>
              <w:rFonts w:ascii="Cambria" w:hAnsi="Cambria"/>
              <w:strike/>
              <w:highlight w:val="green"/>
              <w:rPrChange w:id="1586" w:author="Tri Le" w:date="2021-07-09T16:14:00Z">
                <w:rPr>
                  <w:rFonts w:ascii="Cambria" w:hAnsi="Cambria"/>
                  <w:highlight w:val="green"/>
                </w:rPr>
              </w:rPrChange>
            </w:rPr>
            <w:delText xml:space="preserve">(a DNA enteric virus) </w:delText>
          </w:r>
        </w:del>
        <w:del w:id="1587" w:author="Tri Le" w:date="2021-07-09T16:15:00Z">
          <w:r w:rsidRPr="000A77A2" w:rsidDel="000A77A2">
            <w:rPr>
              <w:rFonts w:ascii="Cambria" w:hAnsi="Cambria"/>
              <w:strike/>
              <w:highlight w:val="green"/>
              <w:rPrChange w:id="1588" w:author="Tri Le" w:date="2021-07-09T16:14:00Z">
                <w:rPr>
                  <w:rFonts w:ascii="Cambria" w:hAnsi="Cambria"/>
                  <w:highlight w:val="green"/>
                </w:rPr>
              </w:rPrChange>
            </w:rPr>
            <w:delText xml:space="preserve">and </w:delText>
          </w:r>
        </w:del>
        <w:del w:id="1589" w:author="Tri Le" w:date="2021-07-09T16:12:00Z">
          <w:r w:rsidRPr="000A77A2" w:rsidDel="006B0858">
            <w:rPr>
              <w:rFonts w:ascii="Cambria" w:hAnsi="Cambria"/>
              <w:strike/>
              <w:highlight w:val="green"/>
              <w:rPrChange w:id="1590" w:author="Tri Le" w:date="2021-07-09T16:14:00Z">
                <w:rPr>
                  <w:rFonts w:ascii="Cambria" w:hAnsi="Cambria"/>
                  <w:highlight w:val="green"/>
                </w:rPr>
              </w:rPrChange>
            </w:rPr>
            <w:delText>the Pepper Mild Mottle Virus (</w:delText>
          </w:r>
        </w:del>
        <w:del w:id="1591" w:author="Tri Le" w:date="2021-07-09T16:15:00Z">
          <w:r w:rsidRPr="000A77A2" w:rsidDel="000A77A2">
            <w:rPr>
              <w:rFonts w:ascii="Cambria" w:hAnsi="Cambria"/>
              <w:strike/>
              <w:highlight w:val="green"/>
              <w:rPrChange w:id="1592" w:author="Tri Le" w:date="2021-07-09T16:14:00Z">
                <w:rPr>
                  <w:rFonts w:ascii="Cambria" w:hAnsi="Cambria"/>
                  <w:highlight w:val="green"/>
                </w:rPr>
              </w:rPrChange>
            </w:rPr>
            <w:delText>PMMV</w:delText>
          </w:r>
        </w:del>
        <w:del w:id="1593" w:author="Tri Le" w:date="2021-07-09T16:12:00Z">
          <w:r w:rsidRPr="000A77A2" w:rsidDel="006B0858">
            <w:rPr>
              <w:rFonts w:ascii="Cambria" w:hAnsi="Cambria"/>
              <w:strike/>
              <w:highlight w:val="green"/>
              <w:rPrChange w:id="1594" w:author="Tri Le" w:date="2021-07-09T16:14:00Z">
                <w:rPr>
                  <w:rFonts w:ascii="Cambria" w:hAnsi="Cambria"/>
                  <w:highlight w:val="green"/>
                </w:rPr>
              </w:rPrChange>
            </w:rPr>
            <w:delText>)</w:delText>
          </w:r>
        </w:del>
        <w:del w:id="1595" w:author="Tri Le" w:date="2021-07-09T16:15:00Z">
          <w:r w:rsidRPr="000A77A2" w:rsidDel="000A77A2">
            <w:rPr>
              <w:rFonts w:ascii="Cambria" w:hAnsi="Cambria"/>
              <w:strike/>
              <w:highlight w:val="green"/>
              <w:rPrChange w:id="1596" w:author="Tri Le" w:date="2021-07-09T16:14:00Z">
                <w:rPr>
                  <w:rFonts w:ascii="Cambria" w:hAnsi="Cambria"/>
                  <w:highlight w:val="green"/>
                </w:rPr>
              </w:rPrChange>
            </w:rPr>
            <w:delText xml:space="preserve"> have been found to be a dominant presence in wastewater samples.</w:delText>
          </w:r>
          <w:r w:rsidRPr="000A77A2" w:rsidDel="000A77A2">
            <w:rPr>
              <w:rFonts w:ascii="Cambria" w:hAnsi="Cambria"/>
              <w:strike/>
              <w:rPrChange w:id="1597" w:author="Tri Le" w:date="2021-07-09T16:14:00Z">
                <w:rPr>
                  <w:rFonts w:ascii="Cambria" w:hAnsi="Cambria"/>
                </w:rPr>
              </w:rPrChange>
            </w:rPr>
            <w:delText xml:space="preserve"> </w:delText>
          </w:r>
          <w:commentRangeEnd w:id="1583"/>
          <w:r w:rsidRPr="000A77A2" w:rsidDel="000A77A2">
            <w:rPr>
              <w:rStyle w:val="CommentReference"/>
              <w:strike/>
              <w:rPrChange w:id="1598" w:author="Tri Le" w:date="2021-07-09T16:14:00Z">
                <w:rPr>
                  <w:rStyle w:val="CommentReference"/>
                </w:rPr>
              </w:rPrChange>
            </w:rPr>
            <w:commentReference w:id="1583"/>
          </w:r>
          <w:commentRangeEnd w:id="1579"/>
          <w:r w:rsidRPr="000A77A2" w:rsidDel="000A77A2">
            <w:rPr>
              <w:rStyle w:val="CommentReference"/>
              <w:strike/>
              <w:rPrChange w:id="1599" w:author="Tri Le" w:date="2021-07-09T16:14:00Z">
                <w:rPr>
                  <w:rStyle w:val="CommentReference"/>
                </w:rPr>
              </w:rPrChange>
            </w:rPr>
            <w:commentReference w:id="1579"/>
          </w:r>
        </w:del>
      </w:moveTo>
    </w:p>
    <w:moveToRangeEnd w:id="1578"/>
    <w:p w14:paraId="40CD9D64" w14:textId="77777777" w:rsidR="006B0858" w:rsidRDefault="006B0858" w:rsidP="00CA6469">
      <w:pPr>
        <w:spacing w:line="480" w:lineRule="auto"/>
      </w:pPr>
    </w:p>
    <w:p w14:paraId="3CDA7C9E" w14:textId="77777777" w:rsidR="00B33419" w:rsidRDefault="00B33419">
      <w:pPr>
        <w:spacing w:line="480" w:lineRule="auto"/>
        <w:rPr>
          <w:ins w:id="1600" w:author="Tri Le" w:date="2021-07-12T18:33:00Z"/>
        </w:rPr>
      </w:pPr>
    </w:p>
    <w:p w14:paraId="7A74143D" w14:textId="77777777" w:rsidR="00B33419" w:rsidRDefault="00B33419">
      <w:pPr>
        <w:spacing w:line="480" w:lineRule="auto"/>
        <w:rPr>
          <w:ins w:id="1601" w:author="Tri Le" w:date="2021-07-12T18:33:00Z"/>
        </w:rPr>
      </w:pPr>
    </w:p>
    <w:p w14:paraId="7C210F16" w14:textId="77777777" w:rsidR="00B33419" w:rsidRDefault="00B33419">
      <w:pPr>
        <w:spacing w:line="480" w:lineRule="auto"/>
        <w:rPr>
          <w:ins w:id="1602" w:author="Tri Le" w:date="2021-07-12T18:33:00Z"/>
        </w:rPr>
      </w:pPr>
    </w:p>
    <w:p w14:paraId="4981B887" w14:textId="353EC908" w:rsidR="000B72B2" w:rsidDel="00E741CB" w:rsidRDefault="00E741CB" w:rsidP="000132AD">
      <w:pPr>
        <w:spacing w:line="480" w:lineRule="auto"/>
        <w:rPr>
          <w:del w:id="1603" w:author="Tri Le" w:date="2021-07-06T19:44:00Z"/>
        </w:rPr>
      </w:pPr>
      <w:ins w:id="1604" w:author="Tri Le" w:date="2021-07-06T19:44:00Z">
        <w:r w:rsidRPr="00844FC2">
          <w:t xml:space="preserve">The average gene copies assessed in the </w:t>
        </w:r>
      </w:ins>
      <w:ins w:id="1605" w:author="Tri Le" w:date="2021-07-12T18:54:00Z">
        <w:r w:rsidR="000A3344">
          <w:t>RS</w:t>
        </w:r>
      </w:ins>
      <w:ins w:id="1606" w:author="Tri Le" w:date="2021-07-06T19:44:00Z">
        <w:r w:rsidRPr="00844FC2">
          <w:t xml:space="preserve"> were </w:t>
        </w:r>
        <w:r>
          <w:t xml:space="preserve">lower but </w:t>
        </w:r>
        <w:r w:rsidRPr="00844FC2">
          <w:t xml:space="preserve">not significantly different </w:t>
        </w:r>
        <w:r>
          <w:t xml:space="preserve">(p-values ranged between 0.0546749 and 0.79861) </w:t>
        </w:r>
        <w:r w:rsidRPr="00844FC2">
          <w:t xml:space="preserve">than the average gene copies assessed in the </w:t>
        </w:r>
      </w:ins>
      <w:ins w:id="1607" w:author="Tri Le" w:date="2021-07-12T18:54:00Z">
        <w:r w:rsidR="000D0F71">
          <w:t>EF</w:t>
        </w:r>
      </w:ins>
      <w:ins w:id="1608" w:author="Tri Le" w:date="2021-07-06T19:44:00Z">
        <w:r w:rsidRPr="00844FC2">
          <w:t xml:space="preserve"> for </w:t>
        </w:r>
      </w:ins>
    </w:p>
    <w:p w14:paraId="1F8D4BD7" w14:textId="7FB6119B" w:rsidR="00A33724" w:rsidDel="00F9160C" w:rsidRDefault="00CA6469">
      <w:pPr>
        <w:spacing w:line="480" w:lineRule="auto"/>
        <w:rPr>
          <w:del w:id="1609" w:author="Tri Le" w:date="2021-07-06T19:44:00Z"/>
        </w:rPr>
        <w:pPrChange w:id="1610" w:author="Tri Le" w:date="2021-07-06T19:44:00Z">
          <w:pPr>
            <w:spacing w:line="480" w:lineRule="auto"/>
            <w:jc w:val="both"/>
          </w:pPr>
        </w:pPrChange>
      </w:pPr>
      <w:del w:id="1611" w:author="Tri Le" w:date="2021-07-06T19:44:00Z">
        <w:r w:rsidRPr="00767E68" w:rsidDel="00E741CB">
          <w:delText xml:space="preserve">The average gene copies assessed in the raw sewage were not significantly different than the average gene copies assessed in the effluents for </w:delText>
        </w:r>
      </w:del>
      <w:r w:rsidRPr="00767E68">
        <w:t>the DNA enteric viruses</w:t>
      </w:r>
      <w:ins w:id="1612" w:author="Tri Le" w:date="2021-07-06T19:44:00Z">
        <w:r w:rsidR="00F9160C">
          <w:t xml:space="preserve"> </w:t>
        </w:r>
      </w:ins>
      <w:del w:id="1613" w:author="Tri Le" w:date="2021-07-06T19:44:00Z">
        <w:r w:rsidRPr="00767E68" w:rsidDel="00F9160C">
          <w:delText xml:space="preserve"> </w:delText>
        </w:r>
      </w:del>
    </w:p>
    <w:p w14:paraId="42B7AE50" w14:textId="31CA4B81" w:rsidR="00F125BB" w:rsidRDefault="00483A38">
      <w:pPr>
        <w:spacing w:line="480" w:lineRule="auto"/>
        <w:pPrChange w:id="1614" w:author="Tri Le" w:date="2021-07-06T19:44:00Z">
          <w:pPr>
            <w:spacing w:line="480" w:lineRule="auto"/>
            <w:jc w:val="both"/>
          </w:pPr>
        </w:pPrChange>
      </w:pPr>
      <w:r>
        <w:t xml:space="preserve">(Adenovirus and CrAssphage), </w:t>
      </w:r>
      <w:r w:rsidR="00CA6469" w:rsidRPr="00767E68">
        <w:t xml:space="preserve">PMMV, and </w:t>
      </w:r>
      <w:r w:rsidR="00CA6469" w:rsidRPr="004D34DE">
        <w:rPr>
          <w:i/>
        </w:rPr>
        <w:t>uidA</w:t>
      </w:r>
      <w:r w:rsidR="000A48FC">
        <w:rPr>
          <w:i/>
        </w:rPr>
        <w:t xml:space="preserve"> </w:t>
      </w:r>
      <w:r w:rsidR="000A48FC">
        <w:t>(</w:t>
      </w:r>
      <w:r w:rsidR="000A48FC">
        <w:rPr>
          <w:i/>
        </w:rPr>
        <w:t>E. coli</w:t>
      </w:r>
      <w:r w:rsidR="000A48FC">
        <w:t>)</w:t>
      </w:r>
      <w:r w:rsidR="00CA6469" w:rsidRPr="00767E68">
        <w:t xml:space="preserve"> in terms of both volume and biomass.</w:t>
      </w:r>
      <w:ins w:id="1615" w:author="Tri Le" w:date="2021-07-06T19:47:00Z">
        <w:r w:rsidR="000132AD">
          <w:t xml:space="preserve"> </w:t>
        </w:r>
      </w:ins>
      <w:moveToRangeStart w:id="1616" w:author="Tri Le" w:date="2021-07-06T19:47:00Z" w:name="move76493248"/>
      <w:moveTo w:id="1617" w:author="Tri Le" w:date="2021-07-06T19:47:00Z">
        <w:r w:rsidR="000132AD" w:rsidRPr="00767E68">
          <w:t>However, the average gene copies</w:t>
        </w:r>
        <w:r w:rsidR="000132AD">
          <w:t xml:space="preserve"> </w:t>
        </w:r>
      </w:moveTo>
      <w:ins w:id="1618" w:author="Tri Le" w:date="2021-07-06T19:59:00Z">
        <w:r w:rsidR="00512DDF" w:rsidRPr="00844FC2">
          <w:t xml:space="preserve">of </w:t>
        </w:r>
        <w:r w:rsidR="00512DDF">
          <w:t>the</w:t>
        </w:r>
      </w:ins>
      <w:ins w:id="1619" w:author="Tri Le" w:date="2021-07-06T20:08:00Z">
        <w:r w:rsidR="00AF6CD0">
          <w:t xml:space="preserve"> DNA </w:t>
        </w:r>
      </w:ins>
      <w:ins w:id="1620" w:author="Tri Le" w:date="2021-07-06T19:59:00Z">
        <w:r w:rsidR="00512DDF" w:rsidRPr="00844FC2">
          <w:t xml:space="preserve">enteric viruses </w:t>
        </w:r>
      </w:ins>
      <w:moveTo w:id="1621" w:author="Tri Le" w:date="2021-07-06T19:47:00Z">
        <w:r w:rsidR="000132AD" w:rsidRPr="00767E68">
          <w:t xml:space="preserve">assessed in </w:t>
        </w:r>
        <w:del w:id="1622" w:author="Tri Le" w:date="2021-07-06T20:04:00Z">
          <w:r w:rsidR="000132AD" w:rsidRPr="00767E68" w:rsidDel="00BC1CA9">
            <w:delText xml:space="preserve">the </w:delText>
          </w:r>
        </w:del>
        <w:del w:id="1623" w:author="Tri Le" w:date="2021-07-12T18:54:00Z">
          <w:r w:rsidR="000132AD" w:rsidRPr="00767E68" w:rsidDel="00BC6DAD">
            <w:delText>activated sludge</w:delText>
          </w:r>
        </w:del>
      </w:moveTo>
      <w:ins w:id="1624" w:author="Tri Le" w:date="2021-07-12T18:54:00Z">
        <w:r w:rsidR="00BC6DAD">
          <w:t>AS</w:t>
        </w:r>
      </w:ins>
      <w:ins w:id="1625" w:author="Tri Le" w:date="2021-07-06T20:04:00Z">
        <w:r w:rsidR="00E95614">
          <w:t xml:space="preserve"> </w:t>
        </w:r>
      </w:ins>
      <w:moveTo w:id="1626" w:author="Tri Le" w:date="2021-07-06T19:47:00Z">
        <w:del w:id="1627" w:author="Tri Le" w:date="2021-07-06T20:04:00Z">
          <w:r w:rsidR="000132AD" w:rsidRPr="00767E68" w:rsidDel="00E95614">
            <w:delText xml:space="preserve"> </w:delText>
          </w:r>
        </w:del>
        <w:r w:rsidR="000132AD" w:rsidRPr="00767E68">
          <w:t>was significantly</w:t>
        </w:r>
      </w:moveTo>
      <w:ins w:id="1628" w:author="Tri Le" w:date="2021-07-06T19:59:00Z">
        <w:r w:rsidR="00512DDF">
          <w:t xml:space="preserve"> and consistently </w:t>
        </w:r>
      </w:ins>
      <w:moveTo w:id="1629" w:author="Tri Le" w:date="2021-07-06T19:47:00Z">
        <w:del w:id="1630" w:author="Tri Le" w:date="2021-07-06T19:59:00Z">
          <w:r w:rsidR="000132AD" w:rsidRPr="00767E68" w:rsidDel="00512DDF">
            <w:delText xml:space="preserve"> </w:delText>
          </w:r>
        </w:del>
        <w:r w:rsidR="000132AD" w:rsidRPr="00767E68">
          <w:t xml:space="preserve">lower compared to </w:t>
        </w:r>
        <w:del w:id="1631" w:author="Tri Le" w:date="2021-07-12T18:54:00Z">
          <w:r w:rsidR="000132AD" w:rsidRPr="00767E68" w:rsidDel="000A3344">
            <w:delText>raw sewage</w:delText>
          </w:r>
        </w:del>
      </w:moveTo>
      <w:ins w:id="1632" w:author="Tri Le" w:date="2021-07-12T18:54:00Z">
        <w:r w:rsidR="000A3344">
          <w:t>RS</w:t>
        </w:r>
      </w:ins>
      <w:moveTo w:id="1633" w:author="Tri Le" w:date="2021-07-06T19:47:00Z">
        <w:del w:id="1634" w:author="Tri Le" w:date="2021-07-06T20:00:00Z">
          <w:r w:rsidR="000132AD" w:rsidRPr="00767E68" w:rsidDel="00F36897">
            <w:delText xml:space="preserve"> and effluents.</w:delText>
          </w:r>
          <w:r w:rsidR="000132AD" w:rsidDel="00F36897">
            <w:delText xml:space="preserve"> </w:delText>
          </w:r>
        </w:del>
      </w:moveTo>
      <w:moveToRangeEnd w:id="1616"/>
      <w:del w:id="1635" w:author="Tri Le" w:date="2021-07-06T19:47:00Z">
        <w:r w:rsidR="00CA6469" w:rsidRPr="00767E68" w:rsidDel="000132AD">
          <w:delText xml:space="preserve"> </w:delText>
        </w:r>
      </w:del>
      <w:ins w:id="1636" w:author="Tri Le" w:date="2021-07-06T19:58:00Z">
        <w:r w:rsidR="007B55D8">
          <w:t xml:space="preserve">. Corresponding reductions in gene copies per volume and gene copies per biomass were also seen for </w:t>
        </w:r>
        <w:r w:rsidR="007B55D8">
          <w:rPr>
            <w:i/>
            <w:iCs/>
          </w:rPr>
          <w:t>uidA</w:t>
        </w:r>
      </w:ins>
      <w:ins w:id="1637" w:author="Tri Le" w:date="2021-07-12T18:35:00Z">
        <w:r w:rsidR="00167149">
          <w:t xml:space="preserve">, although </w:t>
        </w:r>
      </w:ins>
      <w:ins w:id="1638" w:author="Tri Le" w:date="2021-07-06T19:58:00Z">
        <w:r w:rsidR="007B55D8">
          <w:t xml:space="preserve">these </w:t>
        </w:r>
        <w:r w:rsidR="007B55D8">
          <w:lastRenderedPageBreak/>
          <w:t>reductions were not statistically significant</w:t>
        </w:r>
      </w:ins>
      <w:ins w:id="1639" w:author="Tri Le" w:date="2021-07-06T20:00:00Z">
        <w:r w:rsidR="006657A5">
          <w:t xml:space="preserve">, with </w:t>
        </w:r>
      </w:ins>
      <w:ins w:id="1640" w:author="Tri Le" w:date="2021-07-06T19:58:00Z">
        <w:r w:rsidR="007B55D8">
          <w:t>p-value</w:t>
        </w:r>
      </w:ins>
      <w:ins w:id="1641" w:author="Tri Le" w:date="2021-07-06T20:00:00Z">
        <w:r w:rsidR="006657A5">
          <w:t>s being</w:t>
        </w:r>
      </w:ins>
      <w:ins w:id="1642" w:author="Tri Le" w:date="2021-07-06T19:58:00Z">
        <w:r w:rsidR="007B55D8">
          <w:t xml:space="preserve"> 0.8769 </w:t>
        </w:r>
      </w:ins>
      <w:ins w:id="1643" w:author="Tri Le" w:date="2021-07-06T20:00:00Z">
        <w:r w:rsidR="006657A5">
          <w:t xml:space="preserve">for the former </w:t>
        </w:r>
      </w:ins>
      <w:ins w:id="1644" w:author="Tri Le" w:date="2021-07-06T19:58:00Z">
        <w:r w:rsidR="007B55D8">
          <w:t>and 0.635336</w:t>
        </w:r>
      </w:ins>
      <w:ins w:id="1645" w:author="Tri Le" w:date="2021-07-06T20:00:00Z">
        <w:r w:rsidR="006657A5">
          <w:t xml:space="preserve"> for the latter. </w:t>
        </w:r>
      </w:ins>
      <w:moveFromRangeStart w:id="1646" w:author="Tri Le" w:date="2021-07-06T19:47:00Z" w:name="move76493248"/>
      <w:moveFrom w:id="1647" w:author="Tri Le" w:date="2021-07-06T19:47:00Z">
        <w:r w:rsidR="00CA6469" w:rsidRPr="00767E68" w:rsidDel="000132AD">
          <w:t>However, the average gene copies</w:t>
        </w:r>
        <w:r w:rsidDel="000132AD">
          <w:t xml:space="preserve"> </w:t>
        </w:r>
        <w:r w:rsidR="00CA6469" w:rsidRPr="00767E68" w:rsidDel="000132AD">
          <w:t xml:space="preserve">assessed in the activated sludge </w:t>
        </w:r>
        <w:r w:rsidRPr="00767E68" w:rsidDel="000132AD">
          <w:t>was</w:t>
        </w:r>
        <w:r w:rsidR="00CA6469" w:rsidRPr="00767E68" w:rsidDel="000132AD">
          <w:t xml:space="preserve"> significantly lower compared to raw sewage and effluents.</w:t>
        </w:r>
        <w:r w:rsidR="00CA6469" w:rsidDel="000132AD">
          <w:t xml:space="preserve"> </w:t>
        </w:r>
      </w:moveFrom>
      <w:moveFromRangeEnd w:id="1646"/>
      <w:ins w:id="1648" w:author="Tri Le" w:date="2021-07-06T20:08:00Z">
        <w:r w:rsidR="00BF65AC">
          <w:t>For all the</w:t>
        </w:r>
      </w:ins>
      <w:ins w:id="1649" w:author="Tri Le" w:date="2021-07-06T20:09:00Z">
        <w:r w:rsidR="001F5EF8">
          <w:t xml:space="preserve"> aforementioned targets, t</w:t>
        </w:r>
      </w:ins>
      <w:del w:id="1650" w:author="Tri Le" w:date="2021-07-06T20:08:00Z">
        <w:r w:rsidR="00CA6469" w:rsidDel="00BF65AC">
          <w:delText>T</w:delText>
        </w:r>
      </w:del>
      <w:r w:rsidR="00CA6469">
        <w:t xml:space="preserve">here was a </w:t>
      </w:r>
      <w:del w:id="1651" w:author="Tri Le" w:date="2021-07-06T20:07:00Z">
        <w:r w:rsidR="008E5138" w:rsidDel="009A232A">
          <w:delText xml:space="preserve">consistent </w:delText>
        </w:r>
        <w:r w:rsidR="00CA6469" w:rsidRPr="00767E68" w:rsidDel="009A232A">
          <w:delText xml:space="preserve">significant reduction of </w:delText>
        </w:r>
        <w:r w:rsidDel="009A232A">
          <w:delText xml:space="preserve">DNA enteric </w:delText>
        </w:r>
        <w:r w:rsidR="008E5138" w:rsidDel="009A232A">
          <w:delText>viruses;</w:delText>
        </w:r>
        <w:r w:rsidDel="009A232A">
          <w:delText xml:space="preserve"> PMMV</w:delText>
        </w:r>
        <w:r w:rsidR="008E5138" w:rsidDel="009A232A">
          <w:delText>;</w:delText>
        </w:r>
        <w:r w:rsidDel="009A232A">
          <w:delText xml:space="preserve"> </w:delText>
        </w:r>
        <w:r w:rsidR="00CA6469" w:rsidRPr="00767E68" w:rsidDel="009A232A">
          <w:delText xml:space="preserve">and </w:delText>
        </w:r>
        <w:r w:rsidR="00CA6469" w:rsidRPr="00BB65E5" w:rsidDel="009A232A">
          <w:rPr>
            <w:i/>
          </w:rPr>
          <w:delText>uidA</w:delText>
        </w:r>
        <w:r w:rsidR="000A48FC" w:rsidDel="009A232A">
          <w:rPr>
            <w:i/>
          </w:rPr>
          <w:delText xml:space="preserve"> </w:delText>
        </w:r>
        <w:r w:rsidR="000A48FC" w:rsidDel="009A232A">
          <w:delText>gene copies</w:delText>
        </w:r>
        <w:r w:rsidR="000A48FC" w:rsidDel="009A232A">
          <w:rPr>
            <w:i/>
          </w:rPr>
          <w:delText xml:space="preserve"> </w:delText>
        </w:r>
        <w:r w:rsidR="008E5138" w:rsidDel="009A232A">
          <w:delText xml:space="preserve">observed </w:delText>
        </w:r>
        <w:r w:rsidR="000A48FC" w:rsidDel="009A232A">
          <w:delText>i</w:delText>
        </w:r>
        <w:r w:rsidR="008E5138" w:rsidDel="009A232A">
          <w:delText xml:space="preserve">n activated sludge samples and a </w:delText>
        </w:r>
      </w:del>
      <w:r w:rsidR="00476678">
        <w:t xml:space="preserve">relatively </w:t>
      </w:r>
      <w:r w:rsidR="00CA6469" w:rsidRPr="00767E68">
        <w:t xml:space="preserve">higher </w:t>
      </w:r>
      <w:r w:rsidR="008E5138">
        <w:t xml:space="preserve">number of </w:t>
      </w:r>
      <w:r w:rsidR="00CA6469">
        <w:t xml:space="preserve">gene copies </w:t>
      </w:r>
      <w:r w:rsidR="00CA6469" w:rsidRPr="00767E68">
        <w:t xml:space="preserve">observed in the </w:t>
      </w:r>
      <w:del w:id="1652" w:author="Tri Le" w:date="2021-07-12T18:55:00Z">
        <w:r w:rsidR="00CA6469" w:rsidRPr="00767E68" w:rsidDel="00051737">
          <w:delText>effluents</w:delText>
        </w:r>
        <w:r w:rsidR="00476678" w:rsidDel="00051737">
          <w:delText xml:space="preserve"> </w:delText>
        </w:r>
      </w:del>
      <w:ins w:id="1653" w:author="Tri Le" w:date="2021-07-12T18:55:00Z">
        <w:r w:rsidR="00051737">
          <w:t>EF</w:t>
        </w:r>
        <w:r w:rsidR="00051737">
          <w:t xml:space="preserve"> </w:t>
        </w:r>
      </w:ins>
      <w:r w:rsidR="00476678">
        <w:t>across all</w:t>
      </w:r>
      <w:ins w:id="1654" w:author="Tri Le" w:date="2021-07-06T20:09:00Z">
        <w:r w:rsidR="00C104DA">
          <w:t xml:space="preserve"> events </w:t>
        </w:r>
      </w:ins>
      <w:del w:id="1655" w:author="Tri Le" w:date="2021-07-06T20:09:00Z">
        <w:r w:rsidR="00476678" w:rsidDel="00C104DA">
          <w:delText xml:space="preserve"> Events 1-4 when </w:delText>
        </w:r>
      </w:del>
      <w:r w:rsidR="00476678">
        <w:t xml:space="preserve">compared to </w:t>
      </w:r>
      <w:del w:id="1656" w:author="Tri Le" w:date="2021-07-12T18:54:00Z">
        <w:r w:rsidR="008E5138" w:rsidDel="0085516F">
          <w:delText>activated sludge</w:delText>
        </w:r>
      </w:del>
      <w:ins w:id="1657" w:author="Tri Le" w:date="2021-07-12T18:54:00Z">
        <w:r w:rsidR="0085516F">
          <w:t>AS</w:t>
        </w:r>
      </w:ins>
      <w:r w:rsidR="008E5138">
        <w:t xml:space="preserve"> samples. </w:t>
      </w:r>
    </w:p>
    <w:p w14:paraId="596BD383" w14:textId="75A46717" w:rsidR="00CA6469" w:rsidRDefault="00520F5C" w:rsidP="00CA6469">
      <w:pPr>
        <w:spacing w:line="480" w:lineRule="auto"/>
      </w:pPr>
      <w:r>
        <w:rPr>
          <w:noProof/>
        </w:rPr>
        <mc:AlternateContent>
          <mc:Choice Requires="wpg">
            <w:drawing>
              <wp:anchor distT="0" distB="0" distL="114300" distR="114300" simplePos="0" relativeHeight="251645440" behindDoc="0" locked="0" layoutInCell="1" allowOverlap="1" wp14:anchorId="0743C755" wp14:editId="35E9C76F">
                <wp:simplePos x="0" y="0"/>
                <wp:positionH relativeFrom="column">
                  <wp:posOffset>-219075</wp:posOffset>
                </wp:positionH>
                <wp:positionV relativeFrom="paragraph">
                  <wp:posOffset>253365</wp:posOffset>
                </wp:positionV>
                <wp:extent cx="5936615" cy="4981575"/>
                <wp:effectExtent l="0" t="19050" r="0" b="9525"/>
                <wp:wrapNone/>
                <wp:docPr id="38" name="Group 38"/>
                <wp:cNvGraphicFramePr/>
                <a:graphic xmlns:a="http://schemas.openxmlformats.org/drawingml/2006/main">
                  <a:graphicData uri="http://schemas.microsoft.com/office/word/2010/wordprocessingGroup">
                    <wpg:wgp>
                      <wpg:cNvGrpSpPr/>
                      <wpg:grpSpPr>
                        <a:xfrm>
                          <a:off x="0" y="0"/>
                          <a:ext cx="5936615" cy="4981575"/>
                          <a:chOff x="0" y="0"/>
                          <a:chExt cx="6286500" cy="5208010"/>
                        </a:xfrm>
                      </wpg:grpSpPr>
                      <pic:pic xmlns:pic="http://schemas.openxmlformats.org/drawingml/2006/picture">
                        <pic:nvPicPr>
                          <pic:cNvPr id="26" name="Picture 26"/>
                          <pic:cNvPicPr preferRelativeResize="0">
                            <a:picLocks/>
                          </pic:cNvPicPr>
                        </pic:nvPicPr>
                        <pic:blipFill>
                          <a:blip r:embed="rId33"/>
                          <a:srcRect/>
                          <a:stretch/>
                        </pic:blipFill>
                        <pic:spPr bwMode="auto">
                          <a:xfrm>
                            <a:off x="398495" y="0"/>
                            <a:ext cx="2219885" cy="1949564"/>
                          </a:xfrm>
                          <a:prstGeom prst="rect">
                            <a:avLst/>
                          </a:prstGeom>
                          <a:noFill/>
                          <a:ln>
                            <a:solidFill>
                              <a:srgbClr val="000000"/>
                            </a:solidFill>
                          </a:ln>
                        </pic:spPr>
                      </pic:pic>
                      <pic:pic xmlns:pic="http://schemas.openxmlformats.org/drawingml/2006/picture">
                        <pic:nvPicPr>
                          <pic:cNvPr id="27" name="Picture 27"/>
                          <pic:cNvPicPr preferRelativeResize="0">
                            <a:picLocks/>
                          </pic:cNvPicPr>
                        </pic:nvPicPr>
                        <pic:blipFill>
                          <a:blip r:embed="rId34"/>
                          <a:srcRect/>
                          <a:stretch/>
                        </pic:blipFill>
                        <pic:spPr bwMode="auto">
                          <a:xfrm>
                            <a:off x="3537108" y="0"/>
                            <a:ext cx="2219885" cy="1949564"/>
                          </a:xfrm>
                          <a:prstGeom prst="rect">
                            <a:avLst/>
                          </a:prstGeom>
                          <a:noFill/>
                          <a:ln>
                            <a:solidFill>
                              <a:srgbClr val="000000"/>
                            </a:solidFill>
                          </a:ln>
                        </pic:spPr>
                      </pic:pic>
                      <pic:pic xmlns:pic="http://schemas.openxmlformats.org/drawingml/2006/picture">
                        <pic:nvPicPr>
                          <pic:cNvPr id="29" name="Picture 29"/>
                          <pic:cNvPicPr preferRelativeResize="0">
                            <a:picLocks/>
                          </pic:cNvPicPr>
                        </pic:nvPicPr>
                        <pic:blipFill>
                          <a:blip r:embed="rId35"/>
                          <a:srcRect/>
                          <a:stretch/>
                        </pic:blipFill>
                        <pic:spPr bwMode="auto">
                          <a:xfrm>
                            <a:off x="3537108" y="2286000"/>
                            <a:ext cx="2219885" cy="1949564"/>
                          </a:xfrm>
                          <a:prstGeom prst="rect">
                            <a:avLst/>
                          </a:prstGeom>
                          <a:noFill/>
                          <a:ln>
                            <a:solidFill>
                              <a:srgbClr val="000000"/>
                            </a:solidFill>
                          </a:ln>
                        </pic:spPr>
                      </pic:pic>
                      <pic:pic xmlns:pic="http://schemas.openxmlformats.org/drawingml/2006/picture">
                        <pic:nvPicPr>
                          <pic:cNvPr id="30" name="Picture 30"/>
                          <pic:cNvPicPr preferRelativeResize="0">
                            <a:picLocks/>
                          </pic:cNvPicPr>
                        </pic:nvPicPr>
                        <pic:blipFill>
                          <a:blip r:embed="rId36"/>
                          <a:srcRect/>
                          <a:stretch/>
                        </pic:blipFill>
                        <pic:spPr bwMode="auto">
                          <a:xfrm>
                            <a:off x="398495" y="2286000"/>
                            <a:ext cx="2219885" cy="1949564"/>
                          </a:xfrm>
                          <a:prstGeom prst="rect">
                            <a:avLst/>
                          </a:prstGeom>
                          <a:noFill/>
                          <a:ln>
                            <a:solidFill>
                              <a:srgbClr val="000000"/>
                            </a:solidFill>
                          </a:ln>
                        </pic:spPr>
                      </pic:pic>
                      <wps:wsp>
                        <wps:cNvPr id="31" name="Text Box 31"/>
                        <wps:cNvSpPr txBox="1"/>
                        <wps:spPr>
                          <a:xfrm>
                            <a:off x="6833"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DEB64C" w14:textId="3051BF81" w:rsidR="00790D75" w:rsidRPr="005E6517" w:rsidRDefault="00790D75" w:rsidP="00CA6469">
                              <w:pPr>
                                <w:rPr>
                                  <w:b/>
                                </w:rPr>
                              </w:pPr>
                              <w:r>
                                <w:rPr>
                                  <w:b/>
                                </w:rPr>
                                <w:t>5</w:t>
                              </w:r>
                              <w:r w:rsidRPr="005E6517">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3144546"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4A1519" w14:textId="0C30D920" w:rsidR="00790D75" w:rsidRPr="005E6517" w:rsidRDefault="00790D75" w:rsidP="00CA6469">
                              <w:pPr>
                                <w:rPr>
                                  <w:b/>
                                </w:rPr>
                              </w:pPr>
                              <w:r>
                                <w:rPr>
                                  <w:b/>
                                </w:rPr>
                                <w:t>5B</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6833" y="228600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CA409" w14:textId="7819BAB3" w:rsidR="00790D75" w:rsidRPr="005E6517" w:rsidRDefault="00790D75" w:rsidP="00CA6469">
                              <w:pPr>
                                <w:rPr>
                                  <w:b/>
                                </w:rPr>
                              </w:pPr>
                              <w:r>
                                <w:rPr>
                                  <w:b/>
                                </w:rPr>
                                <w:t>5C</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3144546" y="228600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C65930" w14:textId="0CBF58CB" w:rsidR="00790D75" w:rsidRPr="005E6517" w:rsidRDefault="00790D75" w:rsidP="00CA6469">
                              <w:pPr>
                                <w:rPr>
                                  <w:b/>
                                </w:rPr>
                              </w:pPr>
                              <w:r>
                                <w:rPr>
                                  <w:b/>
                                </w:rPr>
                                <w:t>5D</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0" y="4522210"/>
                            <a:ext cx="62865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CAEEED" w14:textId="14B98D6F" w:rsidR="00790D75" w:rsidRPr="005E6517" w:rsidRDefault="00790D75" w:rsidP="00CA6469">
                              <w:pPr>
                                <w:jc w:val="both"/>
                                <w:rPr>
                                  <w:sz w:val="22"/>
                                </w:rPr>
                              </w:pPr>
                              <w:r w:rsidRPr="005F74C0">
                                <w:rPr>
                                  <w:b/>
                                  <w:sz w:val="22"/>
                                </w:rPr>
                                <w:t>Figure 5.</w:t>
                              </w:r>
                              <w:r w:rsidRPr="005E6517">
                                <w:rPr>
                                  <w:sz w:val="22"/>
                                </w:rPr>
                                <w:t xml:space="preserve"> Box plot</w:t>
                              </w:r>
                              <w:ins w:id="1658" w:author="Tri Le" w:date="2021-07-08T14:29:00Z">
                                <w:r w:rsidR="00FD4108">
                                  <w:rPr>
                                    <w:sz w:val="22"/>
                                  </w:rPr>
                                  <w:t xml:space="preserve">s </w:t>
                                </w:r>
                              </w:ins>
                              <w:del w:id="1659" w:author="Tri Le" w:date="2021-07-08T14:29:00Z">
                                <w:r w:rsidRPr="005E6517" w:rsidDel="00FD4108">
                                  <w:rPr>
                                    <w:sz w:val="22"/>
                                  </w:rPr>
                                  <w:delText xml:space="preserve"> graphs </w:delText>
                                </w:r>
                              </w:del>
                              <w:r w:rsidRPr="005E6517">
                                <w:rPr>
                                  <w:sz w:val="22"/>
                                </w:rPr>
                                <w:t>of the number of gene</w:t>
                              </w:r>
                              <w:ins w:id="1660" w:author="Tri Le" w:date="2021-07-08T14:29:00Z">
                                <w:r w:rsidR="0051202A">
                                  <w:rPr>
                                    <w:sz w:val="22"/>
                                  </w:rPr>
                                  <w:t xml:space="preserve"> </w:t>
                                </w:r>
                              </w:ins>
                              <w:del w:id="1661" w:author="Tri Le" w:date="2021-07-08T14:29:00Z">
                                <w:r w:rsidRPr="005E6517" w:rsidDel="0051202A">
                                  <w:rPr>
                                    <w:sz w:val="22"/>
                                  </w:rPr>
                                  <w:delText xml:space="preserve">s </w:delText>
                                </w:r>
                              </w:del>
                              <w:r w:rsidRPr="005E6517">
                                <w:rPr>
                                  <w:sz w:val="22"/>
                                </w:rPr>
                                <w:t>copies of</w:t>
                              </w:r>
                              <w:ins w:id="1662" w:author="Tri Le" w:date="2021-07-08T14:29:00Z">
                                <w:r w:rsidR="006B24D3">
                                  <w:rPr>
                                    <w:sz w:val="22"/>
                                  </w:rPr>
                                  <w:t xml:space="preserve"> </w:t>
                                </w:r>
                              </w:ins>
                              <w:del w:id="1663" w:author="Tri Le" w:date="2021-07-08T14:29:00Z">
                                <w:r w:rsidRPr="005E6517" w:rsidDel="006B24D3">
                                  <w:rPr>
                                    <w:sz w:val="22"/>
                                  </w:rPr>
                                  <w:delText xml:space="preserve"> </w:delText>
                                </w:r>
                                <w:r w:rsidDel="006B24D3">
                                  <w:rPr>
                                    <w:sz w:val="22"/>
                                  </w:rPr>
                                  <w:delText xml:space="preserve">GI </w:delText>
                                </w:r>
                              </w:del>
                              <w:r>
                                <w:rPr>
                                  <w:sz w:val="22"/>
                                </w:rPr>
                                <w:t>Norovirus</w:t>
                              </w:r>
                              <w:ins w:id="1664" w:author="Tri Le" w:date="2021-07-08T14:29:00Z">
                                <w:r w:rsidR="006B24D3">
                                  <w:rPr>
                                    <w:sz w:val="22"/>
                                  </w:rPr>
                                  <w:t>es GI</w:t>
                                </w:r>
                              </w:ins>
                              <w:r>
                                <w:rPr>
                                  <w:sz w:val="22"/>
                                </w:rPr>
                                <w:t xml:space="preserve"> and GII </w:t>
                              </w:r>
                              <w:del w:id="1665" w:author="Tri Le" w:date="2021-07-08T14:29:00Z">
                                <w:r w:rsidDel="00AB4564">
                                  <w:rPr>
                                    <w:sz w:val="22"/>
                                  </w:rPr>
                                  <w:delText xml:space="preserve">Norovirus </w:delText>
                                </w:r>
                              </w:del>
                              <w:r w:rsidRPr="005E6517">
                                <w:rPr>
                                  <w:sz w:val="22"/>
                                </w:rPr>
                                <w:t>across each wastewater stage</w:t>
                              </w:r>
                              <w:ins w:id="1666" w:author="Tri Le" w:date="2021-07-08T14:30:00Z">
                                <w:r w:rsidR="00AB4564">
                                  <w:rPr>
                                    <w:sz w:val="22"/>
                                  </w:rPr>
                                  <w:t xml:space="preserve"> throughout Events 1-4</w:t>
                                </w:r>
                              </w:ins>
                              <w:r w:rsidRPr="005E6517">
                                <w:rPr>
                                  <w:sz w:val="22"/>
                                </w:rPr>
                                <w:t>. The unit</w:t>
                              </w:r>
                              <w:del w:id="1667" w:author="Tri Le" w:date="2021-07-08T15:27:00Z">
                                <w:r w:rsidRPr="005E6517" w:rsidDel="0033133D">
                                  <w:rPr>
                                    <w:sz w:val="22"/>
                                  </w:rPr>
                                  <w:delText>s</w:delText>
                                </w:r>
                              </w:del>
                              <w:r w:rsidRPr="005E6517">
                                <w:rPr>
                                  <w:sz w:val="22"/>
                                </w:rPr>
                                <w:t xml:space="preserve"> </w:t>
                              </w:r>
                              <w:r>
                                <w:rPr>
                                  <w:sz w:val="22"/>
                                </w:rPr>
                                <w:t xml:space="preserve">for the </w:t>
                              </w:r>
                              <w:ins w:id="1668" w:author="Tri Le" w:date="2021-07-12T18:58:00Z">
                                <w:r w:rsidR="002A7D04">
                                  <w:rPr>
                                    <w:sz w:val="22"/>
                                  </w:rPr>
                                  <w:t>SC</w:t>
                                </w:r>
                              </w:ins>
                              <w:del w:id="1669" w:author="Tri Le" w:date="2021-07-12T18:58:00Z">
                                <w:r w:rsidDel="002A7D04">
                                  <w:rPr>
                                    <w:sz w:val="22"/>
                                  </w:rPr>
                                  <w:delText>sludge cake</w:delText>
                                </w:r>
                              </w:del>
                              <w:r>
                                <w:rPr>
                                  <w:sz w:val="22"/>
                                </w:rPr>
                                <w:t xml:space="preserve"> in Figures 5</w:t>
                              </w:r>
                              <w:r w:rsidRPr="005E6517">
                                <w:rPr>
                                  <w:sz w:val="22"/>
                                </w:rPr>
                                <w:t xml:space="preserve">A </w:t>
                              </w:r>
                              <w:r>
                                <w:rPr>
                                  <w:sz w:val="22"/>
                                </w:rPr>
                                <w:t xml:space="preserve">and 5C </w:t>
                              </w:r>
                              <w:del w:id="1670" w:author="Tri Le" w:date="2021-07-08T15:27:00Z">
                                <w:r w:rsidRPr="005E6517" w:rsidDel="00104759">
                                  <w:rPr>
                                    <w:sz w:val="22"/>
                                  </w:rPr>
                                  <w:delText xml:space="preserve">are </w:delText>
                                </w:r>
                              </w:del>
                              <w:ins w:id="1671" w:author="Tri Le" w:date="2021-07-08T15:27:00Z">
                                <w:r w:rsidR="00104759">
                                  <w:rPr>
                                    <w:sz w:val="22"/>
                                  </w:rPr>
                                  <w:t>is</w:t>
                                </w:r>
                                <w:r w:rsidR="006F3FAA">
                                  <w:rPr>
                                    <w:sz w:val="22"/>
                                  </w:rPr>
                                  <w:t xml:space="preserve"> </w:t>
                                </w:r>
                              </w:ins>
                              <w:r w:rsidRPr="005E6517">
                                <w:rPr>
                                  <w:sz w:val="22"/>
                                </w:rPr>
                                <w:t xml:space="preserve">gene copies per </w:t>
                              </w:r>
                              <w:del w:id="1672" w:author="Tri Le" w:date="2021-07-12T20:08:00Z">
                                <w:r w:rsidRPr="005E6517" w:rsidDel="005615E8">
                                  <w:rPr>
                                    <w:sz w:val="22"/>
                                  </w:rPr>
                                  <w:delText xml:space="preserve">gram </w:delText>
                                </w:r>
                              </w:del>
                              <w:ins w:id="1673" w:author="Tri Le" w:date="2021-07-12T20:08:00Z">
                                <w:r w:rsidR="005615E8">
                                  <w:rPr>
                                    <w:sz w:val="22"/>
                                  </w:rPr>
                                  <w:t>g</w:t>
                                </w:r>
                                <w:r w:rsidR="005615E8" w:rsidRPr="005E6517">
                                  <w:rPr>
                                    <w:sz w:val="22"/>
                                  </w:rPr>
                                  <w:t xml:space="preserve"> </w:t>
                                </w:r>
                              </w:ins>
                              <w:r w:rsidRPr="005E6517">
                                <w:rPr>
                                  <w:sz w:val="22"/>
                                </w:rPr>
                                <w:t xml:space="preserve">of </w:t>
                              </w:r>
                              <w:ins w:id="1674" w:author="Tri Le" w:date="2021-07-08T15:27:00Z">
                                <w:r w:rsidR="009968AD">
                                  <w:rPr>
                                    <w:sz w:val="22"/>
                                  </w:rPr>
                                  <w:t>sample</w:t>
                                </w:r>
                              </w:ins>
                              <w:del w:id="1675" w:author="Tri Le" w:date="2021-07-08T15:27:00Z">
                                <w:r w:rsidRPr="005E6517" w:rsidDel="009968AD">
                                  <w:rPr>
                                    <w:sz w:val="22"/>
                                  </w:rPr>
                                  <w:delText>RNA</w:delText>
                                </w:r>
                              </w:del>
                              <w:r w:rsidRPr="005E6517">
                                <w:rPr>
                                  <w:sz w:val="22"/>
                                </w:rPr>
                                <w:t>.</w:t>
                              </w:r>
                            </w:p>
                            <w:p w14:paraId="443CD30A" w14:textId="77777777" w:rsidR="00790D75" w:rsidRDefault="00790D75"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43C755" id="Group 38" o:spid="_x0000_s1053" style="position:absolute;margin-left:-17.25pt;margin-top:19.95pt;width:467.45pt;height:392.25pt;z-index:251645440;mso-width-relative:margin;mso-height-relative:margin" coordsize="62865,5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">
                <v:shape id="Picture 26" o:spid="_x0000_s1054" type="#_x0000_t75" style="position:absolute;left:3984;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" stroked="t">
                  <v:imagedata r:id="rId37" o:title=""/>
                  <v:path arrowok="t"/>
                  <o:lock v:ext="edit" aspectratio="f"/>
                </v:shape>
                <v:shape id="Picture 27" o:spid="_x0000_s1055" type="#_x0000_t75" style="position:absolute;left:3537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" stroked="t">
                  <v:imagedata r:id="rId38" o:title=""/>
                  <v:path arrowok="t"/>
                  <o:lock v:ext="edit" aspectratio="f"/>
                </v:shape>
                <v:shape id="Picture 29" o:spid="_x0000_s1056" type="#_x0000_t75" style="position:absolute;left:35371;top:22860;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" stroked="t">
                  <v:imagedata r:id="rId39" o:title=""/>
                  <v:path arrowok="t"/>
                  <o:lock v:ext="edit" aspectratio="f"/>
                </v:shape>
                <v:shape id="Picture 30" o:spid="_x0000_s1057" type="#_x0000_t75" style="position:absolute;left:3984;top:22860;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" stroked="t">
                  <v:imagedata r:id="rId40" o:title=""/>
                  <v:path arrowok="t"/>
                  <o:lock v:ext="edit" aspectratio="f"/>
                </v:shape>
                <v:shape id="Text Box 31" o:spid="_x0000_s1058" type="#_x0000_t202" style="position:absolute;left:68;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9DEB64C" w14:textId="3051BF81" w:rsidR="00790D75" w:rsidRPr="005E6517" w:rsidRDefault="00790D75" w:rsidP="00CA6469">
                        <w:pPr>
                          <w:rPr>
                            <w:b/>
                          </w:rPr>
                        </w:pPr>
                        <w:r>
                          <w:rPr>
                            <w:b/>
                          </w:rPr>
                          <w:t>5</w:t>
                        </w:r>
                        <w:r w:rsidRPr="005E6517">
                          <w:rPr>
                            <w:b/>
                          </w:rPr>
                          <w:t>A.</w:t>
                        </w:r>
                      </w:p>
                    </w:txbxContent>
                  </v:textbox>
                </v:shape>
                <v:shape id="Text Box 32" o:spid="_x0000_s1059" type="#_x0000_t202" style="position:absolute;left:31445;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0D4A1519" w14:textId="0C30D920" w:rsidR="00790D75" w:rsidRPr="005E6517" w:rsidRDefault="00790D75" w:rsidP="00CA6469">
                        <w:pPr>
                          <w:rPr>
                            <w:b/>
                          </w:rPr>
                        </w:pPr>
                        <w:r>
                          <w:rPr>
                            <w:b/>
                          </w:rPr>
                          <w:t>5B</w:t>
                        </w:r>
                        <w:r w:rsidRPr="005E6517">
                          <w:rPr>
                            <w:b/>
                          </w:rPr>
                          <w:t>.</w:t>
                        </w:r>
                      </w:p>
                    </w:txbxContent>
                  </v:textbox>
                </v:shape>
                <v:shape id="Text Box 33" o:spid="_x0000_s1060" type="#_x0000_t202" style="position:absolute;left:68;top:2286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CECA409" w14:textId="7819BAB3" w:rsidR="00790D75" w:rsidRPr="005E6517" w:rsidRDefault="00790D75" w:rsidP="00CA6469">
                        <w:pPr>
                          <w:rPr>
                            <w:b/>
                          </w:rPr>
                        </w:pPr>
                        <w:r>
                          <w:rPr>
                            <w:b/>
                          </w:rPr>
                          <w:t>5C</w:t>
                        </w:r>
                        <w:r w:rsidRPr="005E6517">
                          <w:rPr>
                            <w:b/>
                          </w:rPr>
                          <w:t>.</w:t>
                        </w:r>
                      </w:p>
                    </w:txbxContent>
                  </v:textbox>
                </v:shape>
                <v:shape id="Text Box 34" o:spid="_x0000_s1061" type="#_x0000_t202" style="position:absolute;left:31445;top:2286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0C65930" w14:textId="0CBF58CB" w:rsidR="00790D75" w:rsidRPr="005E6517" w:rsidRDefault="00790D75" w:rsidP="00CA6469">
                        <w:pPr>
                          <w:rPr>
                            <w:b/>
                          </w:rPr>
                        </w:pPr>
                        <w:r>
                          <w:rPr>
                            <w:b/>
                          </w:rPr>
                          <w:t>5D</w:t>
                        </w:r>
                        <w:r w:rsidRPr="005E6517">
                          <w:rPr>
                            <w:b/>
                          </w:rPr>
                          <w:t>.</w:t>
                        </w:r>
                      </w:p>
                    </w:txbxContent>
                  </v:textbox>
                </v:shape>
                <v:shape id="Text Box 35" o:spid="_x0000_s1062"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40CAEEED" w14:textId="14B98D6F" w:rsidR="00790D75" w:rsidRPr="005E6517" w:rsidRDefault="00790D75" w:rsidP="00CA6469">
                        <w:pPr>
                          <w:jc w:val="both"/>
                          <w:rPr>
                            <w:sz w:val="22"/>
                          </w:rPr>
                        </w:pPr>
                        <w:r w:rsidRPr="005F74C0">
                          <w:rPr>
                            <w:b/>
                            <w:sz w:val="22"/>
                          </w:rPr>
                          <w:t>Figure 5.</w:t>
                        </w:r>
                        <w:r w:rsidRPr="005E6517">
                          <w:rPr>
                            <w:sz w:val="22"/>
                          </w:rPr>
                          <w:t xml:space="preserve"> Box plot</w:t>
                        </w:r>
                        <w:ins w:id="1676" w:author="Tri Le" w:date="2021-07-08T14:29:00Z">
                          <w:r w:rsidR="00FD4108">
                            <w:rPr>
                              <w:sz w:val="22"/>
                            </w:rPr>
                            <w:t xml:space="preserve">s </w:t>
                          </w:r>
                        </w:ins>
                        <w:del w:id="1677" w:author="Tri Le" w:date="2021-07-08T14:29:00Z">
                          <w:r w:rsidRPr="005E6517" w:rsidDel="00FD4108">
                            <w:rPr>
                              <w:sz w:val="22"/>
                            </w:rPr>
                            <w:delText xml:space="preserve"> graphs </w:delText>
                          </w:r>
                        </w:del>
                        <w:r w:rsidRPr="005E6517">
                          <w:rPr>
                            <w:sz w:val="22"/>
                          </w:rPr>
                          <w:t>of the number of gene</w:t>
                        </w:r>
                        <w:ins w:id="1678" w:author="Tri Le" w:date="2021-07-08T14:29:00Z">
                          <w:r w:rsidR="0051202A">
                            <w:rPr>
                              <w:sz w:val="22"/>
                            </w:rPr>
                            <w:t xml:space="preserve"> </w:t>
                          </w:r>
                        </w:ins>
                        <w:del w:id="1679" w:author="Tri Le" w:date="2021-07-08T14:29:00Z">
                          <w:r w:rsidRPr="005E6517" w:rsidDel="0051202A">
                            <w:rPr>
                              <w:sz w:val="22"/>
                            </w:rPr>
                            <w:delText xml:space="preserve">s </w:delText>
                          </w:r>
                        </w:del>
                        <w:r w:rsidRPr="005E6517">
                          <w:rPr>
                            <w:sz w:val="22"/>
                          </w:rPr>
                          <w:t>copies of</w:t>
                        </w:r>
                        <w:ins w:id="1680" w:author="Tri Le" w:date="2021-07-08T14:29:00Z">
                          <w:r w:rsidR="006B24D3">
                            <w:rPr>
                              <w:sz w:val="22"/>
                            </w:rPr>
                            <w:t xml:space="preserve"> </w:t>
                          </w:r>
                        </w:ins>
                        <w:del w:id="1681" w:author="Tri Le" w:date="2021-07-08T14:29:00Z">
                          <w:r w:rsidRPr="005E6517" w:rsidDel="006B24D3">
                            <w:rPr>
                              <w:sz w:val="22"/>
                            </w:rPr>
                            <w:delText xml:space="preserve"> </w:delText>
                          </w:r>
                          <w:r w:rsidDel="006B24D3">
                            <w:rPr>
                              <w:sz w:val="22"/>
                            </w:rPr>
                            <w:delText xml:space="preserve">GI </w:delText>
                          </w:r>
                        </w:del>
                        <w:r>
                          <w:rPr>
                            <w:sz w:val="22"/>
                          </w:rPr>
                          <w:t>Norovirus</w:t>
                        </w:r>
                        <w:ins w:id="1682" w:author="Tri Le" w:date="2021-07-08T14:29:00Z">
                          <w:r w:rsidR="006B24D3">
                            <w:rPr>
                              <w:sz w:val="22"/>
                            </w:rPr>
                            <w:t>es GI</w:t>
                          </w:r>
                        </w:ins>
                        <w:r>
                          <w:rPr>
                            <w:sz w:val="22"/>
                          </w:rPr>
                          <w:t xml:space="preserve"> and GII </w:t>
                        </w:r>
                        <w:del w:id="1683" w:author="Tri Le" w:date="2021-07-08T14:29:00Z">
                          <w:r w:rsidDel="00AB4564">
                            <w:rPr>
                              <w:sz w:val="22"/>
                            </w:rPr>
                            <w:delText xml:space="preserve">Norovirus </w:delText>
                          </w:r>
                        </w:del>
                        <w:r w:rsidRPr="005E6517">
                          <w:rPr>
                            <w:sz w:val="22"/>
                          </w:rPr>
                          <w:t>across each wastewater stage</w:t>
                        </w:r>
                        <w:ins w:id="1684" w:author="Tri Le" w:date="2021-07-08T14:30:00Z">
                          <w:r w:rsidR="00AB4564">
                            <w:rPr>
                              <w:sz w:val="22"/>
                            </w:rPr>
                            <w:t xml:space="preserve"> throughout Events 1-4</w:t>
                          </w:r>
                        </w:ins>
                        <w:r w:rsidRPr="005E6517">
                          <w:rPr>
                            <w:sz w:val="22"/>
                          </w:rPr>
                          <w:t>. The unit</w:t>
                        </w:r>
                        <w:del w:id="1685" w:author="Tri Le" w:date="2021-07-08T15:27:00Z">
                          <w:r w:rsidRPr="005E6517" w:rsidDel="0033133D">
                            <w:rPr>
                              <w:sz w:val="22"/>
                            </w:rPr>
                            <w:delText>s</w:delText>
                          </w:r>
                        </w:del>
                        <w:r w:rsidRPr="005E6517">
                          <w:rPr>
                            <w:sz w:val="22"/>
                          </w:rPr>
                          <w:t xml:space="preserve"> </w:t>
                        </w:r>
                        <w:r>
                          <w:rPr>
                            <w:sz w:val="22"/>
                          </w:rPr>
                          <w:t xml:space="preserve">for the </w:t>
                        </w:r>
                        <w:ins w:id="1686" w:author="Tri Le" w:date="2021-07-12T18:58:00Z">
                          <w:r w:rsidR="002A7D04">
                            <w:rPr>
                              <w:sz w:val="22"/>
                            </w:rPr>
                            <w:t>SC</w:t>
                          </w:r>
                        </w:ins>
                        <w:del w:id="1687" w:author="Tri Le" w:date="2021-07-12T18:58:00Z">
                          <w:r w:rsidDel="002A7D04">
                            <w:rPr>
                              <w:sz w:val="22"/>
                            </w:rPr>
                            <w:delText>sludge cake</w:delText>
                          </w:r>
                        </w:del>
                        <w:r>
                          <w:rPr>
                            <w:sz w:val="22"/>
                          </w:rPr>
                          <w:t xml:space="preserve"> in Figures 5</w:t>
                        </w:r>
                        <w:r w:rsidRPr="005E6517">
                          <w:rPr>
                            <w:sz w:val="22"/>
                          </w:rPr>
                          <w:t xml:space="preserve">A </w:t>
                        </w:r>
                        <w:r>
                          <w:rPr>
                            <w:sz w:val="22"/>
                          </w:rPr>
                          <w:t xml:space="preserve">and 5C </w:t>
                        </w:r>
                        <w:del w:id="1688" w:author="Tri Le" w:date="2021-07-08T15:27:00Z">
                          <w:r w:rsidRPr="005E6517" w:rsidDel="00104759">
                            <w:rPr>
                              <w:sz w:val="22"/>
                            </w:rPr>
                            <w:delText xml:space="preserve">are </w:delText>
                          </w:r>
                        </w:del>
                        <w:ins w:id="1689" w:author="Tri Le" w:date="2021-07-08T15:27:00Z">
                          <w:r w:rsidR="00104759">
                            <w:rPr>
                              <w:sz w:val="22"/>
                            </w:rPr>
                            <w:t>is</w:t>
                          </w:r>
                          <w:r w:rsidR="006F3FAA">
                            <w:rPr>
                              <w:sz w:val="22"/>
                            </w:rPr>
                            <w:t xml:space="preserve"> </w:t>
                          </w:r>
                        </w:ins>
                        <w:r w:rsidRPr="005E6517">
                          <w:rPr>
                            <w:sz w:val="22"/>
                          </w:rPr>
                          <w:t xml:space="preserve">gene copies per </w:t>
                        </w:r>
                        <w:del w:id="1690" w:author="Tri Le" w:date="2021-07-12T20:08:00Z">
                          <w:r w:rsidRPr="005E6517" w:rsidDel="005615E8">
                            <w:rPr>
                              <w:sz w:val="22"/>
                            </w:rPr>
                            <w:delText xml:space="preserve">gram </w:delText>
                          </w:r>
                        </w:del>
                        <w:ins w:id="1691" w:author="Tri Le" w:date="2021-07-12T20:08:00Z">
                          <w:r w:rsidR="005615E8">
                            <w:rPr>
                              <w:sz w:val="22"/>
                            </w:rPr>
                            <w:t>g</w:t>
                          </w:r>
                          <w:r w:rsidR="005615E8" w:rsidRPr="005E6517">
                            <w:rPr>
                              <w:sz w:val="22"/>
                            </w:rPr>
                            <w:t xml:space="preserve"> </w:t>
                          </w:r>
                        </w:ins>
                        <w:r w:rsidRPr="005E6517">
                          <w:rPr>
                            <w:sz w:val="22"/>
                          </w:rPr>
                          <w:t xml:space="preserve">of </w:t>
                        </w:r>
                        <w:ins w:id="1692" w:author="Tri Le" w:date="2021-07-08T15:27:00Z">
                          <w:r w:rsidR="009968AD">
                            <w:rPr>
                              <w:sz w:val="22"/>
                            </w:rPr>
                            <w:t>sample</w:t>
                          </w:r>
                        </w:ins>
                        <w:del w:id="1693" w:author="Tri Le" w:date="2021-07-08T15:27:00Z">
                          <w:r w:rsidRPr="005E6517" w:rsidDel="009968AD">
                            <w:rPr>
                              <w:sz w:val="22"/>
                            </w:rPr>
                            <w:delText>RNA</w:delText>
                          </w:r>
                        </w:del>
                        <w:r w:rsidRPr="005E6517">
                          <w:rPr>
                            <w:sz w:val="22"/>
                          </w:rPr>
                          <w:t>.</w:t>
                        </w:r>
                      </w:p>
                      <w:p w14:paraId="443CD30A" w14:textId="77777777" w:rsidR="00790D75" w:rsidRDefault="00790D75" w:rsidP="00CA6469"/>
                    </w:txbxContent>
                  </v:textbox>
                </v:shape>
              </v:group>
            </w:pict>
          </mc:Fallback>
        </mc:AlternateContent>
      </w:r>
      <w:commentRangeStart w:id="1694"/>
      <w:commentRangeEnd w:id="1694"/>
      <w:r w:rsidR="003922EB">
        <w:rPr>
          <w:rStyle w:val="CommentReference"/>
        </w:rPr>
        <w:commentReference w:id="1694"/>
      </w:r>
      <w:commentRangeStart w:id="1695"/>
      <w:commentRangeEnd w:id="1695"/>
      <w:r w:rsidR="00A34302">
        <w:rPr>
          <w:rStyle w:val="CommentReference"/>
        </w:rPr>
        <w:commentReference w:id="1695"/>
      </w:r>
    </w:p>
    <w:p w14:paraId="189E2175" w14:textId="1637CC46" w:rsidR="00CA6469" w:rsidRDefault="00CA6469" w:rsidP="00CA6469">
      <w:pPr>
        <w:spacing w:line="480" w:lineRule="auto"/>
      </w:pPr>
    </w:p>
    <w:p w14:paraId="05764951" w14:textId="247540C7" w:rsidR="00CA6469" w:rsidRDefault="00CA6469" w:rsidP="00CA6469">
      <w:pPr>
        <w:spacing w:line="480" w:lineRule="auto"/>
      </w:pPr>
    </w:p>
    <w:p w14:paraId="25E76AAA" w14:textId="52E79473" w:rsidR="00CA6469" w:rsidRDefault="00CA6469" w:rsidP="00CA6469">
      <w:pPr>
        <w:spacing w:line="480" w:lineRule="auto"/>
      </w:pPr>
    </w:p>
    <w:p w14:paraId="39F3C51D" w14:textId="76EB2E85" w:rsidR="00CA6469" w:rsidRDefault="00CA6469" w:rsidP="00CA6469">
      <w:pPr>
        <w:spacing w:line="480" w:lineRule="auto"/>
      </w:pPr>
    </w:p>
    <w:p w14:paraId="57DDBCB4" w14:textId="6D31E1F2" w:rsidR="00CA6469" w:rsidRDefault="00CA6469" w:rsidP="00CA6469">
      <w:pPr>
        <w:spacing w:line="480" w:lineRule="auto"/>
      </w:pPr>
    </w:p>
    <w:p w14:paraId="709D370E" w14:textId="6946CB71" w:rsidR="00CA6469" w:rsidRDefault="00CA6469" w:rsidP="00CA6469">
      <w:pPr>
        <w:spacing w:line="480" w:lineRule="auto"/>
      </w:pPr>
    </w:p>
    <w:p w14:paraId="5A5602FB" w14:textId="77777777" w:rsidR="00CA6469" w:rsidRDefault="00CA6469" w:rsidP="00CA6469">
      <w:pPr>
        <w:spacing w:line="480" w:lineRule="auto"/>
      </w:pPr>
    </w:p>
    <w:p w14:paraId="2A908949" w14:textId="77777777" w:rsidR="00C73B9E" w:rsidRDefault="00C73B9E" w:rsidP="00CA6469">
      <w:pPr>
        <w:spacing w:line="480" w:lineRule="auto"/>
      </w:pPr>
    </w:p>
    <w:p w14:paraId="05EF82C6" w14:textId="77777777" w:rsidR="00C73B9E" w:rsidRDefault="00C73B9E" w:rsidP="00CA6469">
      <w:pPr>
        <w:spacing w:line="480" w:lineRule="auto"/>
      </w:pPr>
    </w:p>
    <w:p w14:paraId="5078A3D2" w14:textId="77777777" w:rsidR="00C73B9E" w:rsidRDefault="00C73B9E" w:rsidP="00CA6469">
      <w:pPr>
        <w:spacing w:line="480" w:lineRule="auto"/>
      </w:pPr>
    </w:p>
    <w:p w14:paraId="3F318A7A" w14:textId="77777777" w:rsidR="00C73B9E" w:rsidRDefault="00C73B9E" w:rsidP="00CA6469">
      <w:pPr>
        <w:spacing w:line="480" w:lineRule="auto"/>
      </w:pPr>
    </w:p>
    <w:p w14:paraId="6A9A4654" w14:textId="77777777" w:rsidR="00C73B9E" w:rsidRDefault="00C73B9E" w:rsidP="00CA6469">
      <w:pPr>
        <w:spacing w:line="480" w:lineRule="auto"/>
      </w:pPr>
    </w:p>
    <w:p w14:paraId="3A00B018" w14:textId="77777777" w:rsidR="00D8262E" w:rsidRDefault="00D8262E" w:rsidP="00CA6469">
      <w:pPr>
        <w:spacing w:line="480" w:lineRule="auto"/>
      </w:pPr>
    </w:p>
    <w:p w14:paraId="594D96DB" w14:textId="77777777" w:rsidR="00FD4108" w:rsidRDefault="00FD4108" w:rsidP="00A26807">
      <w:pPr>
        <w:spacing w:line="480" w:lineRule="auto"/>
        <w:jc w:val="both"/>
        <w:rPr>
          <w:ins w:id="1696" w:author="Tri Le" w:date="2021-07-08T14:15:00Z"/>
        </w:rPr>
      </w:pPr>
    </w:p>
    <w:p w14:paraId="7065D4A2" w14:textId="77777777" w:rsidR="00520F5C" w:rsidRDefault="00520F5C" w:rsidP="00A26807">
      <w:pPr>
        <w:spacing w:line="480" w:lineRule="auto"/>
        <w:jc w:val="both"/>
        <w:rPr>
          <w:ins w:id="1697" w:author="Tri Le" w:date="2021-07-12T18:35:00Z"/>
        </w:rPr>
      </w:pPr>
    </w:p>
    <w:p w14:paraId="171DA464" w14:textId="58964455" w:rsidR="00CA6469" w:rsidRDefault="002C1328" w:rsidP="00A26807">
      <w:pPr>
        <w:spacing w:line="480" w:lineRule="auto"/>
        <w:jc w:val="both"/>
        <w:rPr>
          <w:ins w:id="1698" w:author="muyaguari@yahoo.com" w:date="2021-05-19T13:05:00Z"/>
        </w:rPr>
      </w:pPr>
      <w:ins w:id="1699" w:author="Tri Le" w:date="2021-07-08T14:38:00Z">
        <w:r>
          <w:t>In Events 1 and 2</w:t>
        </w:r>
      </w:ins>
      <w:ins w:id="1700" w:author="Tri Le" w:date="2021-07-08T14:41:00Z">
        <w:r w:rsidR="009E0076">
          <w:t xml:space="preserve"> (fall season)</w:t>
        </w:r>
      </w:ins>
      <w:ins w:id="1701" w:author="Tri Le" w:date="2021-07-08T14:38:00Z">
        <w:r>
          <w:t>, gene copy quantities of Norovirus GI were below qPC</w:t>
        </w:r>
      </w:ins>
      <w:ins w:id="1702" w:author="Tri Le" w:date="2021-07-08T14:39:00Z">
        <w:r>
          <w:t>R detection limits for all samples (</w:t>
        </w:r>
      </w:ins>
      <w:ins w:id="1703" w:author="Tri Le" w:date="2021-07-08T15:30:00Z">
        <w:r w:rsidR="00DA65B3">
          <w:t>RS</w:t>
        </w:r>
      </w:ins>
      <w:ins w:id="1704" w:author="Tri Le" w:date="2021-07-08T14:39:00Z">
        <w:r>
          <w:t>, AS, and</w:t>
        </w:r>
      </w:ins>
      <w:ins w:id="1705" w:author="Tri Le" w:date="2021-07-08T15:30:00Z">
        <w:r w:rsidR="00DA65B3">
          <w:t xml:space="preserve"> EF</w:t>
        </w:r>
      </w:ins>
      <w:ins w:id="1706" w:author="Tri Le" w:date="2021-07-08T14:39:00Z">
        <w:r>
          <w:t xml:space="preserve">). </w:t>
        </w:r>
      </w:ins>
      <w:ins w:id="1707" w:author="Tri Le" w:date="2021-07-08T14:40:00Z">
        <w:r>
          <w:t xml:space="preserve">Also below detection limits were Norovirus GII </w:t>
        </w:r>
      </w:ins>
      <w:ins w:id="1708" w:author="Tri Le" w:date="2021-07-09T16:10:00Z">
        <w:r w:rsidR="00AC66CA">
          <w:t>GCNs</w:t>
        </w:r>
      </w:ins>
      <w:ins w:id="1709" w:author="Tri Le" w:date="2021-07-08T14:40:00Z">
        <w:r>
          <w:t xml:space="preserve"> for all samples collected in Event 2 and AS samples in </w:t>
        </w:r>
        <w:r>
          <w:lastRenderedPageBreak/>
          <w:t>Events 3 and 4</w:t>
        </w:r>
      </w:ins>
      <w:ins w:id="1710" w:author="Tri Le" w:date="2021-07-08T14:41:00Z">
        <w:r w:rsidR="00166A8D">
          <w:t xml:space="preserve"> (winter season)</w:t>
        </w:r>
      </w:ins>
      <w:ins w:id="1711" w:author="Tri Le" w:date="2021-07-08T14:40:00Z">
        <w:r>
          <w:t>.</w:t>
        </w:r>
      </w:ins>
      <w:ins w:id="1712" w:author="Tri Le" w:date="2021-07-12T18:35:00Z">
        <w:r w:rsidR="006655B5">
          <w:t xml:space="preserve"> </w:t>
        </w:r>
      </w:ins>
      <w:del w:id="1713" w:author="Tri Le" w:date="2021-07-08T14:41:00Z">
        <w:r w:rsidR="00F125BB" w:rsidDel="00F67FA8">
          <w:delText xml:space="preserve">Across all Events 1-4, the detection of gene copies at the activated sludge wastewater stage for GI Norovirus (in terms of both volume and biomass) and GII Norovirus </w:delText>
        </w:r>
        <w:r w:rsidR="00C20B5D" w:rsidDel="00F67FA8">
          <w:delText>(</w:delText>
        </w:r>
        <w:r w:rsidR="00F125BB" w:rsidDel="00F67FA8">
          <w:delText>in terms of biomass</w:delText>
        </w:r>
        <w:r w:rsidR="00C20B5D" w:rsidDel="00F67FA8">
          <w:delText>)</w:delText>
        </w:r>
        <w:r w:rsidR="00F125BB" w:rsidDel="00F67FA8">
          <w:delText xml:space="preserve"> </w:delText>
        </w:r>
        <w:r w:rsidR="001D1F8A" w:rsidDel="00F67FA8">
          <w:delText>was</w:delText>
        </w:r>
        <w:r w:rsidR="00F125BB" w:rsidDel="00F67FA8">
          <w:delText xml:space="preserve"> below the detection limit. The detection of gene copies for GI Norovirus </w:delText>
        </w:r>
        <w:r w:rsidR="0072519C" w:rsidDel="00F67FA8">
          <w:delText>in the raw sewage and effluents samples</w:delText>
        </w:r>
        <w:r w:rsidR="00F125BB" w:rsidDel="00F67FA8">
          <w:delText xml:space="preserve"> for Events 1 and 2 (fall season) were also below the detection limit. </w:delText>
        </w:r>
      </w:del>
      <w:del w:id="1714" w:author="Tri Le" w:date="2021-07-08T14:42:00Z">
        <w:r w:rsidR="00E00CF8" w:rsidDel="00DD0D91">
          <w:delText>The gene copies of GI Norovirus were only detected in Events 3 and 4</w:delText>
        </w:r>
        <w:r w:rsidR="004649F6" w:rsidDel="00DD0D91">
          <w:delText xml:space="preserve"> (winter season)</w:delText>
        </w:r>
        <w:r w:rsidR="00E00CF8" w:rsidDel="00DD0D91">
          <w:delText xml:space="preserve"> for raw sewage, effluents, and sludge cake. </w:delText>
        </w:r>
      </w:del>
      <w:ins w:id="1715" w:author="Tri Le" w:date="2021-07-08T14:56:00Z">
        <w:r w:rsidR="008F2E22">
          <w:t>Among the quantifiable samples, t</w:t>
        </w:r>
      </w:ins>
      <w:del w:id="1716" w:author="Tri Le" w:date="2021-07-08T14:56:00Z">
        <w:r w:rsidR="00CA6469" w:rsidDel="008F2E22">
          <w:delText>T</w:delText>
        </w:r>
      </w:del>
      <w:r w:rsidR="00CA6469">
        <w:t xml:space="preserve">here was not a significant difference between the mean gene copies of GI Norovirus in the </w:t>
      </w:r>
      <w:ins w:id="1717" w:author="Tri Le" w:date="2021-07-08T14:49:00Z">
        <w:r w:rsidR="0082104A">
          <w:t xml:space="preserve">RS </w:t>
        </w:r>
      </w:ins>
      <w:del w:id="1718" w:author="Tri Le" w:date="2021-07-08T14:49:00Z">
        <w:r w:rsidR="00CA6469" w:rsidDel="0082104A">
          <w:delText xml:space="preserve">raw sewage </w:delText>
        </w:r>
      </w:del>
      <w:r w:rsidR="00CA6469">
        <w:t xml:space="preserve">and </w:t>
      </w:r>
      <w:del w:id="1719" w:author="Tri Le" w:date="2021-07-08T14:49:00Z">
        <w:r w:rsidR="00CA6469" w:rsidDel="0082104A">
          <w:delText xml:space="preserve">effluent </w:delText>
        </w:r>
      </w:del>
      <w:ins w:id="1720" w:author="Tri Le" w:date="2021-07-08T14:49:00Z">
        <w:r w:rsidR="0082104A">
          <w:t xml:space="preserve">EF </w:t>
        </w:r>
      </w:ins>
      <w:del w:id="1721" w:author="Tri Le" w:date="2021-07-08T14:57:00Z">
        <w:r w:rsidR="00CA6469" w:rsidDel="00585736">
          <w:delText xml:space="preserve">samples </w:delText>
        </w:r>
      </w:del>
      <w:ins w:id="1722" w:author="Tri Le" w:date="2021-07-08T14:57:00Z">
        <w:r w:rsidR="00585736">
          <w:t xml:space="preserve">collections </w:t>
        </w:r>
      </w:ins>
      <w:r w:rsidR="00CA6469">
        <w:t>in terms of both volume</w:t>
      </w:r>
      <w:ins w:id="1723" w:author="Tri Le" w:date="2021-07-08T14:47:00Z">
        <w:r w:rsidR="00ED6082">
          <w:t xml:space="preserve"> (p-value = 0.6467617)</w:t>
        </w:r>
      </w:ins>
      <w:r w:rsidR="00CA6469">
        <w:t xml:space="preserve"> and biomass</w:t>
      </w:r>
      <w:ins w:id="1724" w:author="Tri Le" w:date="2021-07-08T14:47:00Z">
        <w:r w:rsidR="007D4928">
          <w:t xml:space="preserve"> (p-value = 0.1109)</w:t>
        </w:r>
      </w:ins>
      <w:r w:rsidR="00D25421">
        <w:t xml:space="preserve">. </w:t>
      </w:r>
      <w:r w:rsidR="00CA6469">
        <w:t xml:space="preserve">Furthermore, there was not a significant difference in the average gene copies of GI Norovirus in the </w:t>
      </w:r>
      <w:del w:id="1725" w:author="Tri Le" w:date="2021-07-08T14:49:00Z">
        <w:r w:rsidR="00CA6469" w:rsidDel="00C04772">
          <w:delText>sludge cake</w:delText>
        </w:r>
      </w:del>
      <w:ins w:id="1726" w:author="Tri Le" w:date="2021-07-08T14:49:00Z">
        <w:r w:rsidR="00C04772">
          <w:t>SC</w:t>
        </w:r>
      </w:ins>
      <w:r w:rsidR="00CA6469">
        <w:t xml:space="preserve"> and </w:t>
      </w:r>
      <w:del w:id="1727" w:author="Tri Le" w:date="2021-07-08T14:49:00Z">
        <w:r w:rsidR="00CA6469" w:rsidDel="00C04772">
          <w:delText xml:space="preserve">effluent </w:delText>
        </w:r>
      </w:del>
      <w:ins w:id="1728" w:author="Tri Le" w:date="2021-07-08T14:49:00Z">
        <w:r w:rsidR="00C04772">
          <w:t xml:space="preserve">EF </w:t>
        </w:r>
      </w:ins>
      <w:r w:rsidR="00CA6469">
        <w:t xml:space="preserve">samples </w:t>
      </w:r>
      <w:del w:id="1729" w:author="Tri Le" w:date="2021-07-08T14:50:00Z">
        <w:r w:rsidR="00CA6469" w:rsidDel="00EC68D8">
          <w:delText>in terms of biomass</w:delText>
        </w:r>
      </w:del>
      <w:ins w:id="1730" w:author="Tri Le" w:date="2021-07-08T14:48:00Z">
        <w:r w:rsidR="0082104A">
          <w:t xml:space="preserve">as well as </w:t>
        </w:r>
      </w:ins>
      <w:ins w:id="1731" w:author="Tri Le" w:date="2021-07-08T14:49:00Z">
        <w:r w:rsidR="00EC68D8">
          <w:t xml:space="preserve">the </w:t>
        </w:r>
      </w:ins>
      <w:ins w:id="1732" w:author="Tri Le" w:date="2021-07-08T14:50:00Z">
        <w:r w:rsidR="00EC68D8">
          <w:t>RS and SC samples</w:t>
        </w:r>
        <w:r w:rsidR="00EC68D8" w:rsidRPr="00EC68D8">
          <w:t xml:space="preserve"> </w:t>
        </w:r>
        <w:r w:rsidR="00EC68D8">
          <w:t xml:space="preserve">in terms of biomass (p-value was 0.9078 for the former and </w:t>
        </w:r>
      </w:ins>
      <w:ins w:id="1733" w:author="Tri Le" w:date="2021-07-08T14:51:00Z">
        <w:r w:rsidR="0034546D">
          <w:t>0.1367 for the latter pair).</w:t>
        </w:r>
        <w:r w:rsidR="003114F9">
          <w:t xml:space="preserve"> However, statistically significant </w:t>
        </w:r>
      </w:ins>
      <w:ins w:id="1734" w:author="Tri Le" w:date="2021-07-09T16:10:00Z">
        <w:r w:rsidR="00745632">
          <w:t>GCN</w:t>
        </w:r>
      </w:ins>
      <w:ins w:id="1735" w:author="Tri Le" w:date="2021-07-08T15:07:00Z">
        <w:r w:rsidR="00C9351E">
          <w:t xml:space="preserve"> differences</w:t>
        </w:r>
      </w:ins>
      <w:ins w:id="1736" w:author="Tri Le" w:date="2021-07-08T14:51:00Z">
        <w:r w:rsidR="003114F9">
          <w:t xml:space="preserve"> in terms of volume/</w:t>
        </w:r>
      </w:ins>
      <w:ins w:id="1737" w:author="Tri Le" w:date="2021-07-08T14:52:00Z">
        <w:r w:rsidR="003114F9">
          <w:t>mass and biomass were calculated for the pairs of AS-EF (p-value</w:t>
        </w:r>
      </w:ins>
      <w:ins w:id="1738" w:author="Tri Le" w:date="2021-07-08T14:53:00Z">
        <w:r w:rsidR="003114F9">
          <w:t>s were 4.483 x 10</w:t>
        </w:r>
        <w:r w:rsidR="003114F9">
          <w:rPr>
            <w:vertAlign w:val="superscript"/>
          </w:rPr>
          <w:t>-6</w:t>
        </w:r>
        <w:r w:rsidR="003114F9">
          <w:t xml:space="preserve"> and 3.226 x 10</w:t>
        </w:r>
        <w:r w:rsidR="003114F9">
          <w:rPr>
            <w:vertAlign w:val="superscript"/>
          </w:rPr>
          <w:t>-7</w:t>
        </w:r>
      </w:ins>
      <w:ins w:id="1739" w:author="Tri Le" w:date="2021-07-08T15:18:00Z">
        <w:r w:rsidR="00E8472F">
          <w:rPr>
            <w:vertAlign w:val="subscript"/>
          </w:rPr>
          <w:t xml:space="preserve">, </w:t>
        </w:r>
        <w:r w:rsidR="00E8472F">
          <w:t>respectively</w:t>
        </w:r>
      </w:ins>
      <w:ins w:id="1740" w:author="Tri Le" w:date="2021-07-08T14:53:00Z">
        <w:r w:rsidR="003114F9">
          <w:t>), AS-RS (1.658 x 10</w:t>
        </w:r>
        <w:r w:rsidR="003114F9">
          <w:rPr>
            <w:vertAlign w:val="superscript"/>
          </w:rPr>
          <w:t>-6</w:t>
        </w:r>
        <w:r w:rsidR="003114F9">
          <w:t>, 1.091 x 10</w:t>
        </w:r>
        <w:r w:rsidR="003114F9">
          <w:rPr>
            <w:vertAlign w:val="superscript"/>
          </w:rPr>
          <w:t>-5</w:t>
        </w:r>
        <w:r w:rsidR="003114F9">
          <w:t>)</w:t>
        </w:r>
      </w:ins>
      <w:ins w:id="1741" w:author="Tri Le" w:date="2021-07-08T14:54:00Z">
        <w:r w:rsidR="003114F9">
          <w:t>, and AS-SC (1.481 x 10</w:t>
        </w:r>
        <w:r w:rsidR="003114F9">
          <w:rPr>
            <w:vertAlign w:val="superscript"/>
          </w:rPr>
          <w:t>-9</w:t>
        </w:r>
        <w:r w:rsidR="003114F9">
          <w:t xml:space="preserve">, 4.083 x </w:t>
        </w:r>
      </w:ins>
      <w:ins w:id="1742" w:author="Tri Le" w:date="2021-07-08T15:18:00Z">
        <w:r w:rsidR="0092196B">
          <w:t xml:space="preserve">   </w:t>
        </w:r>
      </w:ins>
      <w:ins w:id="1743" w:author="Tri Le" w:date="2021-07-08T14:54:00Z">
        <w:r w:rsidR="003114F9">
          <w:t>10</w:t>
        </w:r>
        <w:r w:rsidR="00036DDD">
          <w:rPr>
            <w:vertAlign w:val="superscript"/>
          </w:rPr>
          <w:t>-</w:t>
        </w:r>
        <w:r w:rsidR="003114F9">
          <w:rPr>
            <w:vertAlign w:val="superscript"/>
          </w:rPr>
          <w:t>7</w:t>
        </w:r>
        <w:r w:rsidR="003114F9">
          <w:t>).</w:t>
        </w:r>
      </w:ins>
      <w:del w:id="1744" w:author="Tri Le" w:date="2021-07-08T14:48:00Z">
        <w:r w:rsidR="00CA6469" w:rsidDel="0082104A">
          <w:delText xml:space="preserve">. </w:delText>
        </w:r>
      </w:del>
      <w:ins w:id="1745" w:author="Tri Le" w:date="2021-07-08T15:19:00Z">
        <w:r w:rsidR="00AD0793">
          <w:t xml:space="preserve"> </w:t>
        </w:r>
      </w:ins>
      <w:del w:id="1746" w:author="Tri Le" w:date="2021-07-08T14:58:00Z">
        <w:r w:rsidR="00CA6469" w:rsidDel="008F788F">
          <w:delText xml:space="preserve">In regards to GII Norovirus in terms of volume, no gene copies were detected in the activated sludge collected on Event 2. </w:delText>
        </w:r>
        <w:r w:rsidR="00F125BB" w:rsidDel="008F788F">
          <w:delText>In addition</w:delText>
        </w:r>
        <w:r w:rsidR="00D25421" w:rsidDel="008F788F">
          <w:delText>,</w:delText>
        </w:r>
        <w:r w:rsidR="00CA6469" w:rsidDel="008F788F">
          <w:delText xml:space="preserve"> the detection of </w:delText>
        </w:r>
        <w:r w:rsidR="00F125BB" w:rsidDel="008F788F">
          <w:delText xml:space="preserve">GII Norovirus </w:delText>
        </w:r>
        <w:r w:rsidR="00CA6469" w:rsidDel="008F788F">
          <w:delText>gene copies was below the detection limit for the activated sludge in terms of volume for E</w:delText>
        </w:r>
        <w:r w:rsidR="00F125BB" w:rsidDel="008F788F">
          <w:delText xml:space="preserve">vents 1, 3, and 4. </w:delText>
        </w:r>
      </w:del>
      <w:r w:rsidR="00F125BB">
        <w:t>There was not</w:t>
      </w:r>
      <w:r w:rsidR="00CA6469">
        <w:t xml:space="preserve"> a significant difference between the mean gene copies of </w:t>
      </w:r>
      <w:ins w:id="1747" w:author="Tri Le" w:date="2021-07-08T15:04:00Z">
        <w:r w:rsidR="008F788F">
          <w:t>Norovirus</w:t>
        </w:r>
      </w:ins>
      <w:ins w:id="1748" w:author="Tri Le" w:date="2021-07-08T15:05:00Z">
        <w:r w:rsidR="008F788F">
          <w:t xml:space="preserve"> </w:t>
        </w:r>
      </w:ins>
      <w:r w:rsidR="00CA6469">
        <w:t xml:space="preserve">GII </w:t>
      </w:r>
      <w:del w:id="1749" w:author="Tri Le" w:date="2021-07-08T15:04:00Z">
        <w:r w:rsidR="00CA6469" w:rsidDel="008F788F">
          <w:delText xml:space="preserve">Norovirus </w:delText>
        </w:r>
      </w:del>
      <w:r w:rsidR="00CA6469">
        <w:t xml:space="preserve">in the </w:t>
      </w:r>
      <w:del w:id="1750" w:author="Tri Le" w:date="2021-07-08T15:06:00Z">
        <w:r w:rsidR="00CA6469" w:rsidDel="006A0D5C">
          <w:delText>raw sewage and effluent</w:delText>
        </w:r>
      </w:del>
      <w:ins w:id="1751" w:author="Tri Le" w:date="2021-07-08T15:06:00Z">
        <w:r w:rsidR="006A0D5C">
          <w:t>RS and EF</w:t>
        </w:r>
      </w:ins>
      <w:r w:rsidR="00CA6469">
        <w:t xml:space="preserve"> samples in terms of </w:t>
      </w:r>
      <w:del w:id="1752" w:author="Tri Le" w:date="2021-07-08T15:05:00Z">
        <w:r w:rsidR="00CA6469" w:rsidDel="0078303B">
          <w:delText xml:space="preserve">both </w:delText>
        </w:r>
      </w:del>
      <w:r w:rsidR="00CA6469">
        <w:t xml:space="preserve">volume </w:t>
      </w:r>
      <w:ins w:id="1753" w:author="Tri Le" w:date="2021-07-08T15:05:00Z">
        <w:r w:rsidR="0078303B">
          <w:t xml:space="preserve">(p-value = 0.737682), but the difference was significant in terms of </w:t>
        </w:r>
      </w:ins>
      <w:del w:id="1754" w:author="Tri Le" w:date="2021-07-08T15:05:00Z">
        <w:r w:rsidR="00CA6469" w:rsidDel="0078303B">
          <w:delText xml:space="preserve">and </w:delText>
        </w:r>
      </w:del>
      <w:r w:rsidR="00CA6469">
        <w:t>biomass</w:t>
      </w:r>
      <w:ins w:id="1755" w:author="Tri Le" w:date="2021-07-08T15:05:00Z">
        <w:r w:rsidR="0078303B">
          <w:t xml:space="preserve"> </w:t>
        </w:r>
      </w:ins>
      <w:del w:id="1756" w:author="Tri Le" w:date="2021-07-08T15:05:00Z">
        <w:r w:rsidR="00F125BB" w:rsidDel="0078303B">
          <w:delText xml:space="preserve"> </w:delText>
        </w:r>
      </w:del>
      <w:ins w:id="1757" w:author="Tri Le" w:date="2021-07-08T15:05:00Z">
        <w:r w:rsidR="0078303B">
          <w:t>(p-value = 0.049048)</w:t>
        </w:r>
      </w:ins>
      <w:del w:id="1758" w:author="Tri Le" w:date="2021-07-08T15:05:00Z">
        <w:r w:rsidR="00F125BB" w:rsidDel="0078303B">
          <w:delText>for Events 1, 3, and 4</w:delText>
        </w:r>
      </w:del>
      <w:r w:rsidR="00CA6469">
        <w:t>.</w:t>
      </w:r>
      <w:ins w:id="1759" w:author="Tri Le" w:date="2021-07-08T15:08:00Z">
        <w:r w:rsidR="002D07DE">
          <w:t xml:space="preserve"> </w:t>
        </w:r>
      </w:ins>
      <w:ins w:id="1760" w:author="Tri Le" w:date="2021-07-08T15:10:00Z">
        <w:r w:rsidR="002D07DE">
          <w:t xml:space="preserve">With the exception of AS-RS </w:t>
        </w:r>
      </w:ins>
      <w:ins w:id="1761" w:author="Tri Le" w:date="2021-07-09T16:10:00Z">
        <w:r w:rsidR="00001B70">
          <w:t>GCN</w:t>
        </w:r>
      </w:ins>
      <w:ins w:id="1762" w:author="Tri Le" w:date="2021-07-08T15:18:00Z">
        <w:r w:rsidR="00B60C30">
          <w:t xml:space="preserve"> difference</w:t>
        </w:r>
      </w:ins>
      <w:ins w:id="1763" w:author="Tri Le" w:date="2021-07-08T15:10:00Z">
        <w:r w:rsidR="002D07DE">
          <w:t xml:space="preserve"> in terms of biomass (p-value = 0.063676),</w:t>
        </w:r>
      </w:ins>
      <w:ins w:id="1764" w:author="Tri Le" w:date="2021-07-08T15:08:00Z">
        <w:r w:rsidR="002D07DE">
          <w:t xml:space="preserve"> </w:t>
        </w:r>
      </w:ins>
      <w:ins w:id="1765" w:author="Tri Le" w:date="2021-07-08T15:11:00Z">
        <w:r w:rsidR="001D1BA9">
          <w:t xml:space="preserve">the </w:t>
        </w:r>
      </w:ins>
      <w:ins w:id="1766" w:author="Tri Le" w:date="2021-07-08T15:17:00Z">
        <w:r w:rsidR="00595E04">
          <w:t>corresponding quantit</w:t>
        </w:r>
      </w:ins>
      <w:ins w:id="1767" w:author="Tri Le" w:date="2021-07-08T15:45:00Z">
        <w:r w:rsidR="009F0313">
          <w:t>ies</w:t>
        </w:r>
      </w:ins>
      <w:ins w:id="1768" w:author="Tri Le" w:date="2021-07-08T15:11:00Z">
        <w:r w:rsidR="001D1BA9">
          <w:t xml:space="preserve"> </w:t>
        </w:r>
      </w:ins>
      <w:ins w:id="1769" w:author="Tri Le" w:date="2021-07-08T15:16:00Z">
        <w:r w:rsidR="001D1BA9">
          <w:t xml:space="preserve">of </w:t>
        </w:r>
      </w:ins>
      <w:ins w:id="1770" w:author="Tri Le" w:date="2021-07-08T15:08:00Z">
        <w:r w:rsidR="002D07DE">
          <w:t>all the other sample pairs</w:t>
        </w:r>
      </w:ins>
      <w:ins w:id="1771" w:author="Tri Le" w:date="2021-07-08T15:15:00Z">
        <w:r w:rsidR="001D1BA9">
          <w:t xml:space="preserve"> </w:t>
        </w:r>
      </w:ins>
      <w:ins w:id="1772" w:author="Tri Le" w:date="2021-07-08T15:08:00Z">
        <w:r w:rsidR="002D07DE">
          <w:t>were statistically significant</w:t>
        </w:r>
      </w:ins>
      <w:ins w:id="1773" w:author="Tri Le" w:date="2021-07-08T15:09:00Z">
        <w:r w:rsidR="002D07DE">
          <w:t xml:space="preserve"> when looking at both the volume/mass and biomass perspectives, with p-values </w:t>
        </w:r>
      </w:ins>
      <w:r w:rsidR="00537435">
        <w:rPr>
          <w:noProof/>
        </w:rPr>
        <mc:AlternateContent>
          <mc:Choice Requires="wpg">
            <w:drawing>
              <wp:anchor distT="0" distB="0" distL="114300" distR="114300" simplePos="0" relativeHeight="251661824" behindDoc="0" locked="0" layoutInCell="1" allowOverlap="1" wp14:anchorId="73480AA3" wp14:editId="3E5E3E4D">
                <wp:simplePos x="0" y="0"/>
                <wp:positionH relativeFrom="column">
                  <wp:posOffset>-238125</wp:posOffset>
                </wp:positionH>
                <wp:positionV relativeFrom="paragraph">
                  <wp:posOffset>5748020</wp:posOffset>
                </wp:positionV>
                <wp:extent cx="5844540" cy="2675890"/>
                <wp:effectExtent l="0" t="19050" r="0" b="0"/>
                <wp:wrapNone/>
                <wp:docPr id="48" name="Group 48"/>
                <wp:cNvGraphicFramePr/>
                <a:graphic xmlns:a="http://schemas.openxmlformats.org/drawingml/2006/main">
                  <a:graphicData uri="http://schemas.microsoft.com/office/word/2010/wordprocessingGroup">
                    <wpg:wgp>
                      <wpg:cNvGrpSpPr/>
                      <wpg:grpSpPr>
                        <a:xfrm>
                          <a:off x="0" y="0"/>
                          <a:ext cx="5844540" cy="2675890"/>
                          <a:chOff x="-129540" y="0"/>
                          <a:chExt cx="5844540" cy="2676524"/>
                        </a:xfrm>
                      </wpg:grpSpPr>
                      <pic:pic xmlns:pic="http://schemas.openxmlformats.org/drawingml/2006/picture">
                        <pic:nvPicPr>
                          <pic:cNvPr id="36" name="Picture 36"/>
                          <pic:cNvPicPr preferRelativeResize="0">
                            <a:picLocks/>
                          </pic:cNvPicPr>
                        </pic:nvPicPr>
                        <pic:blipFill>
                          <a:blip r:embed="rId41"/>
                          <a:srcRect/>
                          <a:stretch/>
                        </pic:blipFill>
                        <pic:spPr bwMode="auto">
                          <a:xfrm>
                            <a:off x="270641" y="0"/>
                            <a:ext cx="2098800" cy="1864800"/>
                          </a:xfrm>
                          <a:prstGeom prst="rect">
                            <a:avLst/>
                          </a:prstGeom>
                          <a:noFill/>
                          <a:ln>
                            <a:solidFill>
                              <a:srgbClr val="000000"/>
                            </a:solidFill>
                          </a:ln>
                        </pic:spPr>
                      </pic:pic>
                      <pic:pic xmlns:pic="http://schemas.openxmlformats.org/drawingml/2006/picture">
                        <pic:nvPicPr>
                          <pic:cNvPr id="37" name="Picture 37"/>
                          <pic:cNvPicPr preferRelativeResize="0">
                            <a:picLocks/>
                          </pic:cNvPicPr>
                        </pic:nvPicPr>
                        <pic:blipFill>
                          <a:blip r:embed="rId42"/>
                          <a:srcRect/>
                          <a:stretch/>
                        </pic:blipFill>
                        <pic:spPr bwMode="auto">
                          <a:xfrm>
                            <a:off x="3223272" y="0"/>
                            <a:ext cx="2098800" cy="1864800"/>
                          </a:xfrm>
                          <a:prstGeom prst="rect">
                            <a:avLst/>
                          </a:prstGeom>
                          <a:noFill/>
                          <a:ln>
                            <a:solidFill>
                              <a:srgbClr val="000000"/>
                            </a:solidFill>
                          </a:ln>
                        </pic:spPr>
                      </pic:pic>
                      <wps:wsp>
                        <wps:cNvPr id="39" name="Text Box 39"/>
                        <wps:cNvSpPr txBox="1"/>
                        <wps:spPr>
                          <a:xfrm>
                            <a:off x="0" y="2076449"/>
                            <a:ext cx="5715000" cy="6000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D22D9F" w14:textId="6E2BA7FF" w:rsidR="00790D75" w:rsidRPr="005E6517" w:rsidRDefault="00790D75" w:rsidP="00CA6469">
                              <w:pPr>
                                <w:jc w:val="both"/>
                                <w:rPr>
                                  <w:sz w:val="22"/>
                                </w:rPr>
                              </w:pPr>
                              <w:r w:rsidRPr="00376961">
                                <w:rPr>
                                  <w:b/>
                                  <w:sz w:val="22"/>
                                </w:rPr>
                                <w:t>Figure 6.</w:t>
                              </w:r>
                              <w:r w:rsidRPr="005E6517">
                                <w:rPr>
                                  <w:sz w:val="22"/>
                                </w:rPr>
                                <w:t xml:space="preserve"> Box plot</w:t>
                              </w:r>
                              <w:ins w:id="1774" w:author="Tri Le" w:date="2021-07-08T15:26:00Z">
                                <w:r w:rsidR="00EA4367">
                                  <w:rPr>
                                    <w:sz w:val="22"/>
                                  </w:rPr>
                                  <w:t xml:space="preserve">s </w:t>
                                </w:r>
                              </w:ins>
                              <w:del w:id="1775" w:author="Tri Le" w:date="2021-07-08T15:26:00Z">
                                <w:r w:rsidRPr="005E6517" w:rsidDel="00EA4367">
                                  <w:rPr>
                                    <w:sz w:val="22"/>
                                  </w:rPr>
                                  <w:delText xml:space="preserve"> </w:delText>
                                </w:r>
                                <w:r w:rsidRPr="005E6517" w:rsidDel="00D72881">
                                  <w:rPr>
                                    <w:sz w:val="22"/>
                                  </w:rPr>
                                  <w:delText xml:space="preserve">graphs </w:delText>
                                </w:r>
                              </w:del>
                              <w:r w:rsidRPr="005E6517">
                                <w:rPr>
                                  <w:sz w:val="22"/>
                                </w:rPr>
                                <w:t>of the number of gene</w:t>
                              </w:r>
                              <w:del w:id="1776" w:author="Tri Le" w:date="2021-07-08T15:26:00Z">
                                <w:r w:rsidRPr="005E6517" w:rsidDel="000404A5">
                                  <w:rPr>
                                    <w:sz w:val="22"/>
                                  </w:rPr>
                                  <w:delText>s</w:delText>
                                </w:r>
                              </w:del>
                              <w:r w:rsidRPr="005E6517">
                                <w:rPr>
                                  <w:sz w:val="22"/>
                                </w:rPr>
                                <w:t xml:space="preserve"> copies of </w:t>
                              </w:r>
                              <w:r>
                                <w:rPr>
                                  <w:sz w:val="22"/>
                                </w:rPr>
                                <w:t xml:space="preserve">Rotavirus </w:t>
                              </w:r>
                              <w:ins w:id="1777" w:author="Tri Le" w:date="2021-07-08T15:27:00Z">
                                <w:r w:rsidR="003B6A34" w:rsidRPr="005E6517">
                                  <w:rPr>
                                    <w:sz w:val="22"/>
                                  </w:rPr>
                                  <w:t>across each wastewater stage</w:t>
                                </w:r>
                                <w:r w:rsidR="003B6A34">
                                  <w:rPr>
                                    <w:sz w:val="22"/>
                                  </w:rPr>
                                  <w:t xml:space="preserve"> throughout Events 1-4</w:t>
                                </w:r>
                                <w:r w:rsidR="003B6A34" w:rsidRPr="005E6517">
                                  <w:rPr>
                                    <w:sz w:val="22"/>
                                  </w:rPr>
                                  <w:t>.</w:t>
                                </w:r>
                                <w:r w:rsidR="003B6A34">
                                  <w:rPr>
                                    <w:sz w:val="22"/>
                                  </w:rPr>
                                  <w:t xml:space="preserve"> </w:t>
                                </w:r>
                              </w:ins>
                              <w:del w:id="1778" w:author="Tri Le" w:date="2021-07-08T15:27:00Z">
                                <w:r w:rsidDel="003B6A34">
                                  <w:rPr>
                                    <w:sz w:val="22"/>
                                  </w:rPr>
                                  <w:delText xml:space="preserve">across Events 3 and 4. </w:delText>
                                </w:r>
                              </w:del>
                              <w:r>
                                <w:rPr>
                                  <w:sz w:val="22"/>
                                </w:rPr>
                                <w:t>The unit</w:t>
                              </w:r>
                              <w:del w:id="1779" w:author="Tri Le" w:date="2021-07-08T15:27:00Z">
                                <w:r w:rsidDel="00AD373B">
                                  <w:rPr>
                                    <w:sz w:val="22"/>
                                  </w:rPr>
                                  <w:delText>s</w:delText>
                                </w:r>
                              </w:del>
                              <w:r>
                                <w:rPr>
                                  <w:sz w:val="22"/>
                                </w:rPr>
                                <w:t xml:space="preserve"> for the </w:t>
                              </w:r>
                              <w:ins w:id="1780" w:author="Tri Le" w:date="2021-07-12T18:58:00Z">
                                <w:r w:rsidR="00171F97">
                                  <w:rPr>
                                    <w:sz w:val="22"/>
                                  </w:rPr>
                                  <w:t>SC</w:t>
                                </w:r>
                              </w:ins>
                              <w:del w:id="1781" w:author="Tri Le" w:date="2021-07-12T18:58:00Z">
                                <w:r w:rsidDel="00171F97">
                                  <w:rPr>
                                    <w:sz w:val="22"/>
                                  </w:rPr>
                                  <w:delText>sludge cake</w:delText>
                                </w:r>
                              </w:del>
                              <w:r>
                                <w:rPr>
                                  <w:sz w:val="22"/>
                                </w:rPr>
                                <w:t xml:space="preserve"> in Figure 6</w:t>
                              </w:r>
                              <w:r w:rsidRPr="005E6517">
                                <w:rPr>
                                  <w:sz w:val="22"/>
                                </w:rPr>
                                <w:t xml:space="preserve">A </w:t>
                              </w:r>
                              <w:del w:id="1782" w:author="Tri Le" w:date="2021-07-08T15:28:00Z">
                                <w:r w:rsidRPr="005E6517" w:rsidDel="00CA0F11">
                                  <w:rPr>
                                    <w:sz w:val="22"/>
                                  </w:rPr>
                                  <w:delText xml:space="preserve">are </w:delText>
                                </w:r>
                              </w:del>
                              <w:ins w:id="1783" w:author="Tri Le" w:date="2021-07-08T15:28:00Z">
                                <w:r w:rsidR="00CA0F11">
                                  <w:rPr>
                                    <w:sz w:val="22"/>
                                  </w:rPr>
                                  <w:t>is</w:t>
                                </w:r>
                                <w:r w:rsidR="00CA0F11" w:rsidRPr="005E6517">
                                  <w:rPr>
                                    <w:sz w:val="22"/>
                                  </w:rPr>
                                  <w:t xml:space="preserve"> </w:t>
                                </w:r>
                              </w:ins>
                              <w:r w:rsidRPr="005E6517">
                                <w:rPr>
                                  <w:sz w:val="22"/>
                                </w:rPr>
                                <w:t xml:space="preserve">gene copies per </w:t>
                              </w:r>
                              <w:del w:id="1784" w:author="Tri Le" w:date="2021-07-12T20:08:00Z">
                                <w:r w:rsidRPr="005E6517" w:rsidDel="0006553E">
                                  <w:rPr>
                                    <w:sz w:val="22"/>
                                  </w:rPr>
                                  <w:delText xml:space="preserve">gram </w:delText>
                                </w:r>
                              </w:del>
                              <w:ins w:id="1785" w:author="Tri Le" w:date="2021-07-12T20:08:00Z">
                                <w:r w:rsidR="0006553E">
                                  <w:rPr>
                                    <w:sz w:val="22"/>
                                  </w:rPr>
                                  <w:t>g</w:t>
                                </w:r>
                                <w:r w:rsidR="0006553E" w:rsidRPr="005E6517">
                                  <w:rPr>
                                    <w:sz w:val="22"/>
                                  </w:rPr>
                                  <w:t xml:space="preserve"> </w:t>
                                </w:r>
                              </w:ins>
                              <w:r w:rsidRPr="005E6517">
                                <w:rPr>
                                  <w:sz w:val="22"/>
                                </w:rPr>
                                <w:t>of</w:t>
                              </w:r>
                              <w:ins w:id="1786" w:author="Tri Le" w:date="2021-07-08T15:28:00Z">
                                <w:r w:rsidR="00FB56D2">
                                  <w:rPr>
                                    <w:sz w:val="22"/>
                                  </w:rPr>
                                  <w:t xml:space="preserve"> sample</w:t>
                                </w:r>
                              </w:ins>
                              <w:del w:id="1787" w:author="Tri Le" w:date="2021-07-08T15:28:00Z">
                                <w:r w:rsidRPr="005E6517" w:rsidDel="00FB56D2">
                                  <w:rPr>
                                    <w:sz w:val="22"/>
                                  </w:rPr>
                                  <w:delText xml:space="preserve"> RNA</w:delText>
                                </w:r>
                              </w:del>
                              <w:r w:rsidRPr="005E6517">
                                <w:rPr>
                                  <w:sz w:val="22"/>
                                </w:rPr>
                                <w:t>.</w:t>
                              </w:r>
                            </w:p>
                            <w:p w14:paraId="782D1CED" w14:textId="77777777" w:rsidR="00790D75" w:rsidRDefault="00790D75"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29540"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EE9127" w14:textId="73286253" w:rsidR="00790D75" w:rsidRPr="0022182D" w:rsidRDefault="00790D75" w:rsidP="00CA6469">
                              <w:pPr>
                                <w:rPr>
                                  <w:b/>
                                </w:rPr>
                              </w:pPr>
                              <w:r>
                                <w:rPr>
                                  <w:b/>
                                </w:rPr>
                                <w:t>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819400"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CEF65A" w14:textId="3981EBD4" w:rsidR="00790D75" w:rsidRPr="0022182D" w:rsidRDefault="00790D75" w:rsidP="00CA6469">
                              <w:pPr>
                                <w:rPr>
                                  <w:b/>
                                </w:rPr>
                              </w:pPr>
                              <w:r>
                                <w:rPr>
                                  <w:b/>
                                </w:rPr>
                                <w:t>6B.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480AA3" id="Group 48" o:spid="_x0000_s1063" style="position:absolute;left:0;text-align:left;margin-left:-18.75pt;margin-top:452.6pt;width:460.2pt;height:210.7pt;z-index:251661824;mso-width-relative:margin;mso-height-relative:margin" coordorigin="-1295" coordsize="58445,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">
                <v:shape id="Picture 36" o:spid="_x0000_s1064" type="#_x0000_t75" style="position:absolute;left:2706;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" stroked="t">
                  <v:imagedata r:id="rId43" o:title=""/>
                  <v:path arrowok="t"/>
                  <o:lock v:ext="edit" aspectratio="f"/>
                </v:shape>
                <v:shape id="Picture 37" o:spid="_x0000_s1065" type="#_x0000_t75" style="position:absolute;left:32232;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" stroked="t">
                  <v:imagedata r:id="rId44" o:title=""/>
                  <v:path arrowok="t"/>
                  <o:lock v:ext="edit" aspectratio="f"/>
                </v:shape>
                <v:shape id="Text Box 39" o:spid="_x0000_s1066"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6D22D9F" w14:textId="6E2BA7FF" w:rsidR="00790D75" w:rsidRPr="005E6517" w:rsidRDefault="00790D75" w:rsidP="00CA6469">
                        <w:pPr>
                          <w:jc w:val="both"/>
                          <w:rPr>
                            <w:sz w:val="22"/>
                          </w:rPr>
                        </w:pPr>
                        <w:r w:rsidRPr="00376961">
                          <w:rPr>
                            <w:b/>
                            <w:sz w:val="22"/>
                          </w:rPr>
                          <w:t>Figure 6.</w:t>
                        </w:r>
                        <w:r w:rsidRPr="005E6517">
                          <w:rPr>
                            <w:sz w:val="22"/>
                          </w:rPr>
                          <w:t xml:space="preserve"> Box plot</w:t>
                        </w:r>
                        <w:ins w:id="1788" w:author="Tri Le" w:date="2021-07-08T15:26:00Z">
                          <w:r w:rsidR="00EA4367">
                            <w:rPr>
                              <w:sz w:val="22"/>
                            </w:rPr>
                            <w:t xml:space="preserve">s </w:t>
                          </w:r>
                        </w:ins>
                        <w:del w:id="1789" w:author="Tri Le" w:date="2021-07-08T15:26:00Z">
                          <w:r w:rsidRPr="005E6517" w:rsidDel="00EA4367">
                            <w:rPr>
                              <w:sz w:val="22"/>
                            </w:rPr>
                            <w:delText xml:space="preserve"> </w:delText>
                          </w:r>
                          <w:r w:rsidRPr="005E6517" w:rsidDel="00D72881">
                            <w:rPr>
                              <w:sz w:val="22"/>
                            </w:rPr>
                            <w:delText xml:space="preserve">graphs </w:delText>
                          </w:r>
                        </w:del>
                        <w:r w:rsidRPr="005E6517">
                          <w:rPr>
                            <w:sz w:val="22"/>
                          </w:rPr>
                          <w:t>of the number of gene</w:t>
                        </w:r>
                        <w:del w:id="1790" w:author="Tri Le" w:date="2021-07-08T15:26:00Z">
                          <w:r w:rsidRPr="005E6517" w:rsidDel="000404A5">
                            <w:rPr>
                              <w:sz w:val="22"/>
                            </w:rPr>
                            <w:delText>s</w:delText>
                          </w:r>
                        </w:del>
                        <w:r w:rsidRPr="005E6517">
                          <w:rPr>
                            <w:sz w:val="22"/>
                          </w:rPr>
                          <w:t xml:space="preserve"> copies of </w:t>
                        </w:r>
                        <w:r>
                          <w:rPr>
                            <w:sz w:val="22"/>
                          </w:rPr>
                          <w:t xml:space="preserve">Rotavirus </w:t>
                        </w:r>
                        <w:ins w:id="1791" w:author="Tri Le" w:date="2021-07-08T15:27:00Z">
                          <w:r w:rsidR="003B6A34" w:rsidRPr="005E6517">
                            <w:rPr>
                              <w:sz w:val="22"/>
                            </w:rPr>
                            <w:t>across each wastewater stage</w:t>
                          </w:r>
                          <w:r w:rsidR="003B6A34">
                            <w:rPr>
                              <w:sz w:val="22"/>
                            </w:rPr>
                            <w:t xml:space="preserve"> throughout Events 1-4</w:t>
                          </w:r>
                          <w:r w:rsidR="003B6A34" w:rsidRPr="005E6517">
                            <w:rPr>
                              <w:sz w:val="22"/>
                            </w:rPr>
                            <w:t>.</w:t>
                          </w:r>
                          <w:r w:rsidR="003B6A34">
                            <w:rPr>
                              <w:sz w:val="22"/>
                            </w:rPr>
                            <w:t xml:space="preserve"> </w:t>
                          </w:r>
                        </w:ins>
                        <w:del w:id="1792" w:author="Tri Le" w:date="2021-07-08T15:27:00Z">
                          <w:r w:rsidDel="003B6A34">
                            <w:rPr>
                              <w:sz w:val="22"/>
                            </w:rPr>
                            <w:delText xml:space="preserve">across Events 3 and 4. </w:delText>
                          </w:r>
                        </w:del>
                        <w:r>
                          <w:rPr>
                            <w:sz w:val="22"/>
                          </w:rPr>
                          <w:t>The unit</w:t>
                        </w:r>
                        <w:del w:id="1793" w:author="Tri Le" w:date="2021-07-08T15:27:00Z">
                          <w:r w:rsidDel="00AD373B">
                            <w:rPr>
                              <w:sz w:val="22"/>
                            </w:rPr>
                            <w:delText>s</w:delText>
                          </w:r>
                        </w:del>
                        <w:r>
                          <w:rPr>
                            <w:sz w:val="22"/>
                          </w:rPr>
                          <w:t xml:space="preserve"> for the </w:t>
                        </w:r>
                        <w:ins w:id="1794" w:author="Tri Le" w:date="2021-07-12T18:58:00Z">
                          <w:r w:rsidR="00171F97">
                            <w:rPr>
                              <w:sz w:val="22"/>
                            </w:rPr>
                            <w:t>SC</w:t>
                          </w:r>
                        </w:ins>
                        <w:del w:id="1795" w:author="Tri Le" w:date="2021-07-12T18:58:00Z">
                          <w:r w:rsidDel="00171F97">
                            <w:rPr>
                              <w:sz w:val="22"/>
                            </w:rPr>
                            <w:delText>sludge cake</w:delText>
                          </w:r>
                        </w:del>
                        <w:r>
                          <w:rPr>
                            <w:sz w:val="22"/>
                          </w:rPr>
                          <w:t xml:space="preserve"> in Figure 6</w:t>
                        </w:r>
                        <w:r w:rsidRPr="005E6517">
                          <w:rPr>
                            <w:sz w:val="22"/>
                          </w:rPr>
                          <w:t xml:space="preserve">A </w:t>
                        </w:r>
                        <w:del w:id="1796" w:author="Tri Le" w:date="2021-07-08T15:28:00Z">
                          <w:r w:rsidRPr="005E6517" w:rsidDel="00CA0F11">
                            <w:rPr>
                              <w:sz w:val="22"/>
                            </w:rPr>
                            <w:delText xml:space="preserve">are </w:delText>
                          </w:r>
                        </w:del>
                        <w:ins w:id="1797" w:author="Tri Le" w:date="2021-07-08T15:28:00Z">
                          <w:r w:rsidR="00CA0F11">
                            <w:rPr>
                              <w:sz w:val="22"/>
                            </w:rPr>
                            <w:t>is</w:t>
                          </w:r>
                          <w:r w:rsidR="00CA0F11" w:rsidRPr="005E6517">
                            <w:rPr>
                              <w:sz w:val="22"/>
                            </w:rPr>
                            <w:t xml:space="preserve"> </w:t>
                          </w:r>
                        </w:ins>
                        <w:r w:rsidRPr="005E6517">
                          <w:rPr>
                            <w:sz w:val="22"/>
                          </w:rPr>
                          <w:t xml:space="preserve">gene copies per </w:t>
                        </w:r>
                        <w:del w:id="1798" w:author="Tri Le" w:date="2021-07-12T20:08:00Z">
                          <w:r w:rsidRPr="005E6517" w:rsidDel="0006553E">
                            <w:rPr>
                              <w:sz w:val="22"/>
                            </w:rPr>
                            <w:delText xml:space="preserve">gram </w:delText>
                          </w:r>
                        </w:del>
                        <w:ins w:id="1799" w:author="Tri Le" w:date="2021-07-12T20:08:00Z">
                          <w:r w:rsidR="0006553E">
                            <w:rPr>
                              <w:sz w:val="22"/>
                            </w:rPr>
                            <w:t>g</w:t>
                          </w:r>
                          <w:r w:rsidR="0006553E" w:rsidRPr="005E6517">
                            <w:rPr>
                              <w:sz w:val="22"/>
                            </w:rPr>
                            <w:t xml:space="preserve"> </w:t>
                          </w:r>
                        </w:ins>
                        <w:r w:rsidRPr="005E6517">
                          <w:rPr>
                            <w:sz w:val="22"/>
                          </w:rPr>
                          <w:t>of</w:t>
                        </w:r>
                        <w:ins w:id="1800" w:author="Tri Le" w:date="2021-07-08T15:28:00Z">
                          <w:r w:rsidR="00FB56D2">
                            <w:rPr>
                              <w:sz w:val="22"/>
                            </w:rPr>
                            <w:t xml:space="preserve"> sample</w:t>
                          </w:r>
                        </w:ins>
                        <w:del w:id="1801" w:author="Tri Le" w:date="2021-07-08T15:28:00Z">
                          <w:r w:rsidRPr="005E6517" w:rsidDel="00FB56D2">
                            <w:rPr>
                              <w:sz w:val="22"/>
                            </w:rPr>
                            <w:delText xml:space="preserve"> RNA</w:delText>
                          </w:r>
                        </w:del>
                        <w:r w:rsidRPr="005E6517">
                          <w:rPr>
                            <w:sz w:val="22"/>
                          </w:rPr>
                          <w:t>.</w:t>
                        </w:r>
                      </w:p>
                      <w:p w14:paraId="782D1CED" w14:textId="77777777" w:rsidR="00790D75" w:rsidRDefault="00790D75" w:rsidP="00CA6469"/>
                    </w:txbxContent>
                  </v:textbox>
                </v:shape>
                <v:shape id="Text Box 40" o:spid="_x0000_s1067" type="#_x0000_t202" style="position:absolute;left:-1295;width:457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BEE9127" w14:textId="73286253" w:rsidR="00790D75" w:rsidRPr="0022182D" w:rsidRDefault="00790D75" w:rsidP="00CA6469">
                        <w:pPr>
                          <w:rPr>
                            <w:b/>
                          </w:rPr>
                        </w:pPr>
                        <w:r>
                          <w:rPr>
                            <w:b/>
                          </w:rPr>
                          <w:t>6A.</w:t>
                        </w:r>
                      </w:p>
                    </w:txbxContent>
                  </v:textbox>
                </v:shape>
                <v:shape id="Text Box 41" o:spid="_x0000_s1068" type="#_x0000_t202" style="position:absolute;left:2819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3CEF65A" w14:textId="3981EBD4" w:rsidR="00790D75" w:rsidRPr="0022182D" w:rsidRDefault="00790D75" w:rsidP="00CA6469">
                        <w:pPr>
                          <w:rPr>
                            <w:b/>
                          </w:rPr>
                        </w:pPr>
                        <w:r>
                          <w:rPr>
                            <w:b/>
                          </w:rPr>
                          <w:t>6B.</w:t>
                        </w:r>
                      </w:p>
                    </w:txbxContent>
                  </v:textbox>
                </v:shape>
              </v:group>
            </w:pict>
          </mc:Fallback>
        </mc:AlternateContent>
      </w:r>
      <w:ins w:id="1802" w:author="Tri Le" w:date="2021-07-08T15:09:00Z">
        <w:r w:rsidR="002D07DE">
          <w:t xml:space="preserve">ranging from </w:t>
        </w:r>
      </w:ins>
      <w:ins w:id="1803" w:author="Tri Le" w:date="2021-07-08T15:19:00Z">
        <w:r w:rsidR="00AB6530">
          <w:t>1.304 x 10</w:t>
        </w:r>
        <w:r w:rsidR="00AB6530">
          <w:rPr>
            <w:vertAlign w:val="superscript"/>
          </w:rPr>
          <w:t>-8</w:t>
        </w:r>
        <w:r w:rsidR="00AB6530">
          <w:t xml:space="preserve"> to 0.004616.</w:t>
        </w:r>
      </w:ins>
      <w:del w:id="1804" w:author="Tri Le" w:date="2021-07-08T15:07:00Z">
        <w:r w:rsidR="00CA6469" w:rsidDel="00C9351E">
          <w:delText xml:space="preserve"> </w:delText>
        </w:r>
        <w:r w:rsidR="00F125BB" w:rsidDel="00C9351E">
          <w:delText>Furthermore</w:delText>
        </w:r>
        <w:r w:rsidR="00CA6469" w:rsidDel="00C9351E">
          <w:delText>, there was not a significant difference between the mean gene copies of GII Norovirus in the effluents and raw sewage samples, as well as between the raw sewage and sludge cake samples in terms of biomass</w:delText>
        </w:r>
        <w:r w:rsidR="00F125BB" w:rsidDel="00C9351E">
          <w:delText xml:space="preserve"> for Events 1, 3, and 4</w:delText>
        </w:r>
        <w:r w:rsidR="00CA6469" w:rsidDel="00C9351E">
          <w:delText xml:space="preserve">.  </w:delText>
        </w:r>
      </w:del>
    </w:p>
    <w:p w14:paraId="2BFC83FB" w14:textId="19727F9C" w:rsidR="003922EB" w:rsidRDefault="003922EB" w:rsidP="00A26807">
      <w:pPr>
        <w:spacing w:line="480" w:lineRule="auto"/>
        <w:jc w:val="both"/>
        <w:rPr>
          <w:ins w:id="1805" w:author="muyaguari@yahoo.com" w:date="2021-05-19T13:05:00Z"/>
        </w:rPr>
      </w:pPr>
    </w:p>
    <w:p w14:paraId="2BF2DA45" w14:textId="78D0345D" w:rsidR="003922EB" w:rsidRDefault="003922EB" w:rsidP="00A26807">
      <w:pPr>
        <w:spacing w:line="480" w:lineRule="auto"/>
        <w:jc w:val="both"/>
        <w:rPr>
          <w:ins w:id="1806" w:author="muyaguari@yahoo.com" w:date="2021-05-19T13:05:00Z"/>
        </w:rPr>
      </w:pPr>
    </w:p>
    <w:p w14:paraId="52561E40" w14:textId="0CB6487D" w:rsidR="003922EB" w:rsidRDefault="003922EB" w:rsidP="00A26807">
      <w:pPr>
        <w:spacing w:line="480" w:lineRule="auto"/>
        <w:jc w:val="both"/>
      </w:pPr>
    </w:p>
    <w:p w14:paraId="67385B67" w14:textId="6650AA2F" w:rsidR="00CA6469" w:rsidRDefault="003922EB" w:rsidP="00CA6469">
      <w:pPr>
        <w:spacing w:line="480" w:lineRule="auto"/>
        <w:contextualSpacing/>
      </w:pPr>
      <w:commentRangeStart w:id="1807"/>
      <w:commentRangeEnd w:id="1807"/>
      <w:r>
        <w:rPr>
          <w:rStyle w:val="CommentReference"/>
        </w:rPr>
        <w:commentReference w:id="1807"/>
      </w:r>
      <w:commentRangeStart w:id="1808"/>
      <w:commentRangeEnd w:id="1808"/>
      <w:r>
        <w:rPr>
          <w:rStyle w:val="CommentReference"/>
        </w:rPr>
        <w:commentReference w:id="1808"/>
      </w:r>
    </w:p>
    <w:p w14:paraId="78177EC4" w14:textId="77777777" w:rsidR="00CA6469" w:rsidRDefault="00CA6469" w:rsidP="00CA6469">
      <w:pPr>
        <w:spacing w:line="480" w:lineRule="auto"/>
        <w:contextualSpacing/>
      </w:pPr>
    </w:p>
    <w:p w14:paraId="38672B2D" w14:textId="77777777" w:rsidR="00CA6469" w:rsidRDefault="00CA6469" w:rsidP="00CA6469">
      <w:pPr>
        <w:spacing w:line="480" w:lineRule="auto"/>
        <w:contextualSpacing/>
      </w:pPr>
    </w:p>
    <w:p w14:paraId="68F02E7E" w14:textId="283F4A13" w:rsidR="00CA6469" w:rsidRDefault="00CA6469" w:rsidP="00CA6469">
      <w:pPr>
        <w:spacing w:line="480" w:lineRule="auto"/>
        <w:contextualSpacing/>
      </w:pPr>
    </w:p>
    <w:p w14:paraId="61348D1C" w14:textId="77777777" w:rsidR="00CA6469" w:rsidDel="00537435" w:rsidRDefault="00CA6469" w:rsidP="00CA6469">
      <w:pPr>
        <w:spacing w:line="480" w:lineRule="auto"/>
        <w:contextualSpacing/>
        <w:rPr>
          <w:del w:id="1809" w:author="Tri Le" w:date="2021-07-12T18:36:00Z"/>
        </w:rPr>
      </w:pPr>
    </w:p>
    <w:p w14:paraId="3816563F" w14:textId="77777777" w:rsidR="00CA6469" w:rsidDel="00537435" w:rsidRDefault="00CA6469" w:rsidP="00CA6469">
      <w:pPr>
        <w:spacing w:line="480" w:lineRule="auto"/>
        <w:contextualSpacing/>
        <w:rPr>
          <w:del w:id="1810" w:author="Tri Le" w:date="2021-07-12T18:36:00Z"/>
        </w:rPr>
      </w:pPr>
    </w:p>
    <w:p w14:paraId="4BF77804" w14:textId="4339E392" w:rsidR="00CA6469" w:rsidRPr="00890A17" w:rsidDel="009C1CAC" w:rsidRDefault="00AC65DB" w:rsidP="009C1CAC">
      <w:pPr>
        <w:spacing w:line="480" w:lineRule="auto"/>
        <w:contextualSpacing/>
        <w:rPr>
          <w:del w:id="1811" w:author="Tri Le" w:date="2021-07-08T15:32:00Z"/>
        </w:rPr>
      </w:pPr>
      <w:ins w:id="1812" w:author="Tri Le" w:date="2021-07-08T15:31:00Z">
        <w:r>
          <w:t xml:space="preserve">Rotavirus </w:t>
        </w:r>
      </w:ins>
      <w:ins w:id="1813" w:author="Tri Le" w:date="2021-07-09T16:11:00Z">
        <w:r w:rsidR="003745A2">
          <w:t>GCNs</w:t>
        </w:r>
      </w:ins>
      <w:ins w:id="1814" w:author="Tri Le" w:date="2021-07-08T15:31:00Z">
        <w:r>
          <w:t xml:space="preserve"> were below detection limit for all samples collected in Events 1 and 2.</w:t>
        </w:r>
      </w:ins>
      <w:ins w:id="1815" w:author="Tri Le" w:date="2021-07-08T15:40:00Z">
        <w:r w:rsidR="00154DCD">
          <w:t xml:space="preserve"> The differences in mean </w:t>
        </w:r>
      </w:ins>
      <w:ins w:id="1816" w:author="Tri Le" w:date="2021-07-09T16:11:00Z">
        <w:r w:rsidR="00A70EE4">
          <w:t>GCNs</w:t>
        </w:r>
      </w:ins>
      <w:ins w:id="1817" w:author="Tri Le" w:date="2021-07-08T15:40:00Z">
        <w:r w:rsidR="00154DCD">
          <w:t xml:space="preserve"> between </w:t>
        </w:r>
      </w:ins>
      <w:ins w:id="1818" w:author="Tri Le" w:date="2021-07-08T15:41:00Z">
        <w:r w:rsidR="00CC5AAF">
          <w:t>RS</w:t>
        </w:r>
      </w:ins>
      <w:ins w:id="1819" w:author="Tri Le" w:date="2021-07-08T15:40:00Z">
        <w:r w:rsidR="00154DCD">
          <w:t xml:space="preserve"> and </w:t>
        </w:r>
      </w:ins>
      <w:ins w:id="1820" w:author="Tri Le" w:date="2021-07-08T15:41:00Z">
        <w:r w:rsidR="00CC5AAF">
          <w:t>AS</w:t>
        </w:r>
        <w:r w:rsidR="004C573A">
          <w:t xml:space="preserve"> </w:t>
        </w:r>
        <w:r w:rsidR="00154DCD">
          <w:t>samples were statistically insignificant in terms of both volume (p-value = 0.415509) and biomass (p-value = 0.6662).</w:t>
        </w:r>
      </w:ins>
      <w:ins w:id="1821" w:author="Tri Le" w:date="2021-07-08T15:42:00Z">
        <w:r w:rsidR="00C35C45">
          <w:t xml:space="preserve"> Looking at the EF-SC pair, the </w:t>
        </w:r>
      </w:ins>
      <w:ins w:id="1822" w:author="Tri Le" w:date="2021-07-08T15:43:00Z">
        <w:r w:rsidR="00C35C45">
          <w:t xml:space="preserve">mean </w:t>
        </w:r>
      </w:ins>
      <w:ins w:id="1823" w:author="Tri Le" w:date="2021-07-09T16:11:00Z">
        <w:r w:rsidR="00AB58FB">
          <w:t>GCNs</w:t>
        </w:r>
      </w:ins>
      <w:ins w:id="1824" w:author="Tri Le" w:date="2021-07-08T15:43:00Z">
        <w:r w:rsidR="00C35C45">
          <w:t xml:space="preserve"> differed significantly in terms of volume/mass (</w:t>
        </w:r>
      </w:ins>
      <w:ins w:id="1825" w:author="Tri Le" w:date="2021-07-08T15:44:00Z">
        <w:r w:rsidR="00C35C45">
          <w:t>p-value = 2.649 x 10</w:t>
        </w:r>
        <w:r w:rsidR="00C35C45">
          <w:rPr>
            <w:vertAlign w:val="superscript"/>
          </w:rPr>
          <w:t>-7</w:t>
        </w:r>
        <w:r w:rsidR="00C35C45">
          <w:t>) but not biomass (p-value = 0.4298).</w:t>
        </w:r>
        <w:r w:rsidR="009F0313">
          <w:t xml:space="preserve"> </w:t>
        </w:r>
      </w:ins>
      <w:ins w:id="1826" w:author="Tri Le" w:date="2021-07-08T15:46:00Z">
        <w:r w:rsidR="005B7B27">
          <w:t>T</w:t>
        </w:r>
      </w:ins>
      <w:ins w:id="1827" w:author="Tri Le" w:date="2021-07-08T15:44:00Z">
        <w:r w:rsidR="009F0313">
          <w:t xml:space="preserve">he </w:t>
        </w:r>
      </w:ins>
      <w:ins w:id="1828" w:author="Tri Le" w:date="2021-07-08T15:45:00Z">
        <w:r w:rsidR="009F0313">
          <w:t xml:space="preserve">equivalent </w:t>
        </w:r>
      </w:ins>
      <w:ins w:id="1829" w:author="Tri Le" w:date="2021-07-08T15:47:00Z">
        <w:r w:rsidR="005B7B27">
          <w:t>magnitudes</w:t>
        </w:r>
      </w:ins>
      <w:ins w:id="1830" w:author="Tri Le" w:date="2021-07-08T15:46:00Z">
        <w:r w:rsidR="005B7B27">
          <w:t xml:space="preserve"> for the remaining pairs per volume/mass and per biomass were statistically </w:t>
        </w:r>
      </w:ins>
      <w:ins w:id="1831" w:author="Tri Le" w:date="2021-07-08T15:47:00Z">
        <w:r w:rsidR="005B7B27">
          <w:t>significant, with</w:t>
        </w:r>
        <w:r w:rsidR="00890A17">
          <w:t xml:space="preserve"> p-values being between </w:t>
        </w:r>
      </w:ins>
      <w:ins w:id="1832" w:author="Tri Le" w:date="2021-07-08T15:48:00Z">
        <w:r w:rsidR="00890A17">
          <w:t>7.907 x 10</w:t>
        </w:r>
        <w:r w:rsidR="00890A17">
          <w:rPr>
            <w:vertAlign w:val="superscript"/>
          </w:rPr>
          <w:t>-10</w:t>
        </w:r>
        <w:r w:rsidR="00890A17">
          <w:t xml:space="preserve"> and 0.024327</w:t>
        </w:r>
        <w:r w:rsidR="006968AF">
          <w:t>.</w:t>
        </w:r>
      </w:ins>
    </w:p>
    <w:p w14:paraId="35B7D1D7" w14:textId="77777777" w:rsidR="009C1CAC" w:rsidRDefault="009C1CAC" w:rsidP="00CA6469">
      <w:pPr>
        <w:spacing w:line="480" w:lineRule="auto"/>
        <w:contextualSpacing/>
        <w:rPr>
          <w:ins w:id="1833" w:author="Tri Le" w:date="2021-07-08T15:32:00Z"/>
        </w:rPr>
      </w:pPr>
    </w:p>
    <w:p w14:paraId="2F830FFD" w14:textId="77777777" w:rsidR="00C73B9E" w:rsidDel="008E01E0" w:rsidRDefault="00C73B9E" w:rsidP="00CA6469">
      <w:pPr>
        <w:spacing w:line="480" w:lineRule="auto"/>
        <w:contextualSpacing/>
        <w:rPr>
          <w:del w:id="1834" w:author="Tri Le" w:date="2021-07-08T15:28:00Z"/>
        </w:rPr>
      </w:pPr>
    </w:p>
    <w:p w14:paraId="2F938EB1" w14:textId="77777777" w:rsidR="00E00CF8" w:rsidDel="008E01E0" w:rsidRDefault="00E00CF8" w:rsidP="00CA6469">
      <w:pPr>
        <w:spacing w:line="480" w:lineRule="auto"/>
        <w:contextualSpacing/>
        <w:rPr>
          <w:del w:id="1835" w:author="Tri Le" w:date="2021-07-08T15:28:00Z"/>
        </w:rPr>
      </w:pPr>
    </w:p>
    <w:p w14:paraId="508FFB4B" w14:textId="0D7224ED" w:rsidR="00CA6469" w:rsidDel="00AB55E1" w:rsidRDefault="00CA6469" w:rsidP="00A26807">
      <w:pPr>
        <w:spacing w:line="480" w:lineRule="auto"/>
        <w:contextualSpacing/>
        <w:jc w:val="both"/>
        <w:rPr>
          <w:del w:id="1836" w:author="Tri Le" w:date="2021-07-08T15:32:00Z"/>
        </w:rPr>
      </w:pPr>
      <w:del w:id="1837" w:author="Tri Le" w:date="2021-07-08T15:31:00Z">
        <w:r w:rsidDel="00AB55E1">
          <w:delText xml:space="preserve">There </w:delText>
        </w:r>
        <w:r w:rsidR="00504BDD" w:rsidDel="00AB55E1">
          <w:delText xml:space="preserve">were no </w:delText>
        </w:r>
        <w:r w:rsidDel="00AB55E1">
          <w:delText>gene copies</w:delText>
        </w:r>
        <w:r w:rsidR="00504BDD" w:rsidDel="00AB55E1">
          <w:delText xml:space="preserve"> </w:delText>
        </w:r>
        <w:r w:rsidDel="00AB55E1">
          <w:delText>of Rotavirus detected</w:delText>
        </w:r>
        <w:r w:rsidR="00FB5EE4" w:rsidDel="00AB55E1">
          <w:delText xml:space="preserve"> (or they were below the detection limit) </w:delText>
        </w:r>
        <w:r w:rsidDel="00AB55E1">
          <w:delText>in raw sewage, activated sludge, effluent</w:delText>
        </w:r>
        <w:r w:rsidR="00467110" w:rsidDel="00AB55E1">
          <w:delText>s, and sludge cake for Events 1 and 2 (</w:delText>
        </w:r>
        <w:r w:rsidDel="00AB55E1">
          <w:delText>fall season)</w:delText>
        </w:r>
        <w:r w:rsidR="00504BDD" w:rsidDel="00AB55E1">
          <w:delText xml:space="preserve">. </w:delText>
        </w:r>
        <w:r w:rsidDel="00AB55E1">
          <w:delText>The detection of Rotavirus gene copies for Events 3 and 4</w:delText>
        </w:r>
        <w:r w:rsidR="00467110" w:rsidDel="00AB55E1">
          <w:delText xml:space="preserve"> (winter season)</w:delText>
        </w:r>
        <w:r w:rsidDel="00AB55E1">
          <w:delText xml:space="preserve"> were </w:delText>
        </w:r>
        <w:r w:rsidR="00504BDD" w:rsidDel="00AB55E1">
          <w:delText>below</w:delText>
        </w:r>
        <w:r w:rsidDel="00AB55E1">
          <w:delText xml:space="preserve"> the detection limit for both the raw sewage and activated sludge. However, </w:delText>
        </w:r>
        <w:r w:rsidR="001D1F8A" w:rsidDel="00AB55E1">
          <w:delText xml:space="preserve">gene copies </w:delText>
        </w:r>
        <w:r w:rsidR="00504BDD" w:rsidDel="00AB55E1">
          <w:delText>of Rotavirus</w:delText>
        </w:r>
        <w:r w:rsidDel="00AB55E1">
          <w:delText xml:space="preserve"> were detected for the effluents and sludge cake samples for Events 3 and 4 in terms of both volume and biomass.</w:delText>
        </w:r>
      </w:del>
      <w:del w:id="1838" w:author="Tri Le" w:date="2021-07-08T15:32:00Z">
        <w:r w:rsidDel="00AB55E1">
          <w:delText xml:space="preserve"> </w:delText>
        </w:r>
      </w:del>
    </w:p>
    <w:p w14:paraId="6B23DDC7" w14:textId="27486B2A" w:rsidR="002861EA" w:rsidDel="00394893" w:rsidRDefault="001134AA" w:rsidP="00394893">
      <w:pPr>
        <w:spacing w:line="480" w:lineRule="auto"/>
        <w:contextualSpacing/>
        <w:rPr>
          <w:del w:id="1839" w:author="Tri Le" w:date="2021-07-12T20:24:00Z"/>
          <w:rFonts w:ascii="Cambria" w:hAnsi="Cambria"/>
        </w:rPr>
      </w:pPr>
      <w:del w:id="1840" w:author="Tri Le" w:date="2021-07-08T15:32:00Z">
        <w:r w:rsidDel="004061C4">
          <w:delText>Furthermore</w:delText>
        </w:r>
      </w:del>
      <w:ins w:id="1841" w:author="Tri Le" w:date="2021-07-08T15:32:00Z">
        <w:r w:rsidR="004061C4">
          <w:t>Additionally</w:t>
        </w:r>
      </w:ins>
      <w:r>
        <w:t>, t</w:t>
      </w:r>
      <w:r w:rsidR="00CA6469">
        <w:t xml:space="preserve">here was no detection of gene copies for Astrovirus </w:t>
      </w:r>
      <w:ins w:id="1842" w:author="Tri Le" w:date="2021-07-08T15:32:00Z">
        <w:r w:rsidR="00C052ED">
          <w:t>and</w:t>
        </w:r>
      </w:ins>
      <w:ins w:id="1843" w:author="Tri Le" w:date="2021-07-08T15:33:00Z">
        <w:r w:rsidR="00C052ED">
          <w:t xml:space="preserve"> Sapovirus</w:t>
        </w:r>
      </w:ins>
      <w:ins w:id="1844" w:author="Tri Le" w:date="2021-07-08T15:48:00Z">
        <w:r w:rsidR="00871A7C">
          <w:t xml:space="preserve"> </w:t>
        </w:r>
      </w:ins>
      <w:ins w:id="1845" w:author="Tri Le" w:date="2021-07-08T15:33:00Z">
        <w:r w:rsidR="00AD0172">
          <w:t>(</w:t>
        </w:r>
      </w:ins>
      <w:ins w:id="1846" w:author="Tri Le" w:date="2021-07-08T15:35:00Z">
        <w:r w:rsidR="00AD0172">
          <w:t>Sav1, Sav124, and Sav5</w:t>
        </w:r>
      </w:ins>
      <w:ins w:id="1847" w:author="Tri Le" w:date="2021-07-08T15:33:00Z">
        <w:r w:rsidR="00AD0172">
          <w:t xml:space="preserve">) </w:t>
        </w:r>
      </w:ins>
      <w:del w:id="1848" w:author="Tri Le" w:date="2021-07-08T15:33:00Z">
        <w:r w:rsidR="00CA6469" w:rsidDel="00C052ED">
          <w:delText xml:space="preserve">for </w:delText>
        </w:r>
      </w:del>
      <w:ins w:id="1849" w:author="Tri Le" w:date="2021-07-08T15:33:00Z">
        <w:r w:rsidR="00C052ED">
          <w:t xml:space="preserve">in any </w:t>
        </w:r>
        <w:r w:rsidR="00A07FC4">
          <w:t xml:space="preserve">of </w:t>
        </w:r>
      </w:ins>
      <w:del w:id="1850" w:author="Tri Le" w:date="2021-07-08T15:33:00Z">
        <w:r w:rsidR="00CA6469" w:rsidDel="00C052ED">
          <w:delText xml:space="preserve">all </w:delText>
        </w:r>
      </w:del>
      <w:r w:rsidR="00CA6469">
        <w:t xml:space="preserve">the wastewater samples across all </w:t>
      </w:r>
      <w:ins w:id="1851" w:author="Tri Le" w:date="2021-07-08T15:48:00Z">
        <w:r w:rsidR="00BC75E8">
          <w:t>events.</w:t>
        </w:r>
      </w:ins>
      <w:del w:id="1852" w:author="Tri Le" w:date="2021-07-08T15:48:00Z">
        <w:r w:rsidR="00CA6469" w:rsidDel="00BC75E8">
          <w:delText xml:space="preserve">Events 1-4. </w:delText>
        </w:r>
      </w:del>
      <w:del w:id="1853" w:author="Tri Le" w:date="2021-07-08T15:35:00Z">
        <w:r w:rsidDel="00AD0172">
          <w:delText>In regards to Sapovirus, the</w:delText>
        </w:r>
        <w:r w:rsidR="00CA6469" w:rsidDel="00AD0172">
          <w:delText xml:space="preserve"> gene copies for Sav1, Sav124, and Sav5 were all below the detection limit for all the wastewater samples across all Events 1-4.  </w:delText>
        </w:r>
      </w:del>
    </w:p>
    <w:p w14:paraId="2043E049" w14:textId="77777777" w:rsidR="00394893" w:rsidRDefault="00394893">
      <w:pPr>
        <w:spacing w:line="480" w:lineRule="auto"/>
        <w:contextualSpacing/>
        <w:rPr>
          <w:ins w:id="1854" w:author="Tri Le" w:date="2021-07-12T20:24:00Z"/>
        </w:rPr>
        <w:pPrChange w:id="1855" w:author="Tri Le" w:date="2021-07-08T15:32:00Z">
          <w:pPr>
            <w:widowControl w:val="0"/>
            <w:autoSpaceDE w:val="0"/>
            <w:autoSpaceDN w:val="0"/>
            <w:adjustRightInd w:val="0"/>
            <w:spacing w:after="240" w:line="480" w:lineRule="auto"/>
            <w:jc w:val="both"/>
          </w:pPr>
        </w:pPrChange>
      </w:pPr>
    </w:p>
    <w:p w14:paraId="2BB14953" w14:textId="48B388D1" w:rsidR="00AD0B11" w:rsidRDefault="002861EA" w:rsidP="00394893">
      <w:pPr>
        <w:spacing w:line="480" w:lineRule="auto"/>
        <w:contextualSpacing/>
        <w:rPr>
          <w:ins w:id="1856" w:author="Tri Le" w:date="2021-07-12T18:37:00Z"/>
          <w:rFonts w:ascii="Cambria" w:hAnsi="Cambria"/>
        </w:rPr>
        <w:pPrChange w:id="1857" w:author="Tri Le" w:date="2021-07-12T20:24:00Z">
          <w:pPr>
            <w:widowControl w:val="0"/>
            <w:autoSpaceDE w:val="0"/>
            <w:autoSpaceDN w:val="0"/>
            <w:adjustRightInd w:val="0"/>
            <w:spacing w:after="240" w:line="480" w:lineRule="auto"/>
            <w:jc w:val="both"/>
          </w:pPr>
        </w:pPrChange>
      </w:pPr>
      <w:r w:rsidRPr="00855A9F">
        <w:rPr>
          <w:rFonts w:ascii="Cambria" w:hAnsi="Cambria"/>
        </w:rPr>
        <w:t xml:space="preserve">To </w:t>
      </w:r>
      <w:del w:id="1858" w:author="Tri Le" w:date="2021-07-08T15:49:00Z">
        <w:r w:rsidRPr="00855A9F" w:rsidDel="004D42AC">
          <w:rPr>
            <w:rFonts w:ascii="Cambria" w:hAnsi="Cambria"/>
          </w:rPr>
          <w:delText xml:space="preserve">discard </w:delText>
        </w:r>
      </w:del>
      <w:ins w:id="1859" w:author="Tri Le" w:date="2021-07-08T15:49:00Z">
        <w:r w:rsidR="004D42AC">
          <w:rPr>
            <w:rFonts w:ascii="Cambria" w:hAnsi="Cambria"/>
          </w:rPr>
          <w:t>eliminate</w:t>
        </w:r>
        <w:r w:rsidR="004D42AC" w:rsidRPr="00855A9F">
          <w:rPr>
            <w:rFonts w:ascii="Cambria" w:hAnsi="Cambria"/>
          </w:rPr>
          <w:t xml:space="preserve"> </w:t>
        </w:r>
      </w:ins>
      <w:r w:rsidRPr="00855A9F">
        <w:rPr>
          <w:rFonts w:ascii="Cambria" w:hAnsi="Cambria"/>
        </w:rPr>
        <w:t xml:space="preserve">the possibility of inhibitors or contaminants such as humic acids, additional qPCR tests using bovine serum albumin (data not shown) were conducted with environmental samples (including </w:t>
      </w:r>
      <w:del w:id="1860" w:author="Tri Le" w:date="2021-07-12T18:55:00Z">
        <w:r w:rsidRPr="00855A9F" w:rsidDel="0092425E">
          <w:rPr>
            <w:rFonts w:ascii="Cambria" w:hAnsi="Cambria"/>
          </w:rPr>
          <w:delText>activated sludge</w:delText>
        </w:r>
      </w:del>
      <w:ins w:id="1861" w:author="Tri Le" w:date="2021-07-12T18:55:00Z">
        <w:r w:rsidR="0092425E">
          <w:rPr>
            <w:rFonts w:ascii="Cambria" w:hAnsi="Cambria"/>
          </w:rPr>
          <w:t>AS</w:t>
        </w:r>
      </w:ins>
      <w:r w:rsidRPr="00855A9F">
        <w:rPr>
          <w:rFonts w:ascii="Cambria" w:hAnsi="Cambria"/>
        </w:rPr>
        <w:t xml:space="preserve">). No significant differences were observed </w:t>
      </w:r>
      <w:del w:id="1862" w:author="Tri Le" w:date="2021-07-08T15:35:00Z">
        <w:r w:rsidRPr="00855A9F" w:rsidDel="00C247D0">
          <w:rPr>
            <w:rFonts w:ascii="Cambria" w:hAnsi="Cambria"/>
          </w:rPr>
          <w:delText xml:space="preserve">in </w:delText>
        </w:r>
      </w:del>
      <w:ins w:id="1863" w:author="Tri Le" w:date="2021-07-08T15:35:00Z">
        <w:r w:rsidR="00C247D0">
          <w:rPr>
            <w:rFonts w:ascii="Cambria" w:hAnsi="Cambria"/>
          </w:rPr>
          <w:t>between</w:t>
        </w:r>
        <w:r w:rsidR="00C247D0" w:rsidRPr="00855A9F">
          <w:rPr>
            <w:rFonts w:ascii="Cambria" w:hAnsi="Cambria"/>
          </w:rPr>
          <w:t xml:space="preserve"> </w:t>
        </w:r>
      </w:ins>
      <w:r w:rsidRPr="00855A9F">
        <w:rPr>
          <w:rFonts w:ascii="Cambria" w:hAnsi="Cambria"/>
        </w:rPr>
        <w:t>samples with and without the enzyme.</w:t>
      </w:r>
      <w:del w:id="1864" w:author="Tri Le" w:date="2021-07-08T15:50:00Z">
        <w:r w:rsidRPr="00855A9F" w:rsidDel="007E14B0">
          <w:rPr>
            <w:rFonts w:ascii="Cambria" w:hAnsi="Cambria"/>
          </w:rPr>
          <w:delText xml:space="preserve"> </w:delText>
        </w:r>
      </w:del>
    </w:p>
    <w:p w14:paraId="7BFCF41F" w14:textId="11949D8F" w:rsidR="00267135" w:rsidRDefault="00267135" w:rsidP="002861EA">
      <w:pPr>
        <w:widowControl w:val="0"/>
        <w:autoSpaceDE w:val="0"/>
        <w:autoSpaceDN w:val="0"/>
        <w:adjustRightInd w:val="0"/>
        <w:spacing w:after="240" w:line="480" w:lineRule="auto"/>
        <w:jc w:val="both"/>
        <w:rPr>
          <w:ins w:id="1865" w:author="Tri Le" w:date="2021-07-08T15:50:00Z"/>
          <w:rFonts w:ascii="Cambria" w:hAnsi="Cambria"/>
        </w:rPr>
      </w:pPr>
      <w:ins w:id="1866" w:author="Tri Le" w:date="2021-07-12T18:37:00Z">
        <w:r>
          <w:rPr>
            <w:rFonts w:ascii="Cambria" w:hAnsi="Cambria"/>
          </w:rPr>
          <w:t xml:space="preserve">To investigate any potential relationship between collected data for </w:t>
        </w:r>
      </w:ins>
      <w:ins w:id="1867" w:author="Tri Le" w:date="2021-07-12T18:55:00Z">
        <w:r w:rsidR="00C0712C">
          <w:rPr>
            <w:rFonts w:ascii="Cambria" w:hAnsi="Cambria"/>
          </w:rPr>
          <w:t>EF</w:t>
        </w:r>
      </w:ins>
      <w:ins w:id="1868" w:author="Tri Le" w:date="2021-07-12T18:37:00Z">
        <w:r>
          <w:rPr>
            <w:rFonts w:ascii="Cambria" w:hAnsi="Cambria"/>
          </w:rPr>
          <w:t xml:space="preserve"> samples, PCA was performed with log</w:t>
        </w:r>
        <w:r>
          <w:rPr>
            <w:rFonts w:ascii="Cambria" w:hAnsi="Cambria"/>
          </w:rPr>
          <w:softHyphen/>
        </w:r>
        <w:r>
          <w:rPr>
            <w:rFonts w:ascii="Cambria" w:hAnsi="Cambria"/>
            <w:vertAlign w:val="subscript"/>
          </w:rPr>
          <w:t>10</w:t>
        </w:r>
        <w:r>
          <w:rPr>
            <w:rFonts w:ascii="Cambria" w:hAnsi="Cambria"/>
          </w:rPr>
          <w:t>-transformed variables. We found that three components (PC1, PC2, and PC3) explained 99.14% of the variance between variables. A summary of the importance of components is included in the Supplementary Materials [Table number]. PC1 and PC2 were used to create the biplot in Figure 7. Biplots for PC1 versus PC3 and PC2 versus PC3 are included in the Supplementary Materials [Figure numbers].</w:t>
        </w:r>
      </w:ins>
    </w:p>
    <w:p w14:paraId="47E04F9D" w14:textId="1A103C0F" w:rsidR="003F4002" w:rsidRDefault="003F4002">
      <w:pPr>
        <w:widowControl w:val="0"/>
        <w:autoSpaceDE w:val="0"/>
        <w:autoSpaceDN w:val="0"/>
        <w:adjustRightInd w:val="0"/>
        <w:spacing w:after="240" w:line="480" w:lineRule="auto"/>
        <w:jc w:val="center"/>
        <w:rPr>
          <w:ins w:id="1869" w:author="Tri Le" w:date="2021-07-08T19:49:00Z"/>
          <w:rFonts w:ascii="Cambria" w:hAnsi="Cambria"/>
        </w:rPr>
        <w:pPrChange w:id="1870" w:author="Tri Le" w:date="2021-07-09T14:55:00Z">
          <w:pPr>
            <w:widowControl w:val="0"/>
            <w:autoSpaceDE w:val="0"/>
            <w:autoSpaceDN w:val="0"/>
            <w:adjustRightInd w:val="0"/>
            <w:spacing w:after="240" w:line="480" w:lineRule="auto"/>
            <w:jc w:val="both"/>
          </w:pPr>
        </w:pPrChange>
      </w:pPr>
      <w:ins w:id="1871" w:author="Tri Le" w:date="2021-07-08T20:18:00Z">
        <w:r>
          <w:rPr>
            <w:rFonts w:ascii="Cambria" w:hAnsi="Cambria"/>
            <w:noProof/>
          </w:rPr>
          <w:lastRenderedPageBreak/>
          <w:drawing>
            <wp:inline distT="0" distB="0" distL="0" distR="0" wp14:anchorId="7BDCC956" wp14:editId="246E2030">
              <wp:extent cx="4438650" cy="273535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2735358"/>
                      </a:xfrm>
                      <a:prstGeom prst="rect">
                        <a:avLst/>
                      </a:prstGeom>
                      <a:noFill/>
                      <a:ln>
                        <a:noFill/>
                      </a:ln>
                    </pic:spPr>
                  </pic:pic>
                </a:graphicData>
              </a:graphic>
            </wp:inline>
          </w:drawing>
        </w:r>
      </w:ins>
    </w:p>
    <w:p w14:paraId="67CEEB6A" w14:textId="3644ECD0" w:rsidR="00F53D4A" w:rsidRDefault="00F53D4A" w:rsidP="002861EA">
      <w:pPr>
        <w:widowControl w:val="0"/>
        <w:autoSpaceDE w:val="0"/>
        <w:autoSpaceDN w:val="0"/>
        <w:adjustRightInd w:val="0"/>
        <w:spacing w:after="240" w:line="480" w:lineRule="auto"/>
        <w:jc w:val="both"/>
        <w:rPr>
          <w:ins w:id="1872" w:author="Tri Le" w:date="2021-07-09T14:54:00Z"/>
          <w:rFonts w:ascii="Cambria" w:hAnsi="Cambria"/>
        </w:rPr>
      </w:pPr>
      <w:ins w:id="1873" w:author="Tri Le" w:date="2021-07-08T19:48:00Z">
        <w:r w:rsidRPr="006246DE">
          <w:rPr>
            <w:rFonts w:ascii="Cambria" w:hAnsi="Cambria"/>
            <w:b/>
            <w:bCs/>
            <w:rPrChange w:id="1874" w:author="Tri Le" w:date="2021-07-09T14:54:00Z">
              <w:rPr>
                <w:rFonts w:ascii="Cambria" w:hAnsi="Cambria"/>
              </w:rPr>
            </w:rPrChange>
          </w:rPr>
          <w:t>Figure 7.</w:t>
        </w:r>
        <w:r>
          <w:rPr>
            <w:rFonts w:ascii="Cambria" w:hAnsi="Cambria"/>
          </w:rPr>
          <w:t xml:space="preserve"> </w:t>
        </w:r>
      </w:ins>
      <w:ins w:id="1875" w:author="Tri Le" w:date="2021-07-09T14:26:00Z">
        <w:r w:rsidR="00886E3C">
          <w:rPr>
            <w:rFonts w:ascii="Cambria" w:hAnsi="Cambria"/>
          </w:rPr>
          <w:t>Principal Component Analysis of log</w:t>
        </w:r>
        <w:r w:rsidR="00886E3C">
          <w:rPr>
            <w:rFonts w:ascii="Cambria" w:hAnsi="Cambria"/>
            <w:vertAlign w:val="subscript"/>
          </w:rPr>
          <w:t>10</w:t>
        </w:r>
        <w:r w:rsidR="00886E3C">
          <w:rPr>
            <w:rFonts w:ascii="Cambria" w:hAnsi="Cambria"/>
          </w:rPr>
          <w:t xml:space="preserve">-transformed </w:t>
        </w:r>
      </w:ins>
      <w:ins w:id="1876" w:author="Tri Le" w:date="2021-07-12T18:55:00Z">
        <w:r w:rsidR="00BC0EF0">
          <w:rPr>
            <w:rFonts w:ascii="Cambria" w:hAnsi="Cambria"/>
          </w:rPr>
          <w:t>EF</w:t>
        </w:r>
      </w:ins>
      <w:ins w:id="1877" w:author="Tri Le" w:date="2021-07-09T14:26:00Z">
        <w:r w:rsidR="00886E3C">
          <w:rPr>
            <w:rFonts w:ascii="Cambria" w:hAnsi="Cambria"/>
          </w:rPr>
          <w:t xml:space="preserve"> parameters.</w:t>
        </w:r>
        <w:r w:rsidR="00C65341">
          <w:rPr>
            <w:rFonts w:ascii="Cambria" w:hAnsi="Cambria"/>
          </w:rPr>
          <w:t xml:space="preserve"> </w:t>
        </w:r>
      </w:ins>
      <w:ins w:id="1878" w:author="Tri Le" w:date="2021-07-12T19:01:00Z">
        <w:r w:rsidR="00BC711A">
          <w:rPr>
            <w:rFonts w:ascii="Cambria" w:hAnsi="Cambria"/>
          </w:rPr>
          <w:t>O</w:t>
        </w:r>
      </w:ins>
      <w:ins w:id="1879" w:author="Tri Le" w:date="2021-07-09T14:27:00Z">
        <w:r w:rsidR="00C65341">
          <w:rPr>
            <w:rFonts w:ascii="Cambria" w:hAnsi="Cambria"/>
          </w:rPr>
          <w:t>nly v</w:t>
        </w:r>
      </w:ins>
      <w:ins w:id="1880" w:author="Tri Le" w:date="2021-07-09T14:26:00Z">
        <w:r w:rsidR="00C65341">
          <w:rPr>
            <w:rFonts w:ascii="Cambria" w:hAnsi="Cambria"/>
          </w:rPr>
          <w:t>ariable</w:t>
        </w:r>
      </w:ins>
      <w:ins w:id="1881" w:author="Tri Le" w:date="2021-07-09T14:27:00Z">
        <w:r w:rsidR="00C65341">
          <w:rPr>
            <w:rFonts w:ascii="Cambria" w:hAnsi="Cambria"/>
          </w:rPr>
          <w:t xml:space="preserve"> not log</w:t>
        </w:r>
        <w:r w:rsidR="00C65341">
          <w:rPr>
            <w:rFonts w:ascii="Cambria" w:hAnsi="Cambria"/>
          </w:rPr>
          <w:softHyphen/>
          <w:t>10-transformed was precipitation due to presence of zero value</w:t>
        </w:r>
      </w:ins>
      <w:ins w:id="1882" w:author="Tri Le" w:date="2021-07-09T14:28:00Z">
        <w:r w:rsidR="00C65341">
          <w:rPr>
            <w:rFonts w:ascii="Cambria" w:hAnsi="Cambria"/>
          </w:rPr>
          <w:t>s.</w:t>
        </w:r>
      </w:ins>
    </w:p>
    <w:p w14:paraId="484180E6" w14:textId="77777777" w:rsidR="006246DE" w:rsidRDefault="006246DE" w:rsidP="001B1D7C">
      <w:pPr>
        <w:widowControl w:val="0"/>
        <w:autoSpaceDE w:val="0"/>
        <w:autoSpaceDN w:val="0"/>
        <w:adjustRightInd w:val="0"/>
        <w:spacing w:after="240" w:line="480" w:lineRule="auto"/>
        <w:jc w:val="center"/>
        <w:rPr>
          <w:ins w:id="1883" w:author="Tri Le" w:date="2021-07-09T14:54:00Z"/>
          <w:rFonts w:ascii="Cambria" w:hAnsi="Cambria"/>
        </w:rPr>
      </w:pPr>
      <w:ins w:id="1884" w:author="Tri Le" w:date="2021-07-09T14:54:00Z">
        <w:r>
          <w:rPr>
            <w:rFonts w:ascii="Cambria" w:hAnsi="Cambria"/>
            <w:noProof/>
          </w:rPr>
          <w:drawing>
            <wp:inline distT="0" distB="0" distL="0" distR="0" wp14:anchorId="24C21425" wp14:editId="588ED8AD">
              <wp:extent cx="4229100" cy="33911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6"/>
                      <a:stretch>
                        <a:fillRect/>
                      </a:stretch>
                    </pic:blipFill>
                    <pic:spPr bwMode="auto">
                      <a:xfrm>
                        <a:off x="0" y="0"/>
                        <a:ext cx="4252837" cy="3410169"/>
                      </a:xfrm>
                      <a:prstGeom prst="rect">
                        <a:avLst/>
                      </a:prstGeom>
                      <a:noFill/>
                      <a:ln>
                        <a:noFill/>
                      </a:ln>
                    </pic:spPr>
                  </pic:pic>
                </a:graphicData>
              </a:graphic>
            </wp:inline>
          </w:drawing>
        </w:r>
      </w:ins>
    </w:p>
    <w:p w14:paraId="5AEC90E5" w14:textId="1262FA93" w:rsidR="00DA6D7C" w:rsidRDefault="006246DE" w:rsidP="002861EA">
      <w:pPr>
        <w:widowControl w:val="0"/>
        <w:autoSpaceDE w:val="0"/>
        <w:autoSpaceDN w:val="0"/>
        <w:adjustRightInd w:val="0"/>
        <w:spacing w:after="240" w:line="480" w:lineRule="auto"/>
        <w:jc w:val="both"/>
        <w:rPr>
          <w:ins w:id="1885" w:author="Tri Le" w:date="2021-07-09T15:16:00Z"/>
          <w:rFonts w:ascii="Cambria" w:hAnsi="Cambria"/>
        </w:rPr>
      </w:pPr>
      <w:commentRangeStart w:id="1886"/>
      <w:ins w:id="1887" w:author="Tri Le" w:date="2021-07-09T14:54:00Z">
        <w:r w:rsidRPr="005958AA">
          <w:rPr>
            <w:rFonts w:ascii="Cambria" w:hAnsi="Cambria"/>
            <w:b/>
            <w:bCs/>
            <w:rPrChange w:id="1888" w:author="Tri Le" w:date="2021-07-09T15:15:00Z">
              <w:rPr>
                <w:rFonts w:ascii="Cambria" w:hAnsi="Cambria"/>
              </w:rPr>
            </w:rPrChange>
          </w:rPr>
          <w:t>Figure 8.</w:t>
        </w:r>
        <w:r>
          <w:rPr>
            <w:rFonts w:ascii="Cambria" w:hAnsi="Cambria"/>
          </w:rPr>
          <w:t xml:space="preserve"> </w:t>
        </w:r>
      </w:ins>
      <w:ins w:id="1889" w:author="Tri Le" w:date="2021-07-09T15:13:00Z">
        <w:r w:rsidR="00963590">
          <w:rPr>
            <w:rFonts w:ascii="Cambria" w:hAnsi="Cambria"/>
          </w:rPr>
          <w:t xml:space="preserve">Heatmap showing </w:t>
        </w:r>
      </w:ins>
      <w:ins w:id="1890" w:author="Tri Le" w:date="2021-07-09T15:14:00Z">
        <w:r w:rsidR="00963590">
          <w:rPr>
            <w:rFonts w:ascii="Cambria" w:hAnsi="Cambria"/>
          </w:rPr>
          <w:t xml:space="preserve">Spearman’s rank correlation analysis between parameters collected for </w:t>
        </w:r>
      </w:ins>
      <w:ins w:id="1891" w:author="Tri Le" w:date="2021-07-12T18:55:00Z">
        <w:r w:rsidR="00FF534F">
          <w:rPr>
            <w:rFonts w:ascii="Cambria" w:hAnsi="Cambria"/>
          </w:rPr>
          <w:t>EF</w:t>
        </w:r>
      </w:ins>
      <w:ins w:id="1892" w:author="Tri Le" w:date="2021-07-09T15:14:00Z">
        <w:r w:rsidR="00963590">
          <w:rPr>
            <w:rFonts w:ascii="Cambria" w:hAnsi="Cambria"/>
          </w:rPr>
          <w:t xml:space="preserve"> sampling events.</w:t>
        </w:r>
      </w:ins>
      <w:commentRangeEnd w:id="1886"/>
      <w:ins w:id="1893" w:author="Tri Le" w:date="2021-07-12T17:45:00Z">
        <w:r w:rsidR="005E569B">
          <w:rPr>
            <w:rStyle w:val="CommentReference"/>
          </w:rPr>
          <w:commentReference w:id="1886"/>
        </w:r>
      </w:ins>
    </w:p>
    <w:p w14:paraId="22B25F33" w14:textId="77777777" w:rsidR="00BE2681" w:rsidRPr="00A66092" w:rsidRDefault="00BE2681" w:rsidP="00BE2681">
      <w:pPr>
        <w:widowControl w:val="0"/>
        <w:autoSpaceDE w:val="0"/>
        <w:autoSpaceDN w:val="0"/>
        <w:adjustRightInd w:val="0"/>
        <w:spacing w:after="240" w:line="480" w:lineRule="auto"/>
        <w:jc w:val="both"/>
        <w:rPr>
          <w:ins w:id="1894" w:author="Tri Le" w:date="2021-07-12T19:01:00Z"/>
        </w:rPr>
      </w:pPr>
      <w:ins w:id="1895" w:author="Tri Le" w:date="2021-07-12T19:01:00Z">
        <w:r>
          <w:rPr>
            <w:rFonts w:ascii="Cambria" w:hAnsi="Cambria"/>
          </w:rPr>
          <w:lastRenderedPageBreak/>
          <w:t>Overall, samples from the four events were not distinct from one another, as illustrated by the large areas of overlap between various subsets of the events. PC1, explaining 54.9% of the observed variance, received a notable and positive contribution from COD, cBOD, BOD, and TOC. Strongly negative contributors to PC1 were mean temperature, grab filtered UVT, NO</w:t>
        </w:r>
        <w:r>
          <w:rPr>
            <w:rFonts w:ascii="Cambria" w:hAnsi="Cambria"/>
            <w:vertAlign w:val="subscript"/>
          </w:rPr>
          <w:t>x</w:t>
        </w:r>
        <w:r>
          <w:rPr>
            <w:rFonts w:ascii="Cambria" w:hAnsi="Cambria"/>
          </w:rPr>
          <w:t>-N, and TS. These observations were supported by subsequent Spearman’s rank correlation analysis (Figure 8), as COD, cBOD, BOD, and TOC demonstrated strongly positive correlations with one another (rho ranging between 0.800 and 0.949) (p-value &lt; 0.005) and strongly negative correlations with mean temperature, grab filtered UVT, NO</w:t>
        </w:r>
        <w:r>
          <w:rPr>
            <w:rFonts w:ascii="Cambria" w:hAnsi="Cambria"/>
            <w:vertAlign w:val="subscript"/>
          </w:rPr>
          <w:t>x</w:t>
        </w:r>
        <w:r>
          <w:rPr>
            <w:rFonts w:ascii="Cambria" w:hAnsi="Cambria"/>
          </w:rPr>
          <w:t>-N, and TS</w:t>
        </w:r>
        <w:r>
          <w:t xml:space="preserve"> (rho ranging between -0.949 and -0.800) (p-value &lt; 0.005). PC2 explained 31.9% of the variance between sampling events and showed a strong contribution from CrAssphage, </w:t>
        </w:r>
        <w:r>
          <w:rPr>
            <w:i/>
            <w:iCs/>
          </w:rPr>
          <w:t>uidA</w:t>
        </w:r>
        <w:r>
          <w:t xml:space="preserve">, and grab temperature. This observation was also supported by the Spearman’s rank correlation analysis showing these variables having strongly positive correlation with one another (rho ranging between 0.717 and 0.922) (p-value &lt; 0.01). Additionally, in the biplot, the axes representing </w:t>
        </w:r>
        <w:r>
          <w:rPr>
            <w:i/>
            <w:iCs/>
          </w:rPr>
          <w:t xml:space="preserve">E. coli </w:t>
        </w:r>
        <w:r>
          <w:t xml:space="preserve">and fecal coliform only pointed towards the same quadrant, something reflected in their moderately positive Spearman’s coefficient (0.632) (p-value = </w:t>
        </w:r>
        <w:r w:rsidRPr="007344F2">
          <w:t>0.0273229</w:t>
        </w:r>
        <w:r>
          <w:t xml:space="preserve">). However, it is worth noting that </w:t>
        </w:r>
        <w:r>
          <w:rPr>
            <w:i/>
            <w:iCs/>
          </w:rPr>
          <w:t>uidA</w:t>
        </w:r>
        <w:r>
          <w:t xml:space="preserve"> and </w:t>
        </w:r>
        <w:r>
          <w:rPr>
            <w:i/>
            <w:iCs/>
          </w:rPr>
          <w:t xml:space="preserve">E. coli </w:t>
        </w:r>
        <w:r>
          <w:t xml:space="preserve">exhibited a moderately weak negative correlation (rho = -0.307), although it was not statistically significant (p-value = </w:t>
        </w:r>
        <w:r w:rsidRPr="00F23771">
          <w:t>0.331313</w:t>
        </w:r>
        <w:r>
          <w:t xml:space="preserve">). The two parameters with the strongest contribution against PC2 were grab pH and turbidity, which strongly correlated with each other as illustrated in the Spearman’s coefficient heatmap (rho = 0.800) (p-value = </w:t>
        </w:r>
        <w:r w:rsidRPr="00E57308">
          <w:t>0.00178184</w:t>
        </w:r>
        <w:r>
          <w:t>).</w:t>
        </w:r>
      </w:ins>
    </w:p>
    <w:p w14:paraId="075F2D16" w14:textId="3FF2DF99" w:rsidR="004025A5" w:rsidDel="008E1459" w:rsidRDefault="004025A5" w:rsidP="00855A9F">
      <w:pPr>
        <w:spacing w:line="480" w:lineRule="auto"/>
        <w:jc w:val="both"/>
        <w:rPr>
          <w:del w:id="1896" w:author="Tri Le" w:date="2021-07-09T19:45:00Z"/>
        </w:rPr>
      </w:pPr>
    </w:p>
    <w:p w14:paraId="4DA04067" w14:textId="77777777" w:rsidR="00DC7A62" w:rsidRDefault="00DC7A62" w:rsidP="00855A9F">
      <w:pPr>
        <w:spacing w:line="480" w:lineRule="auto"/>
        <w:jc w:val="both"/>
        <w:rPr>
          <w:ins w:id="1897" w:author="Tri Le" w:date="2021-07-09T15:19:00Z"/>
          <w:rFonts w:ascii="Cambria" w:hAnsi="Cambria"/>
          <w:b/>
        </w:rPr>
      </w:pPr>
    </w:p>
    <w:p w14:paraId="5B97E901" w14:textId="471A0E37" w:rsidR="00CA6469" w:rsidRPr="00855A9F" w:rsidRDefault="00CA6469" w:rsidP="00855A9F">
      <w:pPr>
        <w:spacing w:line="480" w:lineRule="auto"/>
        <w:jc w:val="both"/>
        <w:rPr>
          <w:rFonts w:ascii="Cambria" w:hAnsi="Cambria"/>
          <w:b/>
        </w:rPr>
      </w:pPr>
      <w:r w:rsidRPr="00855A9F">
        <w:rPr>
          <w:rFonts w:ascii="Cambria" w:hAnsi="Cambria"/>
          <w:b/>
        </w:rPr>
        <w:lastRenderedPageBreak/>
        <w:t>DISCUSSION</w:t>
      </w:r>
    </w:p>
    <w:p w14:paraId="285209C6" w14:textId="68B2FCD6" w:rsidR="009746F3" w:rsidDel="001972C5" w:rsidRDefault="00CA6469" w:rsidP="009746F3">
      <w:pPr>
        <w:widowControl w:val="0"/>
        <w:autoSpaceDE w:val="0"/>
        <w:autoSpaceDN w:val="0"/>
        <w:adjustRightInd w:val="0"/>
        <w:spacing w:after="240" w:line="480" w:lineRule="auto"/>
        <w:jc w:val="both"/>
        <w:rPr>
          <w:del w:id="1898" w:author="muyaguari@yahoo.com" w:date="2021-05-19T21:12:00Z"/>
          <w:rFonts w:ascii="Cambria" w:hAnsi="Cambria"/>
        </w:rPr>
      </w:pPr>
      <w:r w:rsidRPr="00855A9F">
        <w:rPr>
          <w:rFonts w:ascii="Cambria" w:hAnsi="Cambria"/>
        </w:rPr>
        <w:t xml:space="preserve">The </w:t>
      </w:r>
      <w:del w:id="1899" w:author="Tri Le" w:date="2021-07-09T16:10:00Z">
        <w:r w:rsidRPr="00855A9F" w:rsidDel="00AC66CA">
          <w:rPr>
            <w:rFonts w:ascii="Cambria" w:hAnsi="Cambria"/>
          </w:rPr>
          <w:delText>gene copy numbers</w:delText>
        </w:r>
      </w:del>
      <w:ins w:id="1900" w:author="Tri Le" w:date="2021-07-09T16:10:00Z">
        <w:r w:rsidR="00AC66CA">
          <w:rPr>
            <w:rFonts w:ascii="Cambria" w:hAnsi="Cambria"/>
          </w:rPr>
          <w:t>GCNs</w:t>
        </w:r>
      </w:ins>
      <w:r w:rsidRPr="00855A9F">
        <w:rPr>
          <w:rFonts w:ascii="Cambria" w:hAnsi="Cambria"/>
        </w:rPr>
        <w:t xml:space="preserve"> were expressed in terms of biomass and volume (except for </w:t>
      </w:r>
      <w:del w:id="1901" w:author="Tri Le" w:date="2021-07-12T18:57:00Z">
        <w:r w:rsidRPr="00855A9F" w:rsidDel="00817F7E">
          <w:rPr>
            <w:rFonts w:ascii="Cambria" w:hAnsi="Cambria"/>
          </w:rPr>
          <w:delText>sludge cake</w:delText>
        </w:r>
      </w:del>
      <w:ins w:id="1902" w:author="Tri Le" w:date="2021-07-12T18:57:00Z">
        <w:r w:rsidR="00817F7E">
          <w:rPr>
            <w:rFonts w:ascii="Cambria" w:hAnsi="Cambria"/>
          </w:rPr>
          <w:t xml:space="preserve">SC, which </w:t>
        </w:r>
      </w:ins>
      <w:del w:id="1903" w:author="Tri Le" w:date="2021-07-12T18:57:00Z">
        <w:r w:rsidRPr="00855A9F" w:rsidDel="00817F7E">
          <w:rPr>
            <w:rFonts w:ascii="Cambria" w:hAnsi="Cambria"/>
          </w:rPr>
          <w:delText xml:space="preserve">; it </w:delText>
        </w:r>
      </w:del>
      <w:r w:rsidRPr="00855A9F">
        <w:rPr>
          <w:rFonts w:ascii="Cambria" w:hAnsi="Cambria"/>
        </w:rPr>
        <w:t xml:space="preserve">was expressed in </w:t>
      </w:r>
      <w:del w:id="1904" w:author="Tri Le" w:date="2021-07-12T20:07:00Z">
        <w:r w:rsidRPr="00855A9F" w:rsidDel="00960527">
          <w:rPr>
            <w:rFonts w:ascii="Cambria" w:hAnsi="Cambria"/>
          </w:rPr>
          <w:delText>grams</w:delText>
        </w:r>
      </w:del>
      <w:ins w:id="1905" w:author="muyaguari@yahoo.com" w:date="2021-05-19T21:11:00Z">
        <w:del w:id="1906" w:author="Tri Le" w:date="2021-07-12T20:07:00Z">
          <w:r w:rsidR="001972C5" w:rsidDel="00960527">
            <w:rPr>
              <w:rFonts w:ascii="Cambria" w:hAnsi="Cambria"/>
            </w:rPr>
            <w:delText xml:space="preserve"> </w:delText>
          </w:r>
        </w:del>
      </w:ins>
      <w:ins w:id="1907" w:author="Tri Le" w:date="2021-07-12T20:07:00Z">
        <w:r w:rsidR="00960527">
          <w:rPr>
            <w:rFonts w:ascii="Cambria" w:hAnsi="Cambria"/>
          </w:rPr>
          <w:t>gs</w:t>
        </w:r>
        <w:r w:rsidR="00960527">
          <w:rPr>
            <w:rFonts w:ascii="Cambria" w:hAnsi="Cambria"/>
          </w:rPr>
          <w:t xml:space="preserve"> </w:t>
        </w:r>
      </w:ins>
      <w:ins w:id="1908" w:author="muyaguari@yahoo.com" w:date="2021-05-19T21:11:00Z">
        <w:r w:rsidR="001972C5">
          <w:rPr>
            <w:rFonts w:ascii="Cambria" w:hAnsi="Cambria"/>
          </w:rPr>
          <w:t>of sample</w:t>
        </w:r>
      </w:ins>
      <w:r w:rsidRPr="00855A9F">
        <w:rPr>
          <w:rFonts w:ascii="Cambria" w:hAnsi="Cambria"/>
        </w:rPr>
        <w:t>)</w:t>
      </w:r>
      <w:ins w:id="1909" w:author="muyaguari@yahoo.com" w:date="2021-05-19T21:12:00Z">
        <w:r w:rsidR="001972C5">
          <w:rPr>
            <w:rFonts w:ascii="Cambria" w:hAnsi="Cambria"/>
          </w:rPr>
          <w:t>.</w:t>
        </w:r>
      </w:ins>
      <w:ins w:id="1910" w:author="Tri Le" w:date="2021-07-12T18:37:00Z">
        <w:r w:rsidR="00157329">
          <w:rPr>
            <w:rFonts w:ascii="Cambria" w:hAnsi="Cambria"/>
          </w:rPr>
          <w:t xml:space="preserve"> </w:t>
        </w:r>
      </w:ins>
      <w:del w:id="1911" w:author="Tri Le" w:date="2021-07-12T18:37:00Z">
        <w:r w:rsidRPr="00855A9F" w:rsidDel="00157329">
          <w:rPr>
            <w:rFonts w:ascii="Cambria" w:hAnsi="Cambria"/>
          </w:rPr>
          <w:delText xml:space="preserve"> </w:delText>
        </w:r>
        <w:r w:rsidRPr="001972C5" w:rsidDel="00157329">
          <w:rPr>
            <w:rFonts w:ascii="Cambria" w:hAnsi="Cambria"/>
            <w:strike/>
            <w:rPrChange w:id="1912" w:author="muyaguari@yahoo.com" w:date="2021-05-19T21:12:00Z">
              <w:rPr>
                <w:rFonts w:ascii="Cambria" w:hAnsi="Cambria"/>
              </w:rPr>
            </w:rPrChange>
          </w:rPr>
          <w:delText>because it allows one to analyze if a selection process is occurring within the</w:delText>
        </w:r>
        <w:r w:rsidR="00855A9F" w:rsidRPr="001972C5" w:rsidDel="00157329">
          <w:rPr>
            <w:rFonts w:ascii="Cambria" w:hAnsi="Cambria"/>
            <w:strike/>
            <w:rPrChange w:id="1913" w:author="muyaguari@yahoo.com" w:date="2021-05-19T21:12:00Z">
              <w:rPr>
                <w:rFonts w:ascii="Cambria" w:hAnsi="Cambria"/>
              </w:rPr>
            </w:rPrChange>
          </w:rPr>
          <w:delText xml:space="preserve"> wastewater treatment facility</w:delText>
        </w:r>
        <w:r w:rsidR="00855A9F" w:rsidRPr="00855A9F" w:rsidDel="00157329">
          <w:rPr>
            <w:rFonts w:ascii="Cambria" w:hAnsi="Cambria"/>
          </w:rPr>
          <w:delText xml:space="preserve">. </w:delText>
        </w:r>
      </w:del>
    </w:p>
    <w:p w14:paraId="0E75A1F6" w14:textId="589864D9" w:rsidR="009746F3" w:rsidRDefault="00855A9F" w:rsidP="009746F3">
      <w:pPr>
        <w:widowControl w:val="0"/>
        <w:autoSpaceDE w:val="0"/>
        <w:autoSpaceDN w:val="0"/>
        <w:adjustRightInd w:val="0"/>
        <w:spacing w:after="240" w:line="480" w:lineRule="auto"/>
        <w:jc w:val="both"/>
        <w:rPr>
          <w:rFonts w:ascii="Cambria" w:hAnsi="Cambria"/>
        </w:rPr>
      </w:pPr>
      <w:del w:id="1914" w:author="muyaguari@yahoo.com" w:date="2021-05-19T21:13:00Z">
        <w:r w:rsidRPr="00855A9F" w:rsidDel="001972C5">
          <w:rPr>
            <w:rFonts w:ascii="Cambria" w:hAnsi="Cambria"/>
          </w:rPr>
          <w:delText>Due to t</w:delText>
        </w:r>
      </w:del>
      <w:ins w:id="1915" w:author="muyaguari@yahoo.com" w:date="2021-05-19T21:13:00Z">
        <w:r w:rsidR="001972C5">
          <w:rPr>
            <w:rFonts w:ascii="Cambria" w:hAnsi="Cambria"/>
          </w:rPr>
          <w:t>T</w:t>
        </w:r>
      </w:ins>
      <w:r w:rsidRPr="00855A9F">
        <w:rPr>
          <w:rFonts w:ascii="Cambria" w:hAnsi="Cambria"/>
        </w:rPr>
        <w:t xml:space="preserve">he higher abundance and more stable signal over time of </w:t>
      </w:r>
      <w:del w:id="1916" w:author="muyaguari@yahoo.com" w:date="2021-05-19T21:13:00Z">
        <w:r w:rsidRPr="00855A9F" w:rsidDel="001972C5">
          <w:rPr>
            <w:rFonts w:ascii="Cambria" w:hAnsi="Cambria"/>
          </w:rPr>
          <w:delText>gene copies</w:delText>
        </w:r>
      </w:del>
      <w:ins w:id="1917" w:author="muyaguari@yahoo.com" w:date="2021-05-19T21:13:00Z">
        <w:r w:rsidR="001972C5">
          <w:rPr>
            <w:rFonts w:ascii="Cambria" w:hAnsi="Cambria"/>
          </w:rPr>
          <w:t>GCNs of</w:t>
        </w:r>
      </w:ins>
      <w:del w:id="1918" w:author="muyaguari@yahoo.com" w:date="2021-05-19T21:13:00Z">
        <w:r w:rsidRPr="00855A9F" w:rsidDel="001972C5">
          <w:rPr>
            <w:rFonts w:ascii="Cambria" w:hAnsi="Cambria"/>
          </w:rPr>
          <w:delText>,</w:delText>
        </w:r>
      </w:del>
      <w:r w:rsidRPr="00855A9F">
        <w:rPr>
          <w:rFonts w:ascii="Cambria" w:hAnsi="Cambria"/>
        </w:rPr>
        <w:t xml:space="preserve"> Adenovirus, CrAssphage, and PMMV </w:t>
      </w:r>
      <w:ins w:id="1919" w:author="Tri Le" w:date="2021-07-09T16:20:00Z">
        <w:r w:rsidR="00D21EA4">
          <w:rPr>
            <w:rFonts w:ascii="Cambria" w:hAnsi="Cambria"/>
          </w:rPr>
          <w:t>relative</w:t>
        </w:r>
      </w:ins>
      <w:ins w:id="1920" w:author="Tri Le" w:date="2021-07-09T16:19:00Z">
        <w:r w:rsidR="00DB4FE2">
          <w:rPr>
            <w:rFonts w:ascii="Cambria" w:hAnsi="Cambria"/>
          </w:rPr>
          <w:t xml:space="preserve"> </w:t>
        </w:r>
      </w:ins>
      <w:ins w:id="1921" w:author="Tri Le" w:date="2021-07-09T16:20:00Z">
        <w:r w:rsidR="00D21EA4">
          <w:rPr>
            <w:rFonts w:ascii="Cambria" w:hAnsi="Cambria"/>
          </w:rPr>
          <w:t>to</w:t>
        </w:r>
      </w:ins>
      <w:ins w:id="1922" w:author="Tri Le" w:date="2021-07-09T16:19:00Z">
        <w:r w:rsidR="00DB4FE2">
          <w:rPr>
            <w:rFonts w:ascii="Cambria" w:hAnsi="Cambria"/>
          </w:rPr>
          <w:t xml:space="preserve"> the results for our other assays </w:t>
        </w:r>
      </w:ins>
      <w:del w:id="1923" w:author="Tri Le" w:date="2021-07-09T16:19:00Z">
        <w:r w:rsidRPr="00855A9F" w:rsidDel="00D21EA4">
          <w:rPr>
            <w:rFonts w:ascii="Cambria" w:hAnsi="Cambria"/>
          </w:rPr>
          <w:delText xml:space="preserve">are </w:delText>
        </w:r>
      </w:del>
      <w:ins w:id="1924" w:author="Tri Le" w:date="2021-07-09T16:19:00Z">
        <w:r w:rsidR="00D21EA4">
          <w:rPr>
            <w:rFonts w:ascii="Cambria" w:hAnsi="Cambria"/>
          </w:rPr>
          <w:t>make these target</w:t>
        </w:r>
        <w:r w:rsidR="00D21EA4" w:rsidRPr="00855A9F">
          <w:rPr>
            <w:rFonts w:ascii="Cambria" w:hAnsi="Cambria"/>
          </w:rPr>
          <w:t xml:space="preserve"> </w:t>
        </w:r>
      </w:ins>
      <w:r w:rsidRPr="00855A9F">
        <w:rPr>
          <w:rFonts w:ascii="Cambria" w:hAnsi="Cambria"/>
        </w:rPr>
        <w:t xml:space="preserve">more representative targets for conducting comparisons with </w:t>
      </w:r>
      <w:r w:rsidRPr="003922EB">
        <w:rPr>
          <w:rFonts w:ascii="Cambria" w:hAnsi="Cambria"/>
          <w:i/>
          <w:iCs/>
          <w:rPrChange w:id="1925" w:author="muyaguari@yahoo.com" w:date="2021-05-19T13:07:00Z">
            <w:rPr>
              <w:rFonts w:ascii="Cambria" w:hAnsi="Cambria"/>
            </w:rPr>
          </w:rPrChange>
        </w:rPr>
        <w:t>E. coli</w:t>
      </w:r>
      <w:r w:rsidRPr="00855A9F">
        <w:rPr>
          <w:rFonts w:ascii="Cambria" w:hAnsi="Cambria"/>
        </w:rPr>
        <w:t>.</w:t>
      </w:r>
      <w:r w:rsidRPr="00855A9F">
        <w:rPr>
          <w:rFonts w:ascii="Cambria" w:hAnsi="Cambria" w:cs="Helvetica"/>
          <w:color w:val="0C0058"/>
        </w:rPr>
        <w:t xml:space="preserve"> </w:t>
      </w:r>
      <w:r w:rsidR="00CA6469" w:rsidRPr="00855A9F">
        <w:rPr>
          <w:rFonts w:ascii="Cambria" w:hAnsi="Cambria"/>
        </w:rPr>
        <w:t xml:space="preserve">Although a </w:t>
      </w:r>
      <w:del w:id="1926" w:author="Tri Le" w:date="2021-07-09T16:30:00Z">
        <w:r w:rsidR="00CA6469" w:rsidRPr="00855A9F" w:rsidDel="00143EFD">
          <w:rPr>
            <w:rFonts w:ascii="Cambria" w:hAnsi="Cambria"/>
          </w:rPr>
          <w:delText xml:space="preserve">significant </w:delText>
        </w:r>
      </w:del>
      <w:r w:rsidR="00CA6469" w:rsidRPr="00855A9F">
        <w:rPr>
          <w:rFonts w:ascii="Cambria" w:hAnsi="Cambria"/>
        </w:rPr>
        <w:t xml:space="preserve">reduction of Adenovirus, CrAssphage, PMMV and </w:t>
      </w:r>
      <w:r w:rsidR="00CA6469" w:rsidRPr="00855A9F">
        <w:rPr>
          <w:rFonts w:ascii="Cambria" w:hAnsi="Cambria"/>
          <w:i/>
        </w:rPr>
        <w:t>uidA</w:t>
      </w:r>
      <w:r w:rsidR="00CA6469" w:rsidRPr="00855A9F">
        <w:rPr>
          <w:rFonts w:ascii="Cambria" w:hAnsi="Cambria"/>
        </w:rPr>
        <w:t xml:space="preserve"> was observed consistently in </w:t>
      </w:r>
      <w:del w:id="1927" w:author="Tri Le" w:date="2021-07-12T18:38:00Z">
        <w:r w:rsidR="00CA6469" w:rsidRPr="00855A9F" w:rsidDel="00E564D1">
          <w:rPr>
            <w:rFonts w:ascii="Cambria" w:hAnsi="Cambria"/>
          </w:rPr>
          <w:delText>activated sludge</w:delText>
        </w:r>
      </w:del>
      <w:ins w:id="1928" w:author="Tri Le" w:date="2021-07-12T18:38:00Z">
        <w:r w:rsidR="00E564D1">
          <w:rPr>
            <w:rFonts w:ascii="Cambria" w:hAnsi="Cambria"/>
          </w:rPr>
          <w:t>AS</w:t>
        </w:r>
      </w:ins>
      <w:r w:rsidR="00CA6469" w:rsidRPr="00855A9F">
        <w:rPr>
          <w:rFonts w:ascii="Cambria" w:hAnsi="Cambria"/>
        </w:rPr>
        <w:t xml:space="preserve"> samples, </w:t>
      </w:r>
      <w:commentRangeStart w:id="1929"/>
      <w:r w:rsidR="00CA6469" w:rsidRPr="00855A9F">
        <w:rPr>
          <w:rFonts w:ascii="Cambria" w:hAnsi="Cambria"/>
        </w:rPr>
        <w:t xml:space="preserve">the higher </w:t>
      </w:r>
      <w:del w:id="1930" w:author="Tri Le" w:date="2021-07-09T16:11:00Z">
        <w:r w:rsidR="001D1F8A" w:rsidRPr="00855A9F" w:rsidDel="00E44B82">
          <w:rPr>
            <w:rFonts w:ascii="Cambria" w:hAnsi="Cambria"/>
          </w:rPr>
          <w:delText xml:space="preserve">gene </w:delText>
        </w:r>
        <w:r w:rsidR="00CA6469" w:rsidRPr="00855A9F" w:rsidDel="00E44B82">
          <w:rPr>
            <w:rFonts w:ascii="Cambria" w:hAnsi="Cambria"/>
          </w:rPr>
          <w:delText>copy numbers</w:delText>
        </w:r>
      </w:del>
      <w:ins w:id="1931" w:author="Tri Le" w:date="2021-07-09T16:11:00Z">
        <w:r w:rsidR="00E44B82">
          <w:rPr>
            <w:rFonts w:ascii="Cambria" w:hAnsi="Cambria"/>
          </w:rPr>
          <w:t>GCNs</w:t>
        </w:r>
      </w:ins>
      <w:r w:rsidR="00CA6469" w:rsidRPr="00855A9F">
        <w:rPr>
          <w:rFonts w:ascii="Cambria" w:hAnsi="Cambria"/>
        </w:rPr>
        <w:t xml:space="preserve"> of viruses and </w:t>
      </w:r>
      <w:r w:rsidR="00CA6469" w:rsidRPr="00855A9F">
        <w:rPr>
          <w:rFonts w:ascii="Cambria" w:hAnsi="Cambria"/>
          <w:i/>
        </w:rPr>
        <w:t>E. coli</w:t>
      </w:r>
      <w:r w:rsidR="00CA6469" w:rsidRPr="00855A9F">
        <w:rPr>
          <w:rFonts w:ascii="Cambria" w:hAnsi="Cambria"/>
        </w:rPr>
        <w:t xml:space="preserve"> observed in the </w:t>
      </w:r>
      <w:del w:id="1932" w:author="Tri Le" w:date="2021-07-12T18:39:00Z">
        <w:r w:rsidR="00CA6469" w:rsidRPr="00855A9F" w:rsidDel="005A08C1">
          <w:rPr>
            <w:rFonts w:ascii="Cambria" w:hAnsi="Cambria"/>
          </w:rPr>
          <w:delText xml:space="preserve">effluents </w:delText>
        </w:r>
      </w:del>
      <w:ins w:id="1933" w:author="Tri Le" w:date="2021-07-12T18:39:00Z">
        <w:r w:rsidR="005A08C1">
          <w:rPr>
            <w:rFonts w:ascii="Cambria" w:hAnsi="Cambria"/>
          </w:rPr>
          <w:t>EF</w:t>
        </w:r>
        <w:r w:rsidR="005A08C1" w:rsidRPr="00855A9F">
          <w:rPr>
            <w:rFonts w:ascii="Cambria" w:hAnsi="Cambria"/>
          </w:rPr>
          <w:t xml:space="preserve"> </w:t>
        </w:r>
      </w:ins>
      <w:r w:rsidR="00CA6469" w:rsidRPr="00855A9F">
        <w:rPr>
          <w:rFonts w:ascii="Cambria" w:hAnsi="Cambria"/>
        </w:rPr>
        <w:t xml:space="preserve">may be associated with the </w:t>
      </w:r>
      <w:commentRangeStart w:id="1934"/>
      <w:r w:rsidR="00CA6469" w:rsidRPr="00855A9F">
        <w:rPr>
          <w:rFonts w:ascii="Cambria" w:hAnsi="Cambria"/>
        </w:rPr>
        <w:t>hydraulic retention time</w:t>
      </w:r>
      <w:ins w:id="1935" w:author="Tri Le" w:date="2021-07-09T16:59:00Z">
        <w:r w:rsidR="00177A22">
          <w:rPr>
            <w:rFonts w:ascii="Cambria" w:hAnsi="Cambria"/>
          </w:rPr>
          <w:t xml:space="preserve"> (HRT)</w:t>
        </w:r>
      </w:ins>
      <w:r w:rsidR="00CA6469" w:rsidRPr="00855A9F">
        <w:rPr>
          <w:rFonts w:ascii="Cambria" w:hAnsi="Cambria"/>
        </w:rPr>
        <w:t xml:space="preserve"> (12 hours) </w:t>
      </w:r>
      <w:commentRangeEnd w:id="1934"/>
      <w:r w:rsidR="008803C2">
        <w:rPr>
          <w:rStyle w:val="CommentReference"/>
        </w:rPr>
        <w:commentReference w:id="1934"/>
      </w:r>
      <w:r w:rsidR="00CA6469" w:rsidRPr="00855A9F">
        <w:rPr>
          <w:rFonts w:ascii="Cambria" w:hAnsi="Cambria"/>
        </w:rPr>
        <w:t xml:space="preserve">in the facility. </w:t>
      </w:r>
      <w:commentRangeEnd w:id="1929"/>
      <w:r w:rsidR="001972C5">
        <w:rPr>
          <w:rStyle w:val="CommentReference"/>
        </w:rPr>
        <w:commentReference w:id="1929"/>
      </w:r>
      <w:ins w:id="1936" w:author="Tri Le" w:date="2021-07-09T16:40:00Z">
        <w:r w:rsidR="008803C2">
          <w:rPr>
            <w:rFonts w:ascii="Cambria" w:hAnsi="Cambria"/>
          </w:rPr>
          <w:t>In a study b</w:t>
        </w:r>
      </w:ins>
      <w:ins w:id="1937" w:author="Tri Le" w:date="2021-07-09T16:41:00Z">
        <w:r w:rsidR="008803C2">
          <w:rPr>
            <w:rFonts w:ascii="Cambria" w:hAnsi="Cambria"/>
          </w:rPr>
          <w:t>y</w:t>
        </w:r>
      </w:ins>
      <w:ins w:id="1938" w:author="Tri Le" w:date="2021-07-09T18:36:00Z">
        <w:r w:rsidR="00D423EA">
          <w:rPr>
            <w:rFonts w:ascii="Cambria" w:hAnsi="Cambria"/>
          </w:rPr>
          <w:t xml:space="preserve"> </w:t>
        </w:r>
      </w:ins>
      <w:ins w:id="1939" w:author="Tri Le" w:date="2021-07-09T18:35:00Z">
        <w:r w:rsidR="00D423EA">
          <w:rPr>
            <w:rFonts w:ascii="Cambria" w:hAnsi="Cambria"/>
          </w:rPr>
          <w:t>E</w:t>
        </w:r>
      </w:ins>
      <w:ins w:id="1940" w:author="Tri Le" w:date="2021-07-09T18:36:00Z">
        <w:r w:rsidR="00D423EA">
          <w:rPr>
            <w:rFonts w:ascii="Cambria" w:hAnsi="Cambria"/>
          </w:rPr>
          <w:t xml:space="preserve">lNaker, Yousef, and Hasan published </w:t>
        </w:r>
      </w:ins>
      <w:ins w:id="1941" w:author="Tri Le" w:date="2021-07-09T16:41:00Z">
        <w:r w:rsidR="008803C2">
          <w:rPr>
            <w:rFonts w:ascii="Cambria" w:hAnsi="Cambria"/>
          </w:rPr>
          <w:t xml:space="preserve">in </w:t>
        </w:r>
      </w:ins>
      <w:ins w:id="1942" w:author="Tri Le" w:date="2021-07-09T18:36:00Z">
        <w:r w:rsidR="00D423EA">
          <w:rPr>
            <w:rFonts w:ascii="Cambria" w:hAnsi="Cambria"/>
          </w:rPr>
          <w:t>2018</w:t>
        </w:r>
      </w:ins>
      <w:ins w:id="1943" w:author="Tri Le" w:date="2021-07-09T16:41:00Z">
        <w:r w:rsidR="008803C2">
          <w:rPr>
            <w:rFonts w:ascii="Cambria" w:hAnsi="Cambria"/>
          </w:rPr>
          <w:t>,</w:t>
        </w:r>
      </w:ins>
      <w:ins w:id="1944" w:author="Tri Le" w:date="2021-07-09T16:43:00Z">
        <w:r w:rsidR="008803C2">
          <w:rPr>
            <w:rFonts w:ascii="Cambria" w:hAnsi="Cambria"/>
          </w:rPr>
          <w:t xml:space="preserve"> </w:t>
        </w:r>
      </w:ins>
      <w:ins w:id="1945" w:author="Tri Le" w:date="2021-07-09T16:44:00Z">
        <w:r w:rsidR="008803C2">
          <w:rPr>
            <w:rFonts w:ascii="Cambria" w:hAnsi="Cambria"/>
          </w:rPr>
          <w:t>it was shown that bacteri</w:t>
        </w:r>
      </w:ins>
      <w:ins w:id="1946" w:author="Tri Le" w:date="2021-07-09T16:46:00Z">
        <w:r w:rsidR="007A5D83">
          <w:rPr>
            <w:rFonts w:ascii="Cambria" w:hAnsi="Cambria"/>
          </w:rPr>
          <w:t xml:space="preserve">al counts in bioreactors increased as </w:t>
        </w:r>
      </w:ins>
      <w:ins w:id="1947" w:author="Tri Le" w:date="2021-07-09T16:47:00Z">
        <w:r w:rsidR="007A5D83">
          <w:rPr>
            <w:rFonts w:ascii="Cambria" w:hAnsi="Cambria"/>
          </w:rPr>
          <w:t xml:space="preserve">the </w:t>
        </w:r>
      </w:ins>
      <w:ins w:id="1948" w:author="Tri Le" w:date="2021-07-09T16:59:00Z">
        <w:r w:rsidR="00E045B5">
          <w:rPr>
            <w:rFonts w:ascii="Cambria" w:hAnsi="Cambria"/>
          </w:rPr>
          <w:t>HRT</w:t>
        </w:r>
      </w:ins>
      <w:ins w:id="1949" w:author="Tri Le" w:date="2021-07-09T16:47:00Z">
        <w:r w:rsidR="007A5D83">
          <w:rPr>
            <w:rFonts w:ascii="Cambria" w:hAnsi="Cambria"/>
          </w:rPr>
          <w:t xml:space="preserve"> </w:t>
        </w:r>
      </w:ins>
      <w:ins w:id="1950" w:author="Tri Le" w:date="2021-07-09T17:10:00Z">
        <w:r w:rsidR="00160ECE">
          <w:rPr>
            <w:rFonts w:ascii="Cambria" w:hAnsi="Cambria"/>
          </w:rPr>
          <w:t>was raised</w:t>
        </w:r>
      </w:ins>
      <w:ins w:id="1951" w:author="Tri Le" w:date="2021-07-09T16:47:00Z">
        <w:r w:rsidR="007A5D83">
          <w:rPr>
            <w:rFonts w:ascii="Cambria" w:hAnsi="Cambria"/>
          </w:rPr>
          <w:t xml:space="preserve"> from </w:t>
        </w:r>
      </w:ins>
      <w:ins w:id="1952" w:author="Tri Le" w:date="2021-07-09T17:00:00Z">
        <w:r w:rsidR="005E1BEF">
          <w:rPr>
            <w:rFonts w:ascii="Cambria" w:hAnsi="Cambria"/>
          </w:rPr>
          <w:t>2</w:t>
        </w:r>
      </w:ins>
      <w:ins w:id="1953" w:author="Tri Le" w:date="2021-07-09T16:47:00Z">
        <w:r w:rsidR="007A5D83">
          <w:rPr>
            <w:rFonts w:ascii="Cambria" w:hAnsi="Cambria"/>
          </w:rPr>
          <w:t xml:space="preserve"> to 50 hours</w:t>
        </w:r>
      </w:ins>
      <w:ins w:id="1954" w:author="Tri Le" w:date="2021-07-09T16:48:00Z">
        <w:r w:rsidR="00070954">
          <w:rPr>
            <w:rFonts w:ascii="Cambria" w:hAnsi="Cambria"/>
          </w:rPr>
          <w:t xml:space="preserve"> [</w:t>
        </w:r>
      </w:ins>
      <w:ins w:id="1955" w:author="Tri Le" w:date="2021-07-09T16:49:00Z">
        <w:r w:rsidR="00070954">
          <w:fldChar w:fldCharType="begin"/>
        </w:r>
        <w:r w:rsidR="00070954">
          <w:instrText xml:space="preserve"> HYPERLINK "https://onlinelibrary-wiley-com.uml.idm.oclc.org/doi/full/10.1002/mbo3.590" </w:instrText>
        </w:r>
        <w:r w:rsidR="00070954">
          <w:fldChar w:fldCharType="separate"/>
        </w:r>
        <w:r w:rsidR="00070954">
          <w:rPr>
            <w:rStyle w:val="Hyperlink"/>
          </w:rPr>
          <w:t>Effect of hydraulic retention time on microbial community structure in wastewater treatment electro‐bioreactors - ElNaker - 2018 - MicrobiologyOpen - Wiley Online Library (oclc.org)</w:t>
        </w:r>
        <w:r w:rsidR="00070954">
          <w:fldChar w:fldCharType="end"/>
        </w:r>
        <w:r w:rsidR="00070954">
          <w:t>].</w:t>
        </w:r>
      </w:ins>
      <w:ins w:id="1956" w:author="Tri Le" w:date="2021-07-09T16:59:00Z">
        <w:r w:rsidR="00B30102">
          <w:rPr>
            <w:rFonts w:ascii="Cambria" w:hAnsi="Cambria"/>
          </w:rPr>
          <w:t xml:space="preserve"> Similarly, </w:t>
        </w:r>
        <w:r w:rsidR="00177A22">
          <w:rPr>
            <w:rFonts w:ascii="Cambria" w:hAnsi="Cambria"/>
          </w:rPr>
          <w:t>Pan</w:t>
        </w:r>
        <w:r w:rsidR="00304D10">
          <w:rPr>
            <w:rFonts w:ascii="Cambria" w:hAnsi="Cambria"/>
          </w:rPr>
          <w:t xml:space="preserve"> </w:t>
        </w:r>
        <w:r w:rsidR="00177A22">
          <w:rPr>
            <w:rFonts w:ascii="Cambria" w:hAnsi="Cambria"/>
          </w:rPr>
          <w:t xml:space="preserve">et al. in 2004 concluded that </w:t>
        </w:r>
      </w:ins>
      <w:ins w:id="1957" w:author="Tri Le" w:date="2021-07-09T17:00:00Z">
        <w:r w:rsidR="005E1BEF">
          <w:rPr>
            <w:rFonts w:ascii="Cambria" w:hAnsi="Cambria"/>
          </w:rPr>
          <w:t xml:space="preserve">the optimal HRT </w:t>
        </w:r>
      </w:ins>
      <w:ins w:id="1958" w:author="Tri Le" w:date="2021-07-09T17:01:00Z">
        <w:r w:rsidR="005E1BEF">
          <w:rPr>
            <w:rFonts w:ascii="Cambria" w:hAnsi="Cambria"/>
          </w:rPr>
          <w:t xml:space="preserve">was </w:t>
        </w:r>
      </w:ins>
      <w:ins w:id="1959" w:author="Tri Le" w:date="2021-07-09T17:00:00Z">
        <w:r w:rsidR="005E1BEF">
          <w:rPr>
            <w:rFonts w:ascii="Cambria" w:hAnsi="Cambria"/>
          </w:rPr>
          <w:t>between 2 and 12 hours</w:t>
        </w:r>
      </w:ins>
      <w:ins w:id="1960" w:author="Tri Le" w:date="2021-07-09T17:01:00Z">
        <w:r w:rsidR="005E1BEF">
          <w:rPr>
            <w:rFonts w:ascii="Cambria" w:hAnsi="Cambria"/>
          </w:rPr>
          <w:t xml:space="preserve">, and such an HRT “provided the hydraulic selection pressures favorable for the formation and maintenance of stable </w:t>
        </w:r>
        <w:commentRangeStart w:id="1961"/>
        <w:r w:rsidR="005E1BEF">
          <w:rPr>
            <w:rFonts w:ascii="Cambria" w:hAnsi="Cambria"/>
          </w:rPr>
          <w:t>aerobic granules</w:t>
        </w:r>
      </w:ins>
      <w:ins w:id="1962" w:author="Tri Le" w:date="2021-07-09T17:05:00Z">
        <w:r w:rsidR="005E1BEF">
          <w:rPr>
            <w:rFonts w:ascii="Cambria" w:hAnsi="Cambria"/>
          </w:rPr>
          <w:t xml:space="preserve"> </w:t>
        </w:r>
      </w:ins>
      <w:commentRangeEnd w:id="1961"/>
      <w:ins w:id="1963" w:author="Tri Le" w:date="2021-07-09T18:24:00Z">
        <w:r w:rsidR="00A073C1">
          <w:rPr>
            <w:rStyle w:val="CommentReference"/>
          </w:rPr>
          <w:commentReference w:id="1961"/>
        </w:r>
      </w:ins>
      <w:ins w:id="1964" w:author="Tri Le" w:date="2021-07-09T17:05:00Z">
        <w:r w:rsidR="005E1BEF">
          <w:rPr>
            <w:rFonts w:ascii="Cambria" w:hAnsi="Cambria"/>
          </w:rPr>
          <w:t>with good settleability and activity”</w:t>
        </w:r>
      </w:ins>
      <w:ins w:id="1965" w:author="Tri Le" w:date="2021-07-09T17:13:00Z">
        <w:r w:rsidR="00775A77">
          <w:rPr>
            <w:rFonts w:ascii="Cambria" w:hAnsi="Cambria"/>
          </w:rPr>
          <w:t xml:space="preserve"> </w:t>
        </w:r>
        <w:r w:rsidR="00FA459E">
          <w:rPr>
            <w:rFonts w:ascii="Cambria" w:hAnsi="Cambria"/>
          </w:rPr>
          <w:t>[</w:t>
        </w:r>
        <w:r w:rsidR="00775A77">
          <w:fldChar w:fldCharType="begin"/>
        </w:r>
        <w:r w:rsidR="00775A77">
          <w:instrText xml:space="preserve"> HYPERLINK "https://sfamjournals.onlinelibrary.wiley.com/doi/full/10.1111/j.1472-765X.2003.01479.x" </w:instrText>
        </w:r>
        <w:r w:rsidR="00775A77">
          <w:fldChar w:fldCharType="separate"/>
        </w:r>
        <w:r w:rsidR="00775A77">
          <w:rPr>
            <w:rStyle w:val="Hyperlink"/>
          </w:rPr>
          <w:t>The effect of hydraulic retention time on the stability of aerobically grown microbial granules - Pan - 2004 - Letters in Applied Microbiology - Wiley Online Library</w:t>
        </w:r>
        <w:r w:rsidR="00775A77">
          <w:fldChar w:fldCharType="end"/>
        </w:r>
        <w:r w:rsidR="00775A77">
          <w:t>]</w:t>
        </w:r>
      </w:ins>
      <w:ins w:id="1966" w:author="Tri Le" w:date="2021-07-09T17:05:00Z">
        <w:r w:rsidR="005E1BEF">
          <w:rPr>
            <w:rFonts w:ascii="Cambria" w:hAnsi="Cambria"/>
          </w:rPr>
          <w:t>.</w:t>
        </w:r>
        <w:r w:rsidR="00763507">
          <w:rPr>
            <w:rFonts w:ascii="Cambria" w:hAnsi="Cambria"/>
          </w:rPr>
          <w:t xml:space="preserve"> </w:t>
        </w:r>
      </w:ins>
      <w:ins w:id="1967" w:author="Tri Le" w:date="2021-07-09T17:14:00Z">
        <w:r w:rsidR="002D6A4B">
          <w:rPr>
            <w:rFonts w:ascii="Cambria" w:hAnsi="Cambria"/>
          </w:rPr>
          <w:t>Therefore, it is reasonable to postulate tha</w:t>
        </w:r>
      </w:ins>
      <w:ins w:id="1968" w:author="Tri Le" w:date="2021-07-09T17:15:00Z">
        <w:r w:rsidR="002D6A4B">
          <w:rPr>
            <w:rFonts w:ascii="Cambria" w:hAnsi="Cambria"/>
          </w:rPr>
          <w:t xml:space="preserve">t our target species </w:t>
        </w:r>
      </w:ins>
      <w:ins w:id="1969" w:author="Tri Le" w:date="2021-07-12T18:38:00Z">
        <w:r w:rsidR="001D7B89">
          <w:rPr>
            <w:rFonts w:ascii="Cambria" w:hAnsi="Cambria"/>
          </w:rPr>
          <w:t>experienced</w:t>
        </w:r>
      </w:ins>
      <w:ins w:id="1970" w:author="Tri Le" w:date="2021-07-09T17:15:00Z">
        <w:r w:rsidR="002D6A4B">
          <w:rPr>
            <w:rFonts w:ascii="Cambria" w:hAnsi="Cambria"/>
          </w:rPr>
          <w:t xml:space="preserve"> growth during </w:t>
        </w:r>
      </w:ins>
      <w:ins w:id="1971" w:author="Tri Le" w:date="2021-07-12T18:39:00Z">
        <w:r w:rsidR="005A08C1">
          <w:rPr>
            <w:rFonts w:ascii="Cambria" w:hAnsi="Cambria"/>
          </w:rPr>
          <w:t>AS</w:t>
        </w:r>
      </w:ins>
      <w:ins w:id="1972" w:author="Tri Le" w:date="2021-07-09T17:15:00Z">
        <w:r w:rsidR="002D6A4B">
          <w:rPr>
            <w:rFonts w:ascii="Cambria" w:hAnsi="Cambria"/>
          </w:rPr>
          <w:t xml:space="preserve"> </w:t>
        </w:r>
      </w:ins>
      <w:ins w:id="1973" w:author="Tri Le" w:date="2021-07-09T17:16:00Z">
        <w:r w:rsidR="002D6A4B">
          <w:rPr>
            <w:rFonts w:ascii="Cambria" w:hAnsi="Cambria"/>
          </w:rPr>
          <w:t xml:space="preserve">processing. </w:t>
        </w:r>
        <w:r w:rsidR="00247A8F">
          <w:rPr>
            <w:rFonts w:ascii="Cambria" w:hAnsi="Cambria"/>
          </w:rPr>
          <w:t>However, f</w:t>
        </w:r>
      </w:ins>
      <w:del w:id="1974" w:author="Tri Le" w:date="2021-07-09T17:16:00Z">
        <w:r w:rsidR="00A540A6" w:rsidRPr="00855A9F" w:rsidDel="00247A8F">
          <w:rPr>
            <w:rFonts w:ascii="Cambria" w:hAnsi="Cambria"/>
          </w:rPr>
          <w:delText>F</w:delText>
        </w:r>
      </w:del>
      <w:r w:rsidR="00A540A6" w:rsidRPr="00855A9F">
        <w:rPr>
          <w:rFonts w:ascii="Cambria" w:hAnsi="Cambria"/>
        </w:rPr>
        <w:t>or each sampling event</w:t>
      </w:r>
      <w:r w:rsidR="00504BDD" w:rsidRPr="00855A9F">
        <w:rPr>
          <w:rFonts w:ascii="Cambria" w:hAnsi="Cambria"/>
        </w:rPr>
        <w:t>, s</w:t>
      </w:r>
      <w:r w:rsidR="00CA6469" w:rsidRPr="00855A9F">
        <w:rPr>
          <w:rFonts w:ascii="Cambria" w:hAnsi="Cambria"/>
        </w:rPr>
        <w:t>amples were collected within a</w:t>
      </w:r>
      <w:r w:rsidR="00504BDD" w:rsidRPr="00855A9F">
        <w:rPr>
          <w:rFonts w:ascii="Cambria" w:hAnsi="Cambria"/>
        </w:rPr>
        <w:t xml:space="preserve"> 2-hour period from </w:t>
      </w:r>
      <w:del w:id="1975" w:author="Tri Le" w:date="2021-07-12T18:39:00Z">
        <w:r w:rsidR="00504BDD" w:rsidRPr="00855A9F" w:rsidDel="00F75381">
          <w:rPr>
            <w:rFonts w:ascii="Cambria" w:hAnsi="Cambria"/>
          </w:rPr>
          <w:delText>raw sewage</w:delText>
        </w:r>
      </w:del>
      <w:ins w:id="1976" w:author="Tri Le" w:date="2021-07-12T18:39:00Z">
        <w:r w:rsidR="00F75381">
          <w:rPr>
            <w:rFonts w:ascii="Cambria" w:hAnsi="Cambria"/>
          </w:rPr>
          <w:t>RS</w:t>
        </w:r>
      </w:ins>
      <w:r w:rsidR="00504BDD" w:rsidRPr="00855A9F">
        <w:rPr>
          <w:rFonts w:ascii="Cambria" w:hAnsi="Cambria"/>
        </w:rPr>
        <w:t xml:space="preserve"> </w:t>
      </w:r>
      <w:r w:rsidR="00504BDD" w:rsidRPr="00855A9F">
        <w:rPr>
          <w:rFonts w:ascii="Cambria" w:hAnsi="Cambria"/>
        </w:rPr>
        <w:sym w:font="Wingdings" w:char="F0E0"/>
      </w:r>
      <w:r w:rsidR="00504BDD" w:rsidRPr="00855A9F">
        <w:rPr>
          <w:rFonts w:ascii="Cambria" w:hAnsi="Cambria"/>
        </w:rPr>
        <w:t xml:space="preserve"> </w:t>
      </w:r>
      <w:del w:id="1977" w:author="Tri Le" w:date="2021-07-12T18:39:00Z">
        <w:r w:rsidR="00504BDD" w:rsidRPr="00855A9F" w:rsidDel="00F75381">
          <w:rPr>
            <w:rFonts w:ascii="Cambria" w:hAnsi="Cambria"/>
          </w:rPr>
          <w:delText>activated sludge</w:delText>
        </w:r>
      </w:del>
      <w:ins w:id="1978" w:author="Tri Le" w:date="2021-07-12T18:39:00Z">
        <w:r w:rsidR="00F75381">
          <w:rPr>
            <w:rFonts w:ascii="Cambria" w:hAnsi="Cambria"/>
          </w:rPr>
          <w:t>AS</w:t>
        </w:r>
      </w:ins>
      <w:r w:rsidR="00504BDD" w:rsidRPr="00855A9F">
        <w:rPr>
          <w:rFonts w:ascii="Cambria" w:hAnsi="Cambria"/>
        </w:rPr>
        <w:t xml:space="preserve"> </w:t>
      </w:r>
      <w:r w:rsidR="00504BDD" w:rsidRPr="00855A9F">
        <w:rPr>
          <w:rFonts w:ascii="Cambria" w:hAnsi="Cambria"/>
        </w:rPr>
        <w:sym w:font="Wingdings" w:char="F0E0"/>
      </w:r>
      <w:r w:rsidR="00504BDD" w:rsidRPr="00855A9F">
        <w:rPr>
          <w:rFonts w:ascii="Cambria" w:hAnsi="Cambria"/>
        </w:rPr>
        <w:t xml:space="preserve"> </w:t>
      </w:r>
      <w:del w:id="1979" w:author="Tri Le" w:date="2021-07-12T18:39:00Z">
        <w:r w:rsidR="00CA6469" w:rsidRPr="00855A9F" w:rsidDel="00F75381">
          <w:rPr>
            <w:rFonts w:ascii="Cambria" w:hAnsi="Cambria"/>
          </w:rPr>
          <w:delText xml:space="preserve">effluents </w:delText>
        </w:r>
      </w:del>
      <w:ins w:id="1980" w:author="Tri Le" w:date="2021-07-12T18:39:00Z">
        <w:r w:rsidR="00F75381">
          <w:rPr>
            <w:rFonts w:ascii="Cambria" w:hAnsi="Cambria"/>
          </w:rPr>
          <w:t>EF</w:t>
        </w:r>
        <w:r w:rsidR="00F75381" w:rsidRPr="00855A9F">
          <w:rPr>
            <w:rFonts w:ascii="Cambria" w:hAnsi="Cambria"/>
          </w:rPr>
          <w:t xml:space="preserve"> </w:t>
        </w:r>
      </w:ins>
      <w:r w:rsidR="00CA6469" w:rsidRPr="00855A9F">
        <w:rPr>
          <w:rFonts w:ascii="Cambria" w:hAnsi="Cambria"/>
        </w:rPr>
        <w:t xml:space="preserve">consecutively. </w:t>
      </w:r>
      <w:r w:rsidR="00A540A6" w:rsidRPr="00855A9F">
        <w:rPr>
          <w:rFonts w:ascii="Cambria" w:hAnsi="Cambria"/>
        </w:rPr>
        <w:t>As a result</w:t>
      </w:r>
      <w:r w:rsidR="00CA6469" w:rsidRPr="00855A9F">
        <w:rPr>
          <w:rFonts w:ascii="Cambria" w:hAnsi="Cambria"/>
        </w:rPr>
        <w:t xml:space="preserve">, the community quantified in </w:t>
      </w:r>
      <w:del w:id="1981" w:author="Tri Le" w:date="2021-07-12T18:39:00Z">
        <w:r w:rsidR="00CA6469" w:rsidRPr="00855A9F" w:rsidDel="003E19BF">
          <w:rPr>
            <w:rFonts w:ascii="Cambria" w:hAnsi="Cambria"/>
          </w:rPr>
          <w:delText xml:space="preserve">effluents </w:delText>
        </w:r>
      </w:del>
      <w:ins w:id="1982" w:author="Tri Le" w:date="2021-07-12T18:39:00Z">
        <w:r w:rsidR="003E19BF">
          <w:rPr>
            <w:rFonts w:ascii="Cambria" w:hAnsi="Cambria"/>
          </w:rPr>
          <w:t>EF</w:t>
        </w:r>
        <w:r w:rsidR="003E19BF" w:rsidRPr="00855A9F">
          <w:rPr>
            <w:rFonts w:ascii="Cambria" w:hAnsi="Cambria"/>
          </w:rPr>
          <w:t xml:space="preserve"> </w:t>
        </w:r>
      </w:ins>
      <w:r w:rsidR="00CA6469" w:rsidRPr="00855A9F">
        <w:rPr>
          <w:rFonts w:ascii="Cambria" w:hAnsi="Cambria"/>
        </w:rPr>
        <w:t xml:space="preserve">may not completely reflect the changes occurring in the </w:t>
      </w:r>
      <w:del w:id="1983" w:author="Tri Le" w:date="2021-07-12T18:39:00Z">
        <w:r w:rsidR="00CA6469" w:rsidRPr="00855A9F" w:rsidDel="005C06D8">
          <w:rPr>
            <w:rFonts w:ascii="Cambria" w:hAnsi="Cambria"/>
          </w:rPr>
          <w:delText>activated sludge</w:delText>
        </w:r>
      </w:del>
      <w:ins w:id="1984" w:author="Tri Le" w:date="2021-07-12T18:39:00Z">
        <w:r w:rsidR="005C06D8">
          <w:rPr>
            <w:rFonts w:ascii="Cambria" w:hAnsi="Cambria"/>
          </w:rPr>
          <w:t>AS</w:t>
        </w:r>
      </w:ins>
      <w:ins w:id="1985" w:author="muyaguari@yahoo.com" w:date="2021-05-19T21:15:00Z">
        <w:r w:rsidR="001972C5">
          <w:rPr>
            <w:rFonts w:ascii="Cambria" w:hAnsi="Cambria"/>
          </w:rPr>
          <w:t xml:space="preserve"> during sample collection</w:t>
        </w:r>
      </w:ins>
      <w:r w:rsidR="00CA6469" w:rsidRPr="00855A9F">
        <w:rPr>
          <w:rFonts w:ascii="Cambria" w:hAnsi="Cambria"/>
        </w:rPr>
        <w:t xml:space="preserve">. Other variables to consider are the overflow of sewage from rainy events and </w:t>
      </w:r>
      <w:r w:rsidR="00CA6469" w:rsidRPr="00855A9F">
        <w:rPr>
          <w:rFonts w:ascii="Cambria" w:hAnsi="Cambria"/>
        </w:rPr>
        <w:lastRenderedPageBreak/>
        <w:t>fluctuations in mixed liquor-suspended solids (Pérez, et al. 2019).</w:t>
      </w:r>
      <w:del w:id="1986" w:author="Tri Le" w:date="2021-07-12T18:38:00Z">
        <w:r w:rsidR="00A540A6" w:rsidRPr="00855A9F" w:rsidDel="00621B1D">
          <w:rPr>
            <w:rFonts w:ascii="Cambria" w:hAnsi="Cambria"/>
          </w:rPr>
          <w:delText xml:space="preserve"> </w:delText>
        </w:r>
        <w:commentRangeStart w:id="1987"/>
        <w:r w:rsidR="00A540A6" w:rsidRPr="008803C2" w:rsidDel="00621B1D">
          <w:rPr>
            <w:rFonts w:ascii="Cambria" w:hAnsi="Cambria"/>
            <w:strike/>
            <w:rPrChange w:id="1988" w:author="Tri Le" w:date="2021-07-09T16:36:00Z">
              <w:rPr>
                <w:rFonts w:ascii="Cambria" w:hAnsi="Cambria"/>
              </w:rPr>
            </w:rPrChange>
          </w:rPr>
          <w:delText>Table 2 and Table 3 show</w:delText>
        </w:r>
        <w:r w:rsidR="00CA6469" w:rsidRPr="008803C2" w:rsidDel="00621B1D">
          <w:rPr>
            <w:rFonts w:ascii="Cambria" w:hAnsi="Cambria"/>
            <w:strike/>
            <w:rPrChange w:id="1989" w:author="Tri Le" w:date="2021-07-09T16:36:00Z">
              <w:rPr>
                <w:rFonts w:ascii="Cambria" w:hAnsi="Cambria"/>
              </w:rPr>
            </w:rPrChange>
          </w:rPr>
          <w:delText xml:space="preserve"> </w:delText>
        </w:r>
        <w:r w:rsidR="00A540A6" w:rsidRPr="008803C2" w:rsidDel="00621B1D">
          <w:rPr>
            <w:rFonts w:ascii="Cambria" w:hAnsi="Cambria"/>
            <w:strike/>
            <w:rPrChange w:id="1990" w:author="Tri Le" w:date="2021-07-09T16:36:00Z">
              <w:rPr>
                <w:rFonts w:ascii="Cambria" w:hAnsi="Cambria"/>
              </w:rPr>
            </w:rPrChange>
          </w:rPr>
          <w:delText xml:space="preserve">water quality parameters of wastewater treatment samples from </w:delText>
        </w:r>
        <w:r w:rsidR="005D6C95" w:rsidRPr="008803C2" w:rsidDel="00621B1D">
          <w:rPr>
            <w:rFonts w:ascii="Cambria" w:hAnsi="Cambria"/>
            <w:strike/>
            <w:rPrChange w:id="1991" w:author="Tri Le" w:date="2021-07-09T16:36:00Z">
              <w:rPr>
                <w:rFonts w:ascii="Cambria" w:hAnsi="Cambria"/>
              </w:rPr>
            </w:rPrChange>
          </w:rPr>
          <w:delText xml:space="preserve">the </w:delText>
        </w:r>
        <w:r w:rsidR="00A540A6" w:rsidRPr="008803C2" w:rsidDel="00621B1D">
          <w:rPr>
            <w:rFonts w:ascii="Cambria" w:hAnsi="Cambria"/>
            <w:strike/>
            <w:rPrChange w:id="1992" w:author="Tri Le" w:date="2021-07-09T16:36:00Z">
              <w:rPr>
                <w:rFonts w:ascii="Cambria" w:hAnsi="Cambria"/>
              </w:rPr>
            </w:rPrChange>
          </w:rPr>
          <w:delText>NESTP and the temperature and precipitation data near the NESTP.</w:delText>
        </w:r>
        <w:r w:rsidR="00A540A6" w:rsidRPr="00855A9F" w:rsidDel="00621B1D">
          <w:rPr>
            <w:rFonts w:ascii="Cambria" w:hAnsi="Cambria"/>
          </w:rPr>
          <w:delText xml:space="preserve"> </w:delText>
        </w:r>
        <w:commentRangeEnd w:id="1987"/>
        <w:r w:rsidR="001972C5" w:rsidDel="00621B1D">
          <w:rPr>
            <w:rStyle w:val="CommentReference"/>
          </w:rPr>
          <w:commentReference w:id="1987"/>
        </w:r>
      </w:del>
    </w:p>
    <w:p w14:paraId="600E595C" w14:textId="6C474D13" w:rsidR="009746F3" w:rsidRDefault="00CA6469" w:rsidP="009746F3">
      <w:pPr>
        <w:widowControl w:val="0"/>
        <w:autoSpaceDE w:val="0"/>
        <w:autoSpaceDN w:val="0"/>
        <w:adjustRightInd w:val="0"/>
        <w:spacing w:after="240" w:line="480" w:lineRule="auto"/>
        <w:jc w:val="both"/>
        <w:rPr>
          <w:rFonts w:ascii="Cambria" w:hAnsi="Cambria" w:cs="Times Roman"/>
          <w:color w:val="000000"/>
        </w:rPr>
      </w:pPr>
      <w:r w:rsidRPr="00855A9F">
        <w:rPr>
          <w:rFonts w:ascii="Cambria" w:hAnsi="Cambria"/>
        </w:rPr>
        <w:t xml:space="preserve">Moreover, the duration of anaerobic sludge digestion is </w:t>
      </w:r>
      <w:commentRangeStart w:id="1993"/>
      <w:del w:id="1994" w:author="Tri Le" w:date="2021-07-09T18:39:00Z">
        <w:r w:rsidRPr="00855A9F" w:rsidDel="005A3055">
          <w:rPr>
            <w:rFonts w:ascii="Cambria" w:hAnsi="Cambria"/>
          </w:rPr>
          <w:delText>25</w:delText>
        </w:r>
      </w:del>
      <w:ins w:id="1995" w:author="Tri Le" w:date="2021-07-09T18:40:00Z">
        <w:r w:rsidR="005A3055">
          <w:rPr>
            <w:rFonts w:ascii="Cambria" w:hAnsi="Cambria"/>
          </w:rPr>
          <w:t>15</w:t>
        </w:r>
      </w:ins>
      <w:del w:id="1996" w:author="Tri Le" w:date="2021-07-09T18:39:00Z">
        <w:r w:rsidRPr="00855A9F" w:rsidDel="005A3055">
          <w:rPr>
            <w:rFonts w:ascii="Cambria" w:hAnsi="Cambria"/>
          </w:rPr>
          <w:delText xml:space="preserve"> </w:delText>
        </w:r>
      </w:del>
      <w:commentRangeEnd w:id="1993"/>
      <w:r w:rsidR="005A3055">
        <w:rPr>
          <w:rStyle w:val="CommentReference"/>
        </w:rPr>
        <w:commentReference w:id="1993"/>
      </w:r>
      <w:ins w:id="1997" w:author="Tri Le" w:date="2021-07-09T18:39:00Z">
        <w:r w:rsidR="005A3055" w:rsidRPr="00855A9F">
          <w:rPr>
            <w:rFonts w:ascii="Cambria" w:hAnsi="Cambria"/>
          </w:rPr>
          <w:t xml:space="preserve"> </w:t>
        </w:r>
      </w:ins>
      <w:r w:rsidRPr="00855A9F">
        <w:rPr>
          <w:rFonts w:ascii="Cambria" w:hAnsi="Cambria"/>
        </w:rPr>
        <w:t xml:space="preserve">days. In this context, </w:t>
      </w:r>
      <w:del w:id="1998" w:author="Tri Le" w:date="2021-07-09T16:11:00Z">
        <w:r w:rsidRPr="00855A9F" w:rsidDel="00320E0C">
          <w:rPr>
            <w:rFonts w:ascii="Cambria" w:hAnsi="Cambria"/>
          </w:rPr>
          <w:delText>gene copy numbers</w:delText>
        </w:r>
      </w:del>
      <w:ins w:id="1999" w:author="Tri Le" w:date="2021-07-09T16:11:00Z">
        <w:r w:rsidR="00320E0C">
          <w:rPr>
            <w:rFonts w:ascii="Cambria" w:hAnsi="Cambria"/>
          </w:rPr>
          <w:t>GCNs</w:t>
        </w:r>
      </w:ins>
      <w:r w:rsidRPr="00855A9F">
        <w:rPr>
          <w:rFonts w:ascii="Cambria" w:hAnsi="Cambria"/>
        </w:rPr>
        <w:t xml:space="preserve"> of </w:t>
      </w:r>
      <w:del w:id="2000" w:author="Tri Le" w:date="2021-07-09T17:19:00Z">
        <w:r w:rsidRPr="00855A9F" w:rsidDel="00601C35">
          <w:rPr>
            <w:rFonts w:ascii="Cambria" w:hAnsi="Cambria"/>
          </w:rPr>
          <w:delText xml:space="preserve">virions and </w:delText>
        </w:r>
      </w:del>
      <w:r w:rsidRPr="00855A9F">
        <w:rPr>
          <w:rFonts w:ascii="Cambria" w:hAnsi="Cambria"/>
          <w:i/>
        </w:rPr>
        <w:t>uidA</w:t>
      </w:r>
      <w:r w:rsidRPr="00855A9F">
        <w:rPr>
          <w:rFonts w:ascii="Cambria" w:hAnsi="Cambria"/>
        </w:rPr>
        <w:t xml:space="preserve"> in the </w:t>
      </w:r>
      <w:del w:id="2001" w:author="Tri Le" w:date="2021-07-12T18:39:00Z">
        <w:r w:rsidRPr="00855A9F" w:rsidDel="00A93F63">
          <w:rPr>
            <w:rFonts w:ascii="Cambria" w:hAnsi="Cambria"/>
          </w:rPr>
          <w:delText>sludge cake</w:delText>
        </w:r>
      </w:del>
      <w:ins w:id="2002" w:author="Tri Le" w:date="2021-07-12T18:39:00Z">
        <w:r w:rsidR="00A93F63">
          <w:rPr>
            <w:rFonts w:ascii="Cambria" w:hAnsi="Cambria"/>
          </w:rPr>
          <w:t>SC</w:t>
        </w:r>
      </w:ins>
      <w:r w:rsidRPr="00855A9F">
        <w:rPr>
          <w:rFonts w:ascii="Cambria" w:hAnsi="Cambria"/>
        </w:rPr>
        <w:t xml:space="preserve"> were significantly reduced by anaerobic digestion</w:t>
      </w:r>
      <w:del w:id="2003" w:author="Tri Le" w:date="2021-07-12T18:40:00Z">
        <w:r w:rsidRPr="00855A9F" w:rsidDel="001109F2">
          <w:rPr>
            <w:rFonts w:ascii="Cambria" w:hAnsi="Cambria"/>
          </w:rPr>
          <w:delText xml:space="preserve"> </w:delText>
        </w:r>
        <w:r w:rsidRPr="00855A9F" w:rsidDel="00244F65">
          <w:rPr>
            <w:rFonts w:ascii="Cambria" w:hAnsi="Cambria"/>
          </w:rPr>
          <w:delText>(the by-product was used as compost and landfill)</w:delText>
        </w:r>
      </w:del>
      <w:r w:rsidR="00855A9F">
        <w:rPr>
          <w:rFonts w:ascii="Cambria" w:hAnsi="Cambria"/>
        </w:rPr>
        <w:t>. This may explain why the gene</w:t>
      </w:r>
      <w:r w:rsidRPr="00855A9F">
        <w:rPr>
          <w:rFonts w:ascii="Cambria" w:hAnsi="Cambria"/>
        </w:rPr>
        <w:t xml:space="preserve"> copies of </w:t>
      </w:r>
      <w:r w:rsidRPr="00855A9F">
        <w:rPr>
          <w:rFonts w:ascii="Cambria" w:hAnsi="Cambria"/>
          <w:i/>
        </w:rPr>
        <w:t>uidA</w:t>
      </w:r>
      <w:r w:rsidRPr="00855A9F">
        <w:rPr>
          <w:rFonts w:ascii="Cambria" w:hAnsi="Cambria"/>
        </w:rPr>
        <w:t xml:space="preserve"> were lower in </w:t>
      </w:r>
      <w:del w:id="2004" w:author="Tri Le" w:date="2021-07-12T18:40:00Z">
        <w:r w:rsidRPr="00855A9F" w:rsidDel="00C1420E">
          <w:rPr>
            <w:rFonts w:ascii="Cambria" w:hAnsi="Cambria"/>
          </w:rPr>
          <w:delText>sludge cake</w:delText>
        </w:r>
      </w:del>
      <w:ins w:id="2005" w:author="Tri Le" w:date="2021-07-12T18:40:00Z">
        <w:r w:rsidR="00C1420E">
          <w:rPr>
            <w:rFonts w:ascii="Cambria" w:hAnsi="Cambria"/>
          </w:rPr>
          <w:t>SC</w:t>
        </w:r>
      </w:ins>
      <w:r w:rsidRPr="00855A9F">
        <w:rPr>
          <w:rFonts w:ascii="Cambria" w:hAnsi="Cambria"/>
        </w:rPr>
        <w:t xml:space="preserve"> compared to all treatments. The average gene copies across all wastewater stages (</w:t>
      </w:r>
      <w:del w:id="2006" w:author="Tri Le" w:date="2021-07-12T18:40:00Z">
        <w:r w:rsidRPr="00855A9F" w:rsidDel="007278CE">
          <w:rPr>
            <w:rFonts w:ascii="Cambria" w:hAnsi="Cambria"/>
          </w:rPr>
          <w:delText>raw sewage</w:delText>
        </w:r>
      </w:del>
      <w:ins w:id="2007" w:author="Tri Le" w:date="2021-07-12T18:40:00Z">
        <w:r w:rsidR="007278CE">
          <w:rPr>
            <w:rFonts w:ascii="Cambria" w:hAnsi="Cambria"/>
          </w:rPr>
          <w:t>RS</w:t>
        </w:r>
      </w:ins>
      <w:r w:rsidRPr="00855A9F">
        <w:rPr>
          <w:rFonts w:ascii="Cambria" w:hAnsi="Cambria"/>
        </w:rPr>
        <w:t xml:space="preserve">, </w:t>
      </w:r>
      <w:del w:id="2008" w:author="Tri Le" w:date="2021-07-12T18:40:00Z">
        <w:r w:rsidRPr="00855A9F" w:rsidDel="007278CE">
          <w:rPr>
            <w:rFonts w:ascii="Cambria" w:hAnsi="Cambria"/>
          </w:rPr>
          <w:delText>activated sludge</w:delText>
        </w:r>
      </w:del>
      <w:ins w:id="2009" w:author="Tri Le" w:date="2021-07-12T18:40:00Z">
        <w:r w:rsidR="007278CE">
          <w:rPr>
            <w:rFonts w:ascii="Cambria" w:hAnsi="Cambria"/>
          </w:rPr>
          <w:t>AS</w:t>
        </w:r>
      </w:ins>
      <w:r w:rsidRPr="00855A9F">
        <w:rPr>
          <w:rFonts w:ascii="Cambria" w:hAnsi="Cambria"/>
        </w:rPr>
        <w:t xml:space="preserve">, and </w:t>
      </w:r>
      <w:del w:id="2010" w:author="Tri Le" w:date="2021-07-12T18:40:00Z">
        <w:r w:rsidRPr="00855A9F" w:rsidDel="007278CE">
          <w:rPr>
            <w:rFonts w:ascii="Cambria" w:hAnsi="Cambria"/>
          </w:rPr>
          <w:delText>effluents</w:delText>
        </w:r>
      </w:del>
      <w:ins w:id="2011" w:author="Tri Le" w:date="2021-07-12T18:40:00Z">
        <w:r w:rsidR="007278CE">
          <w:rPr>
            <w:rFonts w:ascii="Cambria" w:hAnsi="Cambria"/>
          </w:rPr>
          <w:t>EF</w:t>
        </w:r>
      </w:ins>
      <w:r w:rsidRPr="00855A9F">
        <w:rPr>
          <w:rFonts w:ascii="Cambria" w:hAnsi="Cambria"/>
        </w:rPr>
        <w:t xml:space="preserve">) for </w:t>
      </w:r>
      <w:r w:rsidRPr="00855A9F">
        <w:rPr>
          <w:rFonts w:ascii="Cambria" w:hAnsi="Cambria"/>
          <w:i/>
        </w:rPr>
        <w:t>uidA</w:t>
      </w:r>
      <w:r w:rsidRPr="00855A9F">
        <w:rPr>
          <w:rFonts w:ascii="Cambria" w:hAnsi="Cambria"/>
        </w:rPr>
        <w:t xml:space="preserve"> </w:t>
      </w:r>
      <w:r w:rsidR="001B72B9" w:rsidRPr="00855A9F">
        <w:rPr>
          <w:rFonts w:ascii="Cambria" w:hAnsi="Cambria"/>
        </w:rPr>
        <w:t>were</w:t>
      </w:r>
      <w:r w:rsidRPr="00855A9F">
        <w:rPr>
          <w:rFonts w:ascii="Cambria" w:hAnsi="Cambria"/>
        </w:rPr>
        <w:t xml:space="preserve"> not significantly different in t</w:t>
      </w:r>
      <w:r w:rsidR="00A3792B" w:rsidRPr="00855A9F">
        <w:rPr>
          <w:rFonts w:ascii="Cambria" w:hAnsi="Cambria"/>
        </w:rPr>
        <w:t xml:space="preserve">erms of both volume and biomass. </w:t>
      </w:r>
      <w:r w:rsidRPr="00855A9F">
        <w:rPr>
          <w:rFonts w:ascii="Cambria" w:hAnsi="Cambria"/>
        </w:rPr>
        <w:t xml:space="preserve">When compared to </w:t>
      </w:r>
      <w:r w:rsidRPr="00855A9F">
        <w:rPr>
          <w:rFonts w:ascii="Cambria" w:hAnsi="Cambria"/>
          <w:i/>
        </w:rPr>
        <w:t>uidA</w:t>
      </w:r>
      <w:r w:rsidRPr="00855A9F">
        <w:rPr>
          <w:rFonts w:ascii="Cambria" w:hAnsi="Cambria"/>
        </w:rPr>
        <w:t xml:space="preserve">, enteric viruses were found </w:t>
      </w:r>
      <w:ins w:id="2012" w:author="Tri Le" w:date="2021-07-12T20:27:00Z">
        <w:r w:rsidR="000F354F">
          <w:rPr>
            <w:rFonts w:ascii="Cambria" w:hAnsi="Cambria"/>
          </w:rPr>
          <w:t xml:space="preserve">to be </w:t>
        </w:r>
      </w:ins>
      <w:r w:rsidRPr="00855A9F">
        <w:rPr>
          <w:rFonts w:ascii="Cambria" w:hAnsi="Cambria"/>
        </w:rPr>
        <w:t xml:space="preserve">at least one </w:t>
      </w:r>
      <w:ins w:id="2013" w:author="Tri Le" w:date="2021-07-09T17:21:00Z">
        <w:r w:rsidR="00BA7568">
          <w:rPr>
            <w:rFonts w:ascii="Cambria" w:hAnsi="Cambria"/>
          </w:rPr>
          <w:t xml:space="preserve">order </w:t>
        </w:r>
      </w:ins>
      <w:del w:id="2014" w:author="Tri Le" w:date="2021-07-09T17:21:00Z">
        <w:r w:rsidRPr="00855A9F" w:rsidDel="00BA7568">
          <w:rPr>
            <w:rFonts w:ascii="Cambria" w:hAnsi="Cambria"/>
          </w:rPr>
          <w:delText>(</w:delText>
        </w:r>
        <w:r w:rsidR="00855A9F" w:rsidDel="00BA7568">
          <w:rPr>
            <w:rFonts w:ascii="Cambria" w:hAnsi="Cambria"/>
          </w:rPr>
          <w:delText xml:space="preserve">in terms of </w:delText>
        </w:r>
        <w:r w:rsidRPr="00855A9F" w:rsidDel="00BA7568">
          <w:rPr>
            <w:rFonts w:ascii="Cambria" w:hAnsi="Cambria"/>
          </w:rPr>
          <w:delText>biomass) to two (</w:delText>
        </w:r>
        <w:r w:rsidR="00855A9F" w:rsidDel="00BA7568">
          <w:rPr>
            <w:rFonts w:ascii="Cambria" w:hAnsi="Cambria"/>
          </w:rPr>
          <w:delText xml:space="preserve">in terms of </w:delText>
        </w:r>
        <w:r w:rsidRPr="00855A9F" w:rsidDel="00BA7568">
          <w:rPr>
            <w:rFonts w:ascii="Cambria" w:hAnsi="Cambria"/>
          </w:rPr>
          <w:delText xml:space="preserve">volume) orders </w:delText>
        </w:r>
      </w:del>
      <w:r w:rsidRPr="00855A9F">
        <w:rPr>
          <w:rFonts w:ascii="Cambria" w:hAnsi="Cambria"/>
        </w:rPr>
        <w:t xml:space="preserve">of magnitude </w:t>
      </w:r>
      <w:del w:id="2015" w:author="Tri Le" w:date="2021-07-12T20:27:00Z">
        <w:r w:rsidRPr="00855A9F" w:rsidDel="003421BD">
          <w:rPr>
            <w:rFonts w:ascii="Cambria" w:hAnsi="Cambria"/>
          </w:rPr>
          <w:delText xml:space="preserve">higher </w:delText>
        </w:r>
      </w:del>
      <w:ins w:id="2016" w:author="Tri Le" w:date="2021-07-12T20:27:00Z">
        <w:r w:rsidR="003421BD">
          <w:rPr>
            <w:rFonts w:ascii="Cambria" w:hAnsi="Cambria"/>
          </w:rPr>
          <w:t>more abundant</w:t>
        </w:r>
        <w:r w:rsidR="003421BD" w:rsidRPr="00855A9F">
          <w:rPr>
            <w:rFonts w:ascii="Cambria" w:hAnsi="Cambria"/>
          </w:rPr>
          <w:t xml:space="preserve"> </w:t>
        </w:r>
      </w:ins>
      <w:r w:rsidRPr="00855A9F">
        <w:rPr>
          <w:rFonts w:ascii="Cambria" w:hAnsi="Cambria"/>
        </w:rPr>
        <w:t xml:space="preserve">than the </w:t>
      </w:r>
      <w:r w:rsidRPr="00855A9F">
        <w:rPr>
          <w:rFonts w:ascii="Cambria" w:hAnsi="Cambria"/>
          <w:i/>
        </w:rPr>
        <w:t>E. coli</w:t>
      </w:r>
      <w:r w:rsidRPr="00855A9F">
        <w:rPr>
          <w:rFonts w:ascii="Cambria" w:hAnsi="Cambria"/>
        </w:rPr>
        <w:t xml:space="preserve"> marker. </w:t>
      </w:r>
      <w:commentRangeStart w:id="2017"/>
      <w:r w:rsidR="00A3792B" w:rsidRPr="00855A9F">
        <w:rPr>
          <w:rFonts w:ascii="Cambria" w:hAnsi="Cambria"/>
        </w:rPr>
        <w:t xml:space="preserve">This may indicate that enteric viruses </w:t>
      </w:r>
      <w:del w:id="2018" w:author="muyaguari@yahoo.com" w:date="2021-05-19T21:29:00Z">
        <w:r w:rsidR="00A3792B" w:rsidRPr="00855A9F" w:rsidDel="001972C5">
          <w:rPr>
            <w:rFonts w:ascii="Cambria" w:hAnsi="Cambria"/>
          </w:rPr>
          <w:delText xml:space="preserve">can </w:delText>
        </w:r>
      </w:del>
      <w:ins w:id="2019" w:author="muyaguari@yahoo.com" w:date="2021-05-19T21:29:00Z">
        <w:r w:rsidR="001972C5">
          <w:rPr>
            <w:rFonts w:ascii="Cambria" w:hAnsi="Cambria"/>
          </w:rPr>
          <w:t>are able to</w:t>
        </w:r>
        <w:r w:rsidR="001972C5" w:rsidRPr="00855A9F">
          <w:rPr>
            <w:rFonts w:ascii="Cambria" w:hAnsi="Cambria"/>
          </w:rPr>
          <w:t xml:space="preserve"> </w:t>
        </w:r>
      </w:ins>
      <w:r w:rsidR="00A3792B" w:rsidRPr="00855A9F">
        <w:rPr>
          <w:rFonts w:ascii="Cambria" w:hAnsi="Cambria"/>
        </w:rPr>
        <w:t xml:space="preserve">survive </w:t>
      </w:r>
      <w:commentRangeEnd w:id="2017"/>
      <w:r w:rsidR="001972C5">
        <w:rPr>
          <w:rStyle w:val="CommentReference"/>
        </w:rPr>
        <w:commentReference w:id="2017"/>
      </w:r>
      <w:del w:id="2020" w:author="muyaguari@yahoo.com" w:date="2021-05-19T21:29:00Z">
        <w:r w:rsidR="00A3792B" w:rsidRPr="00855A9F" w:rsidDel="001972C5">
          <w:rPr>
            <w:rFonts w:ascii="Cambria" w:hAnsi="Cambria"/>
          </w:rPr>
          <w:delText>during</w:delText>
        </w:r>
      </w:del>
      <w:del w:id="2021" w:author="Tri Le" w:date="2021-07-09T17:21:00Z">
        <w:r w:rsidR="00A3792B" w:rsidRPr="00855A9F" w:rsidDel="0013489D">
          <w:rPr>
            <w:rFonts w:ascii="Cambria" w:hAnsi="Cambria"/>
          </w:rPr>
          <w:delText xml:space="preserve"> </w:delText>
        </w:r>
      </w:del>
      <w:r w:rsidR="00A3792B" w:rsidRPr="00855A9F">
        <w:rPr>
          <w:rFonts w:ascii="Cambria" w:hAnsi="Cambria"/>
        </w:rPr>
        <w:t xml:space="preserve">the wastewater treatment process and </w:t>
      </w:r>
      <w:del w:id="2022" w:author="muyaguari@yahoo.com" w:date="2021-05-19T21:30:00Z">
        <w:r w:rsidR="00A3792B" w:rsidRPr="00855A9F" w:rsidDel="001972C5">
          <w:rPr>
            <w:rFonts w:ascii="Cambria" w:hAnsi="Cambria"/>
          </w:rPr>
          <w:delText xml:space="preserve">therefore </w:delText>
        </w:r>
      </w:del>
      <w:r w:rsidR="00A3792B" w:rsidRPr="00855A9F">
        <w:rPr>
          <w:rFonts w:ascii="Cambria" w:hAnsi="Cambria"/>
        </w:rPr>
        <w:t xml:space="preserve">suggest that </w:t>
      </w:r>
      <w:del w:id="2023" w:author="muyaguari@yahoo.com" w:date="2021-05-19T21:30:00Z">
        <w:r w:rsidR="00A3792B" w:rsidRPr="00855A9F" w:rsidDel="001972C5">
          <w:rPr>
            <w:rFonts w:ascii="Cambria" w:hAnsi="Cambria"/>
          </w:rPr>
          <w:delText>viral-like particles</w:delText>
        </w:r>
      </w:del>
      <w:ins w:id="2024" w:author="muyaguari@yahoo.com" w:date="2021-05-19T21:30:00Z">
        <w:r w:rsidR="001972C5">
          <w:rPr>
            <w:rFonts w:ascii="Cambria" w:hAnsi="Cambria"/>
          </w:rPr>
          <w:t>viral particles</w:t>
        </w:r>
      </w:ins>
      <w:r w:rsidR="00A3792B" w:rsidRPr="00855A9F">
        <w:rPr>
          <w:rFonts w:ascii="Cambria" w:hAnsi="Cambria"/>
        </w:rPr>
        <w:t xml:space="preserve"> are being released into the aquatic environment.</w:t>
      </w:r>
      <w:r w:rsidR="00855A9F">
        <w:rPr>
          <w:rFonts w:ascii="Cambria" w:hAnsi="Cambria" w:cs="Times Roman"/>
          <w:color w:val="000000"/>
        </w:rPr>
        <w:t xml:space="preserve"> </w:t>
      </w:r>
    </w:p>
    <w:p w14:paraId="567DFF81" w14:textId="5738B284" w:rsidR="009746F3" w:rsidRDefault="008635B2" w:rsidP="009746F3">
      <w:pPr>
        <w:widowControl w:val="0"/>
        <w:autoSpaceDE w:val="0"/>
        <w:autoSpaceDN w:val="0"/>
        <w:adjustRightInd w:val="0"/>
        <w:spacing w:after="240" w:line="480" w:lineRule="auto"/>
        <w:jc w:val="both"/>
        <w:rPr>
          <w:rFonts w:ascii="Cambria" w:hAnsi="Cambria"/>
        </w:rPr>
      </w:pPr>
      <w:r w:rsidRPr="00855A9F">
        <w:rPr>
          <w:rFonts w:ascii="Cambria" w:hAnsi="Cambria"/>
        </w:rPr>
        <w:t>Furthermore,</w:t>
      </w:r>
      <w:r w:rsidR="00CA6469" w:rsidRPr="00855A9F">
        <w:rPr>
          <w:rFonts w:ascii="Cambria" w:hAnsi="Cambria"/>
        </w:rPr>
        <w:t xml:space="preserve"> the gene cop</w:t>
      </w:r>
      <w:ins w:id="2025" w:author="Tri Le" w:date="2021-07-09T17:39:00Z">
        <w:r w:rsidR="00930C5F">
          <w:rPr>
            <w:rFonts w:ascii="Cambria" w:hAnsi="Cambria"/>
          </w:rPr>
          <w:t>ies</w:t>
        </w:r>
      </w:ins>
      <w:del w:id="2026" w:author="Tri Le" w:date="2021-07-09T17:39:00Z">
        <w:r w:rsidR="00CA6469" w:rsidRPr="00855A9F" w:rsidDel="00930C5F">
          <w:rPr>
            <w:rFonts w:ascii="Cambria" w:hAnsi="Cambria"/>
          </w:rPr>
          <w:delText>ies</w:delText>
        </w:r>
      </w:del>
      <w:r w:rsidR="00CA6469" w:rsidRPr="00855A9F">
        <w:rPr>
          <w:rFonts w:ascii="Cambria" w:hAnsi="Cambria"/>
        </w:rPr>
        <w:t xml:space="preserve"> of CrAssphage and </w:t>
      </w:r>
      <w:commentRangeStart w:id="2027"/>
      <w:r w:rsidR="00CA6469" w:rsidRPr="00855A9F">
        <w:rPr>
          <w:rFonts w:ascii="Cambria" w:hAnsi="Cambria"/>
        </w:rPr>
        <w:t>PMMV</w:t>
      </w:r>
      <w:ins w:id="2028" w:author="Tri Le" w:date="2021-07-12T20:27:00Z">
        <w:r w:rsidR="00D60328">
          <w:rPr>
            <w:rFonts w:ascii="Cambria" w:hAnsi="Cambria"/>
          </w:rPr>
          <w:t xml:space="preserve"> </w:t>
        </w:r>
      </w:ins>
      <w:del w:id="2029" w:author="Tri Le" w:date="2021-07-12T20:27:00Z">
        <w:r w:rsidR="00CA6469" w:rsidRPr="00855A9F" w:rsidDel="00D60328">
          <w:rPr>
            <w:rFonts w:ascii="Cambria" w:hAnsi="Cambria"/>
          </w:rPr>
          <w:delText xml:space="preserve"> </w:delText>
        </w:r>
      </w:del>
      <w:commentRangeEnd w:id="2027"/>
      <w:r w:rsidR="00C9712E">
        <w:rPr>
          <w:rStyle w:val="CommentReference"/>
        </w:rPr>
        <w:commentReference w:id="2027"/>
      </w:r>
      <w:del w:id="2030" w:author="Tri Le" w:date="2021-07-12T20:27:00Z">
        <w:r w:rsidR="00CA6469" w:rsidRPr="00855A9F" w:rsidDel="00733341">
          <w:rPr>
            <w:rFonts w:ascii="Cambria" w:hAnsi="Cambria"/>
          </w:rPr>
          <w:delText>detected</w:delText>
        </w:r>
        <w:r w:rsidR="00CA6469" w:rsidRPr="00855A9F" w:rsidDel="00D60328">
          <w:rPr>
            <w:rFonts w:ascii="Cambria" w:hAnsi="Cambria"/>
          </w:rPr>
          <w:delText xml:space="preserve"> </w:delText>
        </w:r>
      </w:del>
      <w:commentRangeStart w:id="2031"/>
      <w:r w:rsidR="00CA6469" w:rsidRPr="00855A9F">
        <w:rPr>
          <w:rFonts w:ascii="Cambria" w:hAnsi="Cambria"/>
        </w:rPr>
        <w:t xml:space="preserve">were </w:t>
      </w:r>
      <w:del w:id="2032" w:author="Tri Le" w:date="2021-07-09T17:39:00Z">
        <w:r w:rsidR="00CA6469" w:rsidRPr="00855A9F" w:rsidDel="00930C5F">
          <w:rPr>
            <w:rFonts w:ascii="Cambria" w:hAnsi="Cambria"/>
          </w:rPr>
          <w:delText xml:space="preserve">high </w:delText>
        </w:r>
      </w:del>
      <w:ins w:id="2033" w:author="Tri Le" w:date="2021-07-09T17:39:00Z">
        <w:r w:rsidR="00930C5F">
          <w:rPr>
            <w:rFonts w:ascii="Cambria" w:hAnsi="Cambria"/>
          </w:rPr>
          <w:t>highest</w:t>
        </w:r>
        <w:r w:rsidR="00930C5F" w:rsidRPr="00855A9F">
          <w:rPr>
            <w:rFonts w:ascii="Cambria" w:hAnsi="Cambria"/>
          </w:rPr>
          <w:t xml:space="preserve"> </w:t>
        </w:r>
      </w:ins>
      <w:r w:rsidR="00CA6469" w:rsidRPr="00855A9F">
        <w:rPr>
          <w:rFonts w:ascii="Cambria" w:hAnsi="Cambria"/>
        </w:rPr>
        <w:t>in terms of biomass</w:t>
      </w:r>
      <w:r w:rsidRPr="00855A9F">
        <w:rPr>
          <w:rFonts w:ascii="Cambria" w:hAnsi="Cambria"/>
        </w:rPr>
        <w:t xml:space="preserve"> in </w:t>
      </w:r>
      <w:del w:id="2034" w:author="Tri Le" w:date="2021-07-09T17:39:00Z">
        <w:r w:rsidRPr="00855A9F" w:rsidDel="00930C5F">
          <w:rPr>
            <w:rFonts w:ascii="Cambria" w:hAnsi="Cambria"/>
          </w:rPr>
          <w:delText xml:space="preserve">the </w:delText>
        </w:r>
      </w:del>
      <w:del w:id="2035" w:author="Tri Le" w:date="2021-07-12T18:40:00Z">
        <w:r w:rsidRPr="00855A9F" w:rsidDel="00486071">
          <w:rPr>
            <w:rFonts w:ascii="Cambria" w:hAnsi="Cambria"/>
          </w:rPr>
          <w:delText>sludge cake</w:delText>
        </w:r>
        <w:commentRangeEnd w:id="2031"/>
        <w:r w:rsidR="001972C5" w:rsidDel="00486071">
          <w:rPr>
            <w:rStyle w:val="CommentReference"/>
          </w:rPr>
          <w:commentReference w:id="2031"/>
        </w:r>
      </w:del>
      <w:ins w:id="2036" w:author="Tri Le" w:date="2021-07-12T18:40:00Z">
        <w:r w:rsidR="00486071">
          <w:rPr>
            <w:rFonts w:ascii="Cambria" w:hAnsi="Cambria"/>
          </w:rPr>
          <w:t>SC</w:t>
        </w:r>
      </w:ins>
      <w:r w:rsidR="00CA6469" w:rsidRPr="00855A9F">
        <w:rPr>
          <w:rFonts w:ascii="Cambria" w:hAnsi="Cambria"/>
        </w:rPr>
        <w:t>.</w:t>
      </w:r>
      <w:ins w:id="2037" w:author="Tri Le" w:date="2021-07-09T17:39:00Z">
        <w:r w:rsidR="00930C5F">
          <w:rPr>
            <w:rFonts w:ascii="Cambria" w:hAnsi="Cambria"/>
          </w:rPr>
          <w:t xml:space="preserve"> With the exceptions of CrAss</w:t>
        </w:r>
      </w:ins>
      <w:ins w:id="2038" w:author="Tri Le" w:date="2021-07-09T17:40:00Z">
        <w:r w:rsidR="00930C5F">
          <w:rPr>
            <w:rFonts w:ascii="Cambria" w:hAnsi="Cambria"/>
          </w:rPr>
          <w:t xml:space="preserve">phage </w:t>
        </w:r>
      </w:ins>
      <w:ins w:id="2039" w:author="Tri Le" w:date="2021-07-12T18:42:00Z">
        <w:r w:rsidR="0079008C">
          <w:rPr>
            <w:rFonts w:ascii="Cambria" w:hAnsi="Cambria"/>
          </w:rPr>
          <w:t>GCN</w:t>
        </w:r>
      </w:ins>
      <w:ins w:id="2040" w:author="Tri Le" w:date="2021-07-09T17:40:00Z">
        <w:r w:rsidR="00930C5F">
          <w:rPr>
            <w:rFonts w:ascii="Cambria" w:hAnsi="Cambria"/>
          </w:rPr>
          <w:t xml:space="preserve"> differences compared with </w:t>
        </w:r>
      </w:ins>
      <w:ins w:id="2041" w:author="Tri Le" w:date="2021-07-12T18:41:00Z">
        <w:r w:rsidR="0006306B">
          <w:rPr>
            <w:rFonts w:ascii="Cambria" w:hAnsi="Cambria"/>
          </w:rPr>
          <w:t>EF</w:t>
        </w:r>
      </w:ins>
      <w:ins w:id="2042" w:author="Tri Le" w:date="2021-07-09T17:40:00Z">
        <w:r w:rsidR="00930C5F">
          <w:rPr>
            <w:rFonts w:ascii="Cambria" w:hAnsi="Cambria"/>
          </w:rPr>
          <w:t xml:space="preserve"> (p-value = 0.30171)</w:t>
        </w:r>
      </w:ins>
      <w:ins w:id="2043" w:author="Tri Le" w:date="2021-07-09T17:41:00Z">
        <w:r w:rsidR="00930C5F">
          <w:rPr>
            <w:rFonts w:ascii="Cambria" w:hAnsi="Cambria"/>
          </w:rPr>
          <w:t xml:space="preserve"> and </w:t>
        </w:r>
      </w:ins>
      <w:ins w:id="2044" w:author="Tri Le" w:date="2021-07-12T18:41:00Z">
        <w:r w:rsidR="0006306B">
          <w:rPr>
            <w:rFonts w:ascii="Cambria" w:hAnsi="Cambria"/>
          </w:rPr>
          <w:t>RS</w:t>
        </w:r>
      </w:ins>
      <w:ins w:id="2045" w:author="Tri Le" w:date="2021-07-09T17:41:00Z">
        <w:r w:rsidR="00930C5F">
          <w:rPr>
            <w:rFonts w:ascii="Cambria" w:hAnsi="Cambria"/>
          </w:rPr>
          <w:t xml:space="preserve"> (p-value = 0.21650),</w:t>
        </w:r>
      </w:ins>
      <w:ins w:id="2046" w:author="Tri Le" w:date="2021-07-09T17:42:00Z">
        <w:r w:rsidR="00930C5F">
          <w:rPr>
            <w:rFonts w:ascii="Cambria" w:hAnsi="Cambria"/>
          </w:rPr>
          <w:t xml:space="preserve"> </w:t>
        </w:r>
      </w:ins>
      <w:ins w:id="2047" w:author="Tri Le" w:date="2021-07-12T18:41:00Z">
        <w:r w:rsidR="009A010D">
          <w:rPr>
            <w:rFonts w:ascii="Cambria" w:hAnsi="Cambria"/>
          </w:rPr>
          <w:t>SC</w:t>
        </w:r>
      </w:ins>
      <w:ins w:id="2048" w:author="Tri Le" w:date="2021-07-09T17:42:00Z">
        <w:r w:rsidR="00930C5F">
          <w:rPr>
            <w:rFonts w:ascii="Cambria" w:hAnsi="Cambria"/>
          </w:rPr>
          <w:t xml:space="preserve">’s relatively greater CrAssphage and PMMV GCN </w:t>
        </w:r>
        <w:r w:rsidR="00B60068">
          <w:rPr>
            <w:rFonts w:ascii="Cambria" w:hAnsi="Cambria"/>
          </w:rPr>
          <w:t>was statistically significant</w:t>
        </w:r>
      </w:ins>
      <w:ins w:id="2049" w:author="Tri Le" w:date="2021-07-09T17:43:00Z">
        <w:r w:rsidR="00B60068">
          <w:rPr>
            <w:rFonts w:ascii="Cambria" w:hAnsi="Cambria"/>
          </w:rPr>
          <w:t xml:space="preserve"> (p-values ranged from 1.487 x 10</w:t>
        </w:r>
        <w:r w:rsidR="00B60068">
          <w:rPr>
            <w:rFonts w:ascii="Cambria" w:hAnsi="Cambria"/>
            <w:vertAlign w:val="superscript"/>
          </w:rPr>
          <w:t>-5</w:t>
        </w:r>
        <w:r w:rsidR="00B60068">
          <w:rPr>
            <w:rFonts w:ascii="Cambria" w:hAnsi="Cambria"/>
          </w:rPr>
          <w:t xml:space="preserve"> to 0.03775). </w:t>
        </w:r>
      </w:ins>
      <w:del w:id="2050" w:author="Tri Le" w:date="2021-07-09T17:42:00Z">
        <w:r w:rsidR="00CA6469" w:rsidRPr="00855A9F" w:rsidDel="00930C5F">
          <w:rPr>
            <w:rFonts w:ascii="Cambria" w:hAnsi="Cambria"/>
          </w:rPr>
          <w:delText xml:space="preserve"> </w:delText>
        </w:r>
      </w:del>
      <w:r w:rsidR="00CA6469" w:rsidRPr="00855A9F">
        <w:rPr>
          <w:rFonts w:ascii="Cambria" w:hAnsi="Cambria"/>
        </w:rPr>
        <w:t xml:space="preserve">Since </w:t>
      </w:r>
      <w:del w:id="2051" w:author="Tri Le" w:date="2021-07-12T18:41:00Z">
        <w:r w:rsidR="00CA6469" w:rsidRPr="00855A9F" w:rsidDel="008C483D">
          <w:rPr>
            <w:rFonts w:ascii="Cambria" w:hAnsi="Cambria"/>
          </w:rPr>
          <w:delText>sludge cake</w:delText>
        </w:r>
      </w:del>
      <w:ins w:id="2052" w:author="Tri Le" w:date="2021-07-12T18:41:00Z">
        <w:r w:rsidR="008C483D">
          <w:rPr>
            <w:rFonts w:ascii="Cambria" w:hAnsi="Cambria"/>
          </w:rPr>
          <w:t>SC</w:t>
        </w:r>
      </w:ins>
      <w:r w:rsidR="00CA6469" w:rsidRPr="00855A9F">
        <w:rPr>
          <w:rFonts w:ascii="Cambria" w:hAnsi="Cambria"/>
        </w:rPr>
        <w:t xml:space="preserve"> is the by-product of </w:t>
      </w:r>
      <w:del w:id="2053" w:author="Tri Le" w:date="2021-07-12T18:41:00Z">
        <w:r w:rsidR="00CA6469" w:rsidRPr="00855A9F" w:rsidDel="000A4BC8">
          <w:rPr>
            <w:rFonts w:ascii="Cambria" w:hAnsi="Cambria"/>
          </w:rPr>
          <w:delText>activated sludge</w:delText>
        </w:r>
      </w:del>
      <w:ins w:id="2054" w:author="Tri Le" w:date="2021-07-12T18:41:00Z">
        <w:r w:rsidR="000A4BC8">
          <w:rPr>
            <w:rFonts w:ascii="Cambria" w:hAnsi="Cambria"/>
          </w:rPr>
          <w:t>AS</w:t>
        </w:r>
      </w:ins>
      <w:r w:rsidR="00CA6469" w:rsidRPr="00855A9F">
        <w:rPr>
          <w:rFonts w:ascii="Cambria" w:hAnsi="Cambria"/>
        </w:rPr>
        <w:t xml:space="preserve"> and </w:t>
      </w:r>
      <w:del w:id="2055" w:author="Tri Le" w:date="2021-07-12T18:41:00Z">
        <w:r w:rsidR="00CA6469" w:rsidRPr="00855A9F" w:rsidDel="000A4BC8">
          <w:rPr>
            <w:rFonts w:ascii="Cambria" w:hAnsi="Cambria"/>
          </w:rPr>
          <w:delText>raw sewage</w:delText>
        </w:r>
      </w:del>
      <w:ins w:id="2056" w:author="Tri Le" w:date="2021-07-12T18:41:00Z">
        <w:r w:rsidR="000A4BC8">
          <w:rPr>
            <w:rFonts w:ascii="Cambria" w:hAnsi="Cambria"/>
          </w:rPr>
          <w:t>RS</w:t>
        </w:r>
      </w:ins>
      <w:r w:rsidR="00CA6469" w:rsidRPr="00855A9F">
        <w:rPr>
          <w:rFonts w:ascii="Cambria" w:hAnsi="Cambria"/>
        </w:rPr>
        <w:t xml:space="preserve"> using anaerobic digestion, this may mean that the presence of </w:t>
      </w:r>
      <w:commentRangeStart w:id="2057"/>
      <w:r w:rsidR="00CA6469" w:rsidRPr="00855A9F">
        <w:rPr>
          <w:rFonts w:ascii="Cambria" w:hAnsi="Cambria"/>
        </w:rPr>
        <w:t xml:space="preserve">CrAssphage </w:t>
      </w:r>
      <w:commentRangeEnd w:id="2057"/>
      <w:r w:rsidR="00C9712E">
        <w:rPr>
          <w:rStyle w:val="CommentReference"/>
        </w:rPr>
        <w:commentReference w:id="2057"/>
      </w:r>
      <w:r w:rsidR="00CA6469" w:rsidRPr="00855A9F">
        <w:rPr>
          <w:rFonts w:ascii="Cambria" w:hAnsi="Cambria"/>
        </w:rPr>
        <w:t xml:space="preserve">and PMMV may have been lower in the wastewater being treated in the </w:t>
      </w:r>
      <w:del w:id="2058" w:author="Tri Le" w:date="2021-07-12T18:41:00Z">
        <w:r w:rsidR="00CA6469" w:rsidRPr="00855A9F" w:rsidDel="001C321D">
          <w:rPr>
            <w:rFonts w:ascii="Cambria" w:hAnsi="Cambria"/>
          </w:rPr>
          <w:delText>activated sludge</w:delText>
        </w:r>
      </w:del>
      <w:ins w:id="2059" w:author="Tri Le" w:date="2021-07-12T18:41:00Z">
        <w:r w:rsidR="001C321D">
          <w:rPr>
            <w:rFonts w:ascii="Cambria" w:hAnsi="Cambria"/>
          </w:rPr>
          <w:t>AS</w:t>
        </w:r>
      </w:ins>
      <w:r w:rsidR="00CA6469" w:rsidRPr="00855A9F">
        <w:rPr>
          <w:rFonts w:ascii="Cambria" w:hAnsi="Cambria"/>
        </w:rPr>
        <w:t xml:space="preserve">, but higher in the solids. However, </w:t>
      </w:r>
      <w:ins w:id="2060" w:author="muyaguari@yahoo.com" w:date="2021-05-19T21:41:00Z">
        <w:r w:rsidR="00C9712E">
          <w:rPr>
            <w:rFonts w:ascii="Cambria" w:hAnsi="Cambria"/>
          </w:rPr>
          <w:t xml:space="preserve">GCNs </w:t>
        </w:r>
      </w:ins>
      <w:del w:id="2061" w:author="muyaguari@yahoo.com" w:date="2021-05-19T21:41:00Z">
        <w:r w:rsidR="00CA6469" w:rsidRPr="00855A9F" w:rsidDel="00C9712E">
          <w:rPr>
            <w:rFonts w:ascii="Cambria" w:hAnsi="Cambria"/>
          </w:rPr>
          <w:delText xml:space="preserve">the gene copies </w:delText>
        </w:r>
      </w:del>
      <w:r w:rsidR="00CA6469" w:rsidRPr="00855A9F">
        <w:rPr>
          <w:rFonts w:ascii="Cambria" w:hAnsi="Cambria"/>
        </w:rPr>
        <w:t xml:space="preserve">of </w:t>
      </w:r>
      <w:commentRangeStart w:id="2062"/>
      <w:r w:rsidR="00CA6469" w:rsidRPr="00855A9F">
        <w:rPr>
          <w:rFonts w:ascii="Cambria" w:hAnsi="Cambria"/>
        </w:rPr>
        <w:t xml:space="preserve">Adenovirus </w:t>
      </w:r>
      <w:commentRangeEnd w:id="2062"/>
      <w:r w:rsidR="00C9712E">
        <w:rPr>
          <w:rStyle w:val="CommentReference"/>
        </w:rPr>
        <w:commentReference w:id="2062"/>
      </w:r>
      <w:r w:rsidR="00CA6469" w:rsidRPr="00855A9F">
        <w:rPr>
          <w:rFonts w:ascii="Cambria" w:hAnsi="Cambria"/>
        </w:rPr>
        <w:t xml:space="preserve">in terms of biomass were not significantly different between the </w:t>
      </w:r>
      <w:del w:id="2063" w:author="Tri Le" w:date="2021-07-12T18:43:00Z">
        <w:r w:rsidR="00CA6469" w:rsidRPr="00855A9F" w:rsidDel="00E62906">
          <w:rPr>
            <w:rFonts w:ascii="Cambria" w:hAnsi="Cambria"/>
          </w:rPr>
          <w:delText>activated sludge</w:delText>
        </w:r>
      </w:del>
      <w:ins w:id="2064" w:author="Tri Le" w:date="2021-07-12T18:43:00Z">
        <w:r w:rsidR="00E62906">
          <w:rPr>
            <w:rFonts w:ascii="Cambria" w:hAnsi="Cambria"/>
          </w:rPr>
          <w:t>AS</w:t>
        </w:r>
      </w:ins>
      <w:r w:rsidR="00CA6469" w:rsidRPr="00855A9F">
        <w:rPr>
          <w:rFonts w:ascii="Cambria" w:hAnsi="Cambria"/>
        </w:rPr>
        <w:t xml:space="preserve"> and </w:t>
      </w:r>
      <w:del w:id="2065" w:author="Tri Le" w:date="2021-07-12T18:43:00Z">
        <w:r w:rsidR="00CA6469" w:rsidRPr="00855A9F" w:rsidDel="0023115A">
          <w:rPr>
            <w:rFonts w:ascii="Cambria" w:hAnsi="Cambria"/>
          </w:rPr>
          <w:delText>sludge cake</w:delText>
        </w:r>
      </w:del>
      <w:ins w:id="2066" w:author="Tri Le" w:date="2021-07-12T18:43:00Z">
        <w:r w:rsidR="0023115A">
          <w:rPr>
            <w:rFonts w:ascii="Cambria" w:hAnsi="Cambria"/>
          </w:rPr>
          <w:t>SC</w:t>
        </w:r>
      </w:ins>
      <w:r w:rsidR="00CA6469" w:rsidRPr="00855A9F">
        <w:rPr>
          <w:rFonts w:ascii="Cambria" w:hAnsi="Cambria"/>
        </w:rPr>
        <w:t xml:space="preserve"> samples. This reduction of viral gene copies of Adenovirus may be due to efficient digestion in the </w:t>
      </w:r>
      <w:del w:id="2067" w:author="Tri Le" w:date="2021-07-12T18:43:00Z">
        <w:r w:rsidR="00CA6469" w:rsidRPr="00855A9F" w:rsidDel="00872E4B">
          <w:rPr>
            <w:rFonts w:ascii="Cambria" w:hAnsi="Cambria"/>
          </w:rPr>
          <w:delText>activated sludge</w:delText>
        </w:r>
      </w:del>
      <w:ins w:id="2068" w:author="Tri Le" w:date="2021-07-12T18:43:00Z">
        <w:r w:rsidR="00872E4B">
          <w:rPr>
            <w:rFonts w:ascii="Cambria" w:hAnsi="Cambria"/>
          </w:rPr>
          <w:t>AS</w:t>
        </w:r>
      </w:ins>
      <w:r w:rsidR="00CA6469" w:rsidRPr="00855A9F">
        <w:rPr>
          <w:rFonts w:ascii="Cambria" w:hAnsi="Cambria"/>
        </w:rPr>
        <w:t xml:space="preserve"> and the anaerobic digestio</w:t>
      </w:r>
      <w:r w:rsidR="00A3792B" w:rsidRPr="00855A9F">
        <w:rPr>
          <w:rFonts w:ascii="Cambria" w:hAnsi="Cambria"/>
        </w:rPr>
        <w:t xml:space="preserve">n process </w:t>
      </w:r>
      <w:r w:rsidR="00CA6469" w:rsidRPr="00855A9F">
        <w:rPr>
          <w:rFonts w:ascii="Cambria" w:hAnsi="Cambria"/>
        </w:rPr>
        <w:t>(</w:t>
      </w:r>
      <w:del w:id="2069" w:author="Tri Le" w:date="2021-07-12T18:43:00Z">
        <w:r w:rsidR="00CA6469" w:rsidRPr="00855A9F" w:rsidDel="00786FC6">
          <w:rPr>
            <w:rFonts w:ascii="Cambria" w:hAnsi="Cambria"/>
          </w:rPr>
          <w:delText>sludge cake</w:delText>
        </w:r>
      </w:del>
      <w:ins w:id="2070" w:author="Tri Le" w:date="2021-07-12T18:43:00Z">
        <w:r w:rsidR="00786FC6">
          <w:rPr>
            <w:rFonts w:ascii="Cambria" w:hAnsi="Cambria"/>
          </w:rPr>
          <w:t>SC</w:t>
        </w:r>
      </w:ins>
      <w:r w:rsidR="00CA6469" w:rsidRPr="00855A9F">
        <w:rPr>
          <w:rFonts w:ascii="Cambria" w:hAnsi="Cambria"/>
        </w:rPr>
        <w:t xml:space="preserve">). Meanwhile, plant viruses such as PMMV remain more stable (in terms of biomass) during these digestion processes (Jumat et al. 2017). </w:t>
      </w:r>
    </w:p>
    <w:p w14:paraId="6E049F3B" w14:textId="37D191A9" w:rsidR="009746F3" w:rsidRDefault="00CA6469" w:rsidP="009746F3">
      <w:pPr>
        <w:widowControl w:val="0"/>
        <w:autoSpaceDE w:val="0"/>
        <w:autoSpaceDN w:val="0"/>
        <w:adjustRightInd w:val="0"/>
        <w:spacing w:after="240" w:line="480" w:lineRule="auto"/>
        <w:jc w:val="both"/>
        <w:rPr>
          <w:rFonts w:ascii="Cambria" w:hAnsi="Cambria"/>
        </w:rPr>
      </w:pPr>
      <w:r w:rsidRPr="00855A9F">
        <w:rPr>
          <w:rFonts w:ascii="Cambria" w:hAnsi="Cambria"/>
        </w:rPr>
        <w:lastRenderedPageBreak/>
        <w:t xml:space="preserve">The higher presence of </w:t>
      </w:r>
      <w:commentRangeStart w:id="2071"/>
      <w:r w:rsidRPr="00855A9F">
        <w:rPr>
          <w:rFonts w:ascii="Cambria" w:hAnsi="Cambria"/>
        </w:rPr>
        <w:t xml:space="preserve">Rotavirus </w:t>
      </w:r>
      <w:commentRangeEnd w:id="2071"/>
      <w:r w:rsidR="00C9712E">
        <w:rPr>
          <w:rStyle w:val="CommentReference"/>
        </w:rPr>
        <w:commentReference w:id="2071"/>
      </w:r>
      <w:r w:rsidRPr="00855A9F">
        <w:rPr>
          <w:rFonts w:ascii="Cambria" w:hAnsi="Cambria"/>
        </w:rPr>
        <w:t xml:space="preserve">gene copies in the </w:t>
      </w:r>
      <w:del w:id="2072" w:author="Tri Le" w:date="2021-07-12T18:43:00Z">
        <w:r w:rsidRPr="00855A9F" w:rsidDel="009120BF">
          <w:rPr>
            <w:rFonts w:ascii="Cambria" w:hAnsi="Cambria"/>
          </w:rPr>
          <w:delText xml:space="preserve">effluents </w:delText>
        </w:r>
      </w:del>
      <w:ins w:id="2073" w:author="Tri Le" w:date="2021-07-12T18:43:00Z">
        <w:r w:rsidR="009120BF">
          <w:rPr>
            <w:rFonts w:ascii="Cambria" w:hAnsi="Cambria"/>
          </w:rPr>
          <w:t>EF</w:t>
        </w:r>
        <w:r w:rsidR="009120BF" w:rsidRPr="00855A9F">
          <w:rPr>
            <w:rFonts w:ascii="Cambria" w:hAnsi="Cambria"/>
          </w:rPr>
          <w:t xml:space="preserve"> </w:t>
        </w:r>
      </w:ins>
      <w:r w:rsidRPr="00855A9F">
        <w:rPr>
          <w:rFonts w:ascii="Cambria" w:hAnsi="Cambria"/>
        </w:rPr>
        <w:t xml:space="preserve">during the winter season may indicate a higher risk of transmission during </w:t>
      </w:r>
      <w:del w:id="2074" w:author="muyaguari@yahoo.com" w:date="2021-05-19T21:43:00Z">
        <w:r w:rsidRPr="00855A9F" w:rsidDel="00C9712E">
          <w:rPr>
            <w:rFonts w:ascii="Cambria" w:hAnsi="Cambria"/>
          </w:rPr>
          <w:delText xml:space="preserve">the </w:delText>
        </w:r>
      </w:del>
      <w:r w:rsidRPr="00855A9F">
        <w:rPr>
          <w:rFonts w:ascii="Cambria" w:hAnsi="Cambria"/>
        </w:rPr>
        <w:t>cold s</w:t>
      </w:r>
      <w:r w:rsidR="0017703A" w:rsidRPr="00855A9F">
        <w:rPr>
          <w:rFonts w:ascii="Cambria" w:hAnsi="Cambria"/>
        </w:rPr>
        <w:t>easons (Atabak</w:t>
      </w:r>
      <w:r w:rsidR="00B231F4" w:rsidRPr="00855A9F">
        <w:rPr>
          <w:rFonts w:ascii="Cambria" w:hAnsi="Cambria"/>
        </w:rPr>
        <w:t>hsh et al. 2020</w:t>
      </w:r>
      <w:r w:rsidR="0017703A" w:rsidRPr="00855A9F">
        <w:rPr>
          <w:rFonts w:ascii="Cambria" w:hAnsi="Cambria"/>
        </w:rPr>
        <w:t xml:space="preserve">), since it has been previously reported that </w:t>
      </w:r>
      <w:r w:rsidRPr="00855A9F">
        <w:rPr>
          <w:rFonts w:ascii="Cambria" w:hAnsi="Cambria"/>
        </w:rPr>
        <w:t xml:space="preserve">a greater presence of rotaviruses in </w:t>
      </w:r>
      <w:del w:id="2075" w:author="Tri Le" w:date="2021-07-12T18:43:00Z">
        <w:r w:rsidRPr="00855A9F" w:rsidDel="00663CF5">
          <w:rPr>
            <w:rFonts w:ascii="Cambria" w:hAnsi="Cambria"/>
          </w:rPr>
          <w:delText xml:space="preserve">effluents </w:delText>
        </w:r>
      </w:del>
      <w:ins w:id="2076" w:author="Tri Le" w:date="2021-07-12T18:43:00Z">
        <w:r w:rsidR="00663CF5">
          <w:rPr>
            <w:rFonts w:ascii="Cambria" w:hAnsi="Cambria"/>
          </w:rPr>
          <w:t>EF</w:t>
        </w:r>
        <w:r w:rsidR="00663CF5" w:rsidRPr="00855A9F">
          <w:rPr>
            <w:rFonts w:ascii="Cambria" w:hAnsi="Cambria"/>
          </w:rPr>
          <w:t xml:space="preserve"> </w:t>
        </w:r>
      </w:ins>
      <w:r w:rsidR="0017703A" w:rsidRPr="00855A9F">
        <w:rPr>
          <w:rFonts w:ascii="Cambria" w:hAnsi="Cambria"/>
        </w:rPr>
        <w:t xml:space="preserve">are found </w:t>
      </w:r>
      <w:r w:rsidRPr="00855A9F">
        <w:rPr>
          <w:rFonts w:ascii="Cambria" w:hAnsi="Cambria"/>
        </w:rPr>
        <w:t>during the winter season</w:t>
      </w:r>
      <w:r w:rsidR="0017703A" w:rsidRPr="00855A9F">
        <w:rPr>
          <w:rFonts w:ascii="Cambria" w:hAnsi="Cambria"/>
        </w:rPr>
        <w:t xml:space="preserve"> (Li et al. 2011)</w:t>
      </w:r>
      <w:r w:rsidRPr="00855A9F">
        <w:rPr>
          <w:rFonts w:ascii="Cambria" w:hAnsi="Cambria"/>
        </w:rPr>
        <w:t xml:space="preserve">. </w:t>
      </w:r>
    </w:p>
    <w:p w14:paraId="18591B20" w14:textId="4358CA6A" w:rsidR="009746F3" w:rsidRPr="00A507C7" w:rsidRDefault="00CA6469" w:rsidP="009746F3">
      <w:pPr>
        <w:widowControl w:val="0"/>
        <w:autoSpaceDE w:val="0"/>
        <w:autoSpaceDN w:val="0"/>
        <w:adjustRightInd w:val="0"/>
        <w:spacing w:after="240" w:line="480" w:lineRule="auto"/>
        <w:jc w:val="both"/>
        <w:rPr>
          <w:rFonts w:ascii="Cambria" w:hAnsi="Cambria"/>
          <w:strike/>
          <w:rPrChange w:id="2077" w:author="Tri Le" w:date="2021-07-09T17:49:00Z">
            <w:rPr>
              <w:rFonts w:ascii="Cambria" w:hAnsi="Cambria"/>
            </w:rPr>
          </w:rPrChange>
        </w:rPr>
      </w:pPr>
      <w:r w:rsidRPr="00855A9F">
        <w:rPr>
          <w:rFonts w:ascii="Cambria" w:hAnsi="Cambria"/>
        </w:rPr>
        <w:t xml:space="preserve">The negative results of </w:t>
      </w:r>
      <w:commentRangeStart w:id="2078"/>
      <w:r w:rsidRPr="00855A9F">
        <w:rPr>
          <w:rFonts w:ascii="Cambria" w:hAnsi="Cambria"/>
        </w:rPr>
        <w:t xml:space="preserve">Sapovirus </w:t>
      </w:r>
      <w:commentRangeEnd w:id="2078"/>
      <w:r w:rsidR="00C9712E">
        <w:rPr>
          <w:rStyle w:val="CommentReference"/>
        </w:rPr>
        <w:commentReference w:id="2078"/>
      </w:r>
      <w:r w:rsidRPr="00855A9F">
        <w:rPr>
          <w:rFonts w:ascii="Cambria" w:hAnsi="Cambria"/>
        </w:rPr>
        <w:t>(Sav1, Sav124, and Sav5) across all wastewater treatment stages during the fall and winter season are consistent with a report by Varela et al. (2018</w:t>
      </w:r>
      <w:r w:rsidR="0085305B" w:rsidRPr="00855A9F">
        <w:rPr>
          <w:rFonts w:ascii="Cambria" w:hAnsi="Cambria"/>
        </w:rPr>
        <w:t xml:space="preserve">) using samples from a wastewater treatment plant in Tunisia. </w:t>
      </w:r>
      <w:r w:rsidR="0017703A" w:rsidRPr="00855A9F">
        <w:rPr>
          <w:rFonts w:ascii="Cambria" w:hAnsi="Cambria"/>
        </w:rPr>
        <w:t xml:space="preserve">Their </w:t>
      </w:r>
      <w:r w:rsidRPr="00855A9F">
        <w:rPr>
          <w:rFonts w:ascii="Cambria" w:hAnsi="Cambria"/>
        </w:rPr>
        <w:t>resul</w:t>
      </w:r>
      <w:r w:rsidR="00A3792B" w:rsidRPr="00855A9F">
        <w:rPr>
          <w:rFonts w:ascii="Cambria" w:hAnsi="Cambria"/>
        </w:rPr>
        <w:t>ts did not support the</w:t>
      </w:r>
      <w:r w:rsidRPr="00855A9F">
        <w:rPr>
          <w:rFonts w:ascii="Cambria" w:hAnsi="Cambria"/>
        </w:rPr>
        <w:t xml:space="preserve"> general belief that the peak of detection of Sapovirus </w:t>
      </w:r>
      <w:del w:id="2079" w:author="muyaguari@yahoo.com" w:date="2021-05-19T21:49:00Z">
        <w:r w:rsidR="0017703A" w:rsidRPr="00855A9F" w:rsidDel="00C9712E">
          <w:rPr>
            <w:rFonts w:ascii="Cambria" w:hAnsi="Cambria"/>
          </w:rPr>
          <w:delText>is</w:delText>
        </w:r>
        <w:r w:rsidRPr="00855A9F" w:rsidDel="00C9712E">
          <w:rPr>
            <w:rFonts w:ascii="Cambria" w:hAnsi="Cambria"/>
          </w:rPr>
          <w:delText xml:space="preserve"> </w:delText>
        </w:r>
      </w:del>
      <w:ins w:id="2080" w:author="muyaguari@yahoo.com" w:date="2021-05-19T21:49:00Z">
        <w:r w:rsidR="00C9712E">
          <w:rPr>
            <w:rFonts w:ascii="Cambria" w:hAnsi="Cambria"/>
          </w:rPr>
          <w:t>occurs</w:t>
        </w:r>
        <w:r w:rsidR="00C9712E" w:rsidRPr="00855A9F">
          <w:rPr>
            <w:rFonts w:ascii="Cambria" w:hAnsi="Cambria"/>
          </w:rPr>
          <w:t xml:space="preserve"> </w:t>
        </w:r>
      </w:ins>
      <w:r w:rsidRPr="00855A9F">
        <w:rPr>
          <w:rFonts w:ascii="Cambria" w:hAnsi="Cambria"/>
        </w:rPr>
        <w:t>during the cold and rainy months of the year.</w:t>
      </w:r>
      <w:r w:rsidR="0085305B" w:rsidRPr="00855A9F">
        <w:rPr>
          <w:rFonts w:ascii="Cambria" w:hAnsi="Cambria"/>
        </w:rPr>
        <w:t xml:space="preserve"> However, quantitative detection of sapovirus in wastewater and river water in Japan showed an increased concentration of sapoviruses in influents between winter and spring (December to May), but a decrease in sapovirus concentration during </w:t>
      </w:r>
      <w:r w:rsidR="00224B74" w:rsidRPr="00855A9F">
        <w:rPr>
          <w:rFonts w:ascii="Cambria" w:hAnsi="Cambria"/>
        </w:rPr>
        <w:t>the summer and autumn months (July to</w:t>
      </w:r>
      <w:r w:rsidR="0085305B" w:rsidRPr="00855A9F">
        <w:rPr>
          <w:rFonts w:ascii="Cambria" w:hAnsi="Cambria"/>
        </w:rPr>
        <w:t xml:space="preserve"> October</w:t>
      </w:r>
      <w:r w:rsidR="00224B74" w:rsidRPr="00855A9F">
        <w:rPr>
          <w:rFonts w:ascii="Cambria" w:hAnsi="Cambria"/>
        </w:rPr>
        <w:t>)</w:t>
      </w:r>
      <w:r w:rsidR="0085305B" w:rsidRPr="00855A9F">
        <w:rPr>
          <w:rFonts w:ascii="Cambria" w:hAnsi="Cambria"/>
        </w:rPr>
        <w:t xml:space="preserve"> (Haramoto et al. 2008).</w:t>
      </w:r>
      <w:ins w:id="2081" w:author="Tri Le" w:date="2021-07-09T17:49:00Z">
        <w:r w:rsidR="00A507C7">
          <w:rPr>
            <w:rFonts w:ascii="Cambria" w:hAnsi="Cambria"/>
          </w:rPr>
          <w:t xml:space="preserve"> As a result, there might be other factors that can influence wastewater sapovirus concentrations.</w:t>
        </w:r>
      </w:ins>
      <w:del w:id="2082" w:author="Tri Le" w:date="2021-07-12T18:46:00Z">
        <w:r w:rsidR="00F56E58" w:rsidRPr="00855A9F" w:rsidDel="00CB5CBC">
          <w:rPr>
            <w:rFonts w:ascii="Cambria" w:hAnsi="Cambria"/>
          </w:rPr>
          <w:delText xml:space="preserve"> </w:delText>
        </w:r>
        <w:commentRangeStart w:id="2083"/>
        <w:r w:rsidR="00F56E58" w:rsidRPr="00A507C7" w:rsidDel="00CB5CBC">
          <w:rPr>
            <w:rFonts w:ascii="Cambria" w:hAnsi="Cambria"/>
            <w:strike/>
            <w:rPrChange w:id="2084" w:author="Tri Le" w:date="2021-07-09T17:49:00Z">
              <w:rPr>
                <w:rFonts w:ascii="Cambria" w:hAnsi="Cambria"/>
              </w:rPr>
            </w:rPrChange>
          </w:rPr>
          <w:delText>As a result, the concentration of sapoviruses in waste</w:delText>
        </w:r>
        <w:r w:rsidR="00CB7ABC" w:rsidRPr="00A507C7" w:rsidDel="00CB5CBC">
          <w:rPr>
            <w:rFonts w:ascii="Cambria" w:hAnsi="Cambria"/>
            <w:strike/>
            <w:rPrChange w:id="2085" w:author="Tri Le" w:date="2021-07-09T17:49:00Z">
              <w:rPr>
                <w:rFonts w:ascii="Cambria" w:hAnsi="Cambria"/>
              </w:rPr>
            </w:rPrChange>
          </w:rPr>
          <w:delText xml:space="preserve">water can vary across the world </w:delText>
        </w:r>
        <w:r w:rsidR="00F56E58" w:rsidRPr="00A507C7" w:rsidDel="00CB5CBC">
          <w:rPr>
            <w:rFonts w:ascii="Cambria" w:hAnsi="Cambria"/>
            <w:strike/>
            <w:rPrChange w:id="2086" w:author="Tri Le" w:date="2021-07-09T17:49:00Z">
              <w:rPr>
                <w:rFonts w:ascii="Cambria" w:hAnsi="Cambria"/>
              </w:rPr>
            </w:rPrChange>
          </w:rPr>
          <w:delText>due to seasonal variability.</w:delText>
        </w:r>
        <w:r w:rsidR="0085305B" w:rsidRPr="00A507C7" w:rsidDel="00CB5CBC">
          <w:rPr>
            <w:rFonts w:ascii="Cambria" w:hAnsi="Cambria"/>
            <w:strike/>
            <w:rPrChange w:id="2087" w:author="Tri Le" w:date="2021-07-09T17:49:00Z">
              <w:rPr>
                <w:rFonts w:ascii="Cambria" w:hAnsi="Cambria"/>
              </w:rPr>
            </w:rPrChange>
          </w:rPr>
          <w:delText xml:space="preserve"> </w:delText>
        </w:r>
        <w:commentRangeEnd w:id="2083"/>
        <w:r w:rsidR="00C9712E" w:rsidRPr="00A507C7" w:rsidDel="00CB5CBC">
          <w:rPr>
            <w:rStyle w:val="CommentReference"/>
            <w:strike/>
            <w:rPrChange w:id="2088" w:author="Tri Le" w:date="2021-07-09T17:49:00Z">
              <w:rPr>
                <w:rStyle w:val="CommentReference"/>
              </w:rPr>
            </w:rPrChange>
          </w:rPr>
          <w:commentReference w:id="2083"/>
        </w:r>
      </w:del>
    </w:p>
    <w:p w14:paraId="1641E093" w14:textId="47DDBA18" w:rsidR="009746F3" w:rsidRDefault="00CA6469" w:rsidP="009746F3">
      <w:pPr>
        <w:widowControl w:val="0"/>
        <w:autoSpaceDE w:val="0"/>
        <w:autoSpaceDN w:val="0"/>
        <w:adjustRightInd w:val="0"/>
        <w:spacing w:after="240" w:line="480" w:lineRule="auto"/>
        <w:jc w:val="both"/>
        <w:rPr>
          <w:rFonts w:ascii="Cambria" w:hAnsi="Cambria"/>
        </w:rPr>
      </w:pPr>
      <w:r w:rsidRPr="00855A9F">
        <w:rPr>
          <w:rFonts w:ascii="Cambria" w:hAnsi="Cambria"/>
        </w:rPr>
        <w:t xml:space="preserve">The gene copies of GI </w:t>
      </w:r>
      <w:commentRangeStart w:id="2089"/>
      <w:r w:rsidRPr="00855A9F">
        <w:rPr>
          <w:rFonts w:ascii="Cambria" w:hAnsi="Cambria"/>
        </w:rPr>
        <w:t xml:space="preserve">Norovirus </w:t>
      </w:r>
      <w:commentRangeEnd w:id="2089"/>
      <w:r w:rsidR="00C9712E">
        <w:rPr>
          <w:rStyle w:val="CommentReference"/>
        </w:rPr>
        <w:commentReference w:id="2089"/>
      </w:r>
      <w:r w:rsidRPr="00855A9F">
        <w:rPr>
          <w:rFonts w:ascii="Cambria" w:hAnsi="Cambria"/>
        </w:rPr>
        <w:t xml:space="preserve">and GII Norovirus </w:t>
      </w:r>
      <w:r w:rsidR="00224B74" w:rsidRPr="00855A9F">
        <w:rPr>
          <w:rFonts w:ascii="Cambria" w:hAnsi="Cambria"/>
        </w:rPr>
        <w:t>were</w:t>
      </w:r>
      <w:r w:rsidRPr="00855A9F">
        <w:rPr>
          <w:rFonts w:ascii="Cambria" w:hAnsi="Cambria"/>
        </w:rPr>
        <w:t xml:space="preserve"> below the detection limit in</w:t>
      </w:r>
      <w:ins w:id="2090" w:author="Tri Le" w:date="2021-07-09T17:50:00Z">
        <w:r w:rsidR="0087401B">
          <w:rPr>
            <w:rFonts w:ascii="Cambria" w:hAnsi="Cambria"/>
          </w:rPr>
          <w:t xml:space="preserve"> many of </w:t>
        </w:r>
      </w:ins>
      <w:del w:id="2091" w:author="Tri Le" w:date="2021-07-09T17:50:00Z">
        <w:r w:rsidRPr="00855A9F" w:rsidDel="0087401B">
          <w:rPr>
            <w:rFonts w:ascii="Cambria" w:hAnsi="Cambria"/>
          </w:rPr>
          <w:delText xml:space="preserve"> </w:delText>
        </w:r>
      </w:del>
      <w:r w:rsidRPr="00855A9F">
        <w:rPr>
          <w:rFonts w:ascii="Cambria" w:hAnsi="Cambria"/>
        </w:rPr>
        <w:t xml:space="preserve">the </w:t>
      </w:r>
      <w:del w:id="2092" w:author="Tri Le" w:date="2021-07-12T18:47:00Z">
        <w:r w:rsidRPr="00855A9F" w:rsidDel="007A1E08">
          <w:rPr>
            <w:rFonts w:ascii="Cambria" w:hAnsi="Cambria"/>
          </w:rPr>
          <w:delText>activated sludge</w:delText>
        </w:r>
      </w:del>
      <w:ins w:id="2093" w:author="Tri Le" w:date="2021-07-12T18:47:00Z">
        <w:r w:rsidR="007A1E08">
          <w:rPr>
            <w:rFonts w:ascii="Cambria" w:hAnsi="Cambria"/>
          </w:rPr>
          <w:t>AS</w:t>
        </w:r>
      </w:ins>
      <w:r w:rsidRPr="00855A9F">
        <w:rPr>
          <w:rFonts w:ascii="Cambria" w:hAnsi="Cambria"/>
        </w:rPr>
        <w:t xml:space="preserve"> samples (in terms of both volume and biomass), but still relatively abundant in the </w:t>
      </w:r>
      <w:del w:id="2094" w:author="Tri Le" w:date="2021-07-12T18:55:00Z">
        <w:r w:rsidRPr="00855A9F" w:rsidDel="00F52D8A">
          <w:rPr>
            <w:rFonts w:ascii="Cambria" w:hAnsi="Cambria"/>
          </w:rPr>
          <w:delText>e</w:delText>
        </w:r>
        <w:r w:rsidR="00224B74" w:rsidRPr="00855A9F" w:rsidDel="00F52D8A">
          <w:rPr>
            <w:rFonts w:ascii="Cambria" w:hAnsi="Cambria"/>
          </w:rPr>
          <w:delText>ffluents</w:delText>
        </w:r>
      </w:del>
      <w:ins w:id="2095" w:author="Tri Le" w:date="2021-07-12T18:55:00Z">
        <w:r w:rsidR="00F52D8A">
          <w:rPr>
            <w:rFonts w:ascii="Cambria" w:hAnsi="Cambria"/>
          </w:rPr>
          <w:t>EF</w:t>
        </w:r>
      </w:ins>
      <w:r w:rsidR="00224B74" w:rsidRPr="00855A9F">
        <w:rPr>
          <w:rFonts w:ascii="Cambria" w:hAnsi="Cambria"/>
        </w:rPr>
        <w:t xml:space="preserve">. </w:t>
      </w:r>
      <w:commentRangeStart w:id="2096"/>
      <w:r w:rsidR="00224B74" w:rsidRPr="00855A9F">
        <w:rPr>
          <w:rFonts w:ascii="Cambria" w:hAnsi="Cambria"/>
        </w:rPr>
        <w:t>This</w:t>
      </w:r>
      <w:ins w:id="2097" w:author="Tri Le" w:date="2021-07-09T17:51:00Z">
        <w:r w:rsidR="006067AF">
          <w:rPr>
            <w:rFonts w:ascii="Cambria" w:hAnsi="Cambria"/>
          </w:rPr>
          <w:t xml:space="preserve"> observation</w:t>
        </w:r>
      </w:ins>
      <w:ins w:id="2098" w:author="Tri Le" w:date="2021-07-09T17:50:00Z">
        <w:r w:rsidR="006067AF">
          <w:rPr>
            <w:rFonts w:ascii="Cambria" w:hAnsi="Cambria"/>
          </w:rPr>
          <w:t xml:space="preserve">, similar </w:t>
        </w:r>
      </w:ins>
      <w:ins w:id="2099" w:author="Tri Le" w:date="2021-07-09T17:51:00Z">
        <w:r w:rsidR="006067AF">
          <w:rPr>
            <w:rFonts w:ascii="Cambria" w:hAnsi="Cambria"/>
          </w:rPr>
          <w:t xml:space="preserve">to the aforementioned discussion regarding </w:t>
        </w:r>
        <w:r w:rsidR="006067AF" w:rsidRPr="00855A9F">
          <w:rPr>
            <w:rFonts w:ascii="Cambria" w:hAnsi="Cambria"/>
          </w:rPr>
          <w:t xml:space="preserve">Adenovirus, CrAssphage, PMMV and </w:t>
        </w:r>
        <w:r w:rsidR="006067AF" w:rsidRPr="00855A9F">
          <w:rPr>
            <w:rFonts w:ascii="Cambria" w:hAnsi="Cambria"/>
            <w:i/>
          </w:rPr>
          <w:t>uidA</w:t>
        </w:r>
        <w:r w:rsidR="006067AF">
          <w:rPr>
            <w:rFonts w:ascii="Cambria" w:hAnsi="Cambria"/>
            <w:iCs/>
          </w:rPr>
          <w:t xml:space="preserve">, </w:t>
        </w:r>
      </w:ins>
      <w:del w:id="2100" w:author="Tri Le" w:date="2021-07-09T17:50:00Z">
        <w:r w:rsidR="00224B74" w:rsidRPr="00855A9F" w:rsidDel="006067AF">
          <w:rPr>
            <w:rFonts w:ascii="Cambria" w:hAnsi="Cambria"/>
          </w:rPr>
          <w:delText xml:space="preserve"> </w:delText>
        </w:r>
      </w:del>
      <w:r w:rsidRPr="00855A9F">
        <w:rPr>
          <w:rFonts w:ascii="Cambria" w:hAnsi="Cambria"/>
        </w:rPr>
        <w:t xml:space="preserve">may be related to the </w:t>
      </w:r>
      <w:del w:id="2101" w:author="Tri Le" w:date="2021-07-12T18:48:00Z">
        <w:r w:rsidRPr="00855A9F" w:rsidDel="007A1E08">
          <w:rPr>
            <w:rFonts w:ascii="Cambria" w:hAnsi="Cambria"/>
          </w:rPr>
          <w:delText>hydraulic retention time</w:delText>
        </w:r>
      </w:del>
      <w:ins w:id="2102" w:author="Tri Le" w:date="2021-07-12T18:48:00Z">
        <w:r w:rsidR="007A1E08">
          <w:rPr>
            <w:rFonts w:ascii="Cambria" w:hAnsi="Cambria"/>
          </w:rPr>
          <w:t>HRT</w:t>
        </w:r>
      </w:ins>
      <w:r w:rsidRPr="00855A9F">
        <w:rPr>
          <w:rFonts w:ascii="Cambria" w:hAnsi="Cambria"/>
        </w:rPr>
        <w:t xml:space="preserve"> in the NESTP facility</w:t>
      </w:r>
      <w:ins w:id="2103" w:author="Tri Le" w:date="2021-07-09T17:51:00Z">
        <w:r w:rsidR="00D01FAD">
          <w:rPr>
            <w:rFonts w:ascii="Cambria" w:hAnsi="Cambria"/>
          </w:rPr>
          <w:t xml:space="preserve">. </w:t>
        </w:r>
      </w:ins>
      <w:ins w:id="2104" w:author="Tri Le" w:date="2021-07-09T18:07:00Z">
        <w:r w:rsidR="00292E63">
          <w:rPr>
            <w:rFonts w:ascii="Cambria" w:hAnsi="Cambria"/>
          </w:rPr>
          <w:t>A</w:t>
        </w:r>
      </w:ins>
      <w:ins w:id="2105" w:author="Tri Le" w:date="2021-07-09T17:52:00Z">
        <w:r w:rsidR="00D01FAD">
          <w:rPr>
            <w:rFonts w:ascii="Cambria" w:hAnsi="Cambria"/>
          </w:rPr>
          <w:t xml:space="preserve"> possible explanation </w:t>
        </w:r>
      </w:ins>
      <w:ins w:id="2106" w:author="Tri Le" w:date="2021-07-09T18:07:00Z">
        <w:r w:rsidR="00292E63">
          <w:rPr>
            <w:rFonts w:ascii="Cambria" w:hAnsi="Cambria"/>
          </w:rPr>
          <w:t>for the greatly reduced viral GCNs in</w:t>
        </w:r>
      </w:ins>
      <w:ins w:id="2107" w:author="Tri Le" w:date="2021-07-09T18:08:00Z">
        <w:r w:rsidR="00292E63">
          <w:rPr>
            <w:rFonts w:ascii="Cambria" w:hAnsi="Cambria"/>
          </w:rPr>
          <w:t xml:space="preserve"> </w:t>
        </w:r>
      </w:ins>
      <w:ins w:id="2108" w:author="Tri Le" w:date="2021-07-12T18:48:00Z">
        <w:r w:rsidR="000E5D64">
          <w:rPr>
            <w:rFonts w:ascii="Cambria" w:hAnsi="Cambria"/>
          </w:rPr>
          <w:t>AS</w:t>
        </w:r>
      </w:ins>
      <w:ins w:id="2109" w:author="Tri Le" w:date="2021-07-09T18:08:00Z">
        <w:r w:rsidR="00292E63">
          <w:rPr>
            <w:rFonts w:ascii="Cambria" w:hAnsi="Cambria"/>
          </w:rPr>
          <w:t xml:space="preserve"> samples </w:t>
        </w:r>
      </w:ins>
      <w:ins w:id="2110" w:author="Tri Le" w:date="2021-07-09T17:52:00Z">
        <w:r w:rsidR="00D01FAD">
          <w:rPr>
            <w:rFonts w:ascii="Cambria" w:hAnsi="Cambria"/>
          </w:rPr>
          <w:t xml:space="preserve">is </w:t>
        </w:r>
      </w:ins>
      <w:del w:id="2111" w:author="Tri Le" w:date="2021-07-09T17:51:00Z">
        <w:r w:rsidR="00F56E58" w:rsidRPr="00855A9F" w:rsidDel="00D01FAD">
          <w:rPr>
            <w:rFonts w:ascii="Cambria" w:hAnsi="Cambria"/>
          </w:rPr>
          <w:delText xml:space="preserve"> </w:delText>
        </w:r>
        <w:r w:rsidR="00D25421" w:rsidRPr="00855A9F" w:rsidDel="00D01FAD">
          <w:rPr>
            <w:rFonts w:ascii="Cambria" w:hAnsi="Cambria"/>
          </w:rPr>
          <w:delText>or</w:delText>
        </w:r>
        <w:r w:rsidR="00F56E58" w:rsidRPr="00855A9F" w:rsidDel="00D01FAD">
          <w:rPr>
            <w:rFonts w:ascii="Cambria" w:hAnsi="Cambria"/>
          </w:rPr>
          <w:delText xml:space="preserve"> </w:delText>
        </w:r>
      </w:del>
      <w:r w:rsidR="00F56E58" w:rsidRPr="00855A9F">
        <w:rPr>
          <w:rFonts w:ascii="Cambria" w:hAnsi="Cambria"/>
        </w:rPr>
        <w:t xml:space="preserve">the efficiency </w:t>
      </w:r>
      <w:ins w:id="2112" w:author="Tri Le" w:date="2021-07-09T18:08:00Z">
        <w:r w:rsidR="00292E63">
          <w:rPr>
            <w:rFonts w:ascii="Cambria" w:hAnsi="Cambria"/>
          </w:rPr>
          <w:t xml:space="preserve">with which </w:t>
        </w:r>
      </w:ins>
      <w:ins w:id="2113" w:author="Tri Le" w:date="2021-07-09T18:10:00Z">
        <w:r w:rsidR="00292E63">
          <w:rPr>
            <w:rFonts w:ascii="Cambria" w:hAnsi="Cambria"/>
          </w:rPr>
          <w:t>viruses are removed</w:t>
        </w:r>
      </w:ins>
      <w:del w:id="2114" w:author="Tri Le" w:date="2021-07-09T18:08:00Z">
        <w:r w:rsidR="00F56E58" w:rsidRPr="00855A9F" w:rsidDel="00292E63">
          <w:rPr>
            <w:rFonts w:ascii="Cambria" w:hAnsi="Cambria"/>
          </w:rPr>
          <w:delText>in removing these viruses during the process</w:delText>
        </w:r>
      </w:del>
      <w:ins w:id="2115" w:author="Tri Le" w:date="2021-07-09T18:10:00Z">
        <w:r w:rsidR="00292E63">
          <w:rPr>
            <w:rFonts w:ascii="Cambria" w:hAnsi="Cambria"/>
          </w:rPr>
          <w:t xml:space="preserve">. </w:t>
        </w:r>
      </w:ins>
      <w:ins w:id="2116" w:author="Tri Le" w:date="2021-07-09T18:19:00Z">
        <w:r w:rsidR="00292E63">
          <w:rPr>
            <w:rFonts w:ascii="Cambria" w:hAnsi="Cambria"/>
          </w:rPr>
          <w:t>Many studies have shown v</w:t>
        </w:r>
      </w:ins>
      <w:ins w:id="2117" w:author="Tri Le" w:date="2021-07-09T18:10:00Z">
        <w:r w:rsidR="00292E63">
          <w:rPr>
            <w:rFonts w:ascii="Cambria" w:hAnsi="Cambria"/>
          </w:rPr>
          <w:t xml:space="preserve">iral removal rates for </w:t>
        </w:r>
      </w:ins>
      <w:ins w:id="2118" w:author="Tri Le" w:date="2021-07-12T18:48:00Z">
        <w:r w:rsidR="009802CD">
          <w:rPr>
            <w:rFonts w:ascii="Cambria" w:hAnsi="Cambria"/>
          </w:rPr>
          <w:t>AS</w:t>
        </w:r>
      </w:ins>
      <w:ins w:id="2119" w:author="Tri Le" w:date="2021-07-09T18:11:00Z">
        <w:r w:rsidR="00292E63">
          <w:rPr>
            <w:rFonts w:ascii="Cambria" w:hAnsi="Cambria"/>
          </w:rPr>
          <w:t xml:space="preserve"> treatment</w:t>
        </w:r>
      </w:ins>
      <w:ins w:id="2120" w:author="Tri Le" w:date="2021-07-09T18:19:00Z">
        <w:r w:rsidR="004823EA">
          <w:rPr>
            <w:rFonts w:ascii="Cambria" w:hAnsi="Cambria"/>
          </w:rPr>
          <w:t xml:space="preserve"> being higher than 95%</w:t>
        </w:r>
      </w:ins>
      <w:ins w:id="2121" w:author="Tri Le" w:date="2021-07-12T20:29:00Z">
        <w:r w:rsidR="004A3A80">
          <w:rPr>
            <w:rFonts w:ascii="Cambria" w:hAnsi="Cambria"/>
          </w:rPr>
          <w:t xml:space="preserve"> and even </w:t>
        </w:r>
      </w:ins>
      <w:ins w:id="2122" w:author="Tri Le" w:date="2021-07-09T18:20:00Z">
        <w:r w:rsidR="004823EA">
          <w:rPr>
            <w:rFonts w:ascii="Cambria" w:hAnsi="Cambria"/>
          </w:rPr>
          <w:t>as high as 99.97%</w:t>
        </w:r>
        <w:r w:rsidR="00A073C1">
          <w:rPr>
            <w:rFonts w:ascii="Cambria" w:hAnsi="Cambria"/>
          </w:rPr>
          <w:t xml:space="preserve"> [</w:t>
        </w:r>
        <w:r w:rsidR="00A073C1">
          <w:fldChar w:fldCharType="begin"/>
        </w:r>
        <w:r w:rsidR="00A073C1">
          <w:instrText xml:space="preserve"> HYPERLINK "https://cdnsciencepub.com/doi/abs/10.1139/m86-170" </w:instrText>
        </w:r>
        <w:r w:rsidR="00A073C1">
          <w:fldChar w:fldCharType="separate"/>
        </w:r>
        <w:r w:rsidR="00A073C1">
          <w:rPr>
            <w:rStyle w:val="Hyperlink"/>
          </w:rPr>
          <w:t xml:space="preserve">Elimination of human enteric viruses during conventional waste water </w:t>
        </w:r>
        <w:r w:rsidR="00A073C1">
          <w:rPr>
            <w:rStyle w:val="Hyperlink"/>
          </w:rPr>
          <w:lastRenderedPageBreak/>
          <w:t>treatment by activated sludge (cdnsciencepub.com)</w:t>
        </w:r>
        <w:r w:rsidR="00A073C1">
          <w:fldChar w:fldCharType="end"/>
        </w:r>
        <w:r w:rsidR="00A073C1">
          <w:t>;</w:t>
        </w:r>
      </w:ins>
      <w:ins w:id="2123" w:author="Tri Le" w:date="2021-07-09T18:29:00Z">
        <w:r w:rsidR="00A073C1">
          <w:t xml:space="preserve"> </w:t>
        </w:r>
        <w:r w:rsidR="00A073C1">
          <w:fldChar w:fldCharType="begin"/>
        </w:r>
        <w:r w:rsidR="00A073C1">
          <w:instrText xml:space="preserve"> HYPERLINK "https://www-sciencedirect-com.uml.idm.oclc.org/science/article/pii/S2589914719300763" \l "fig4" </w:instrText>
        </w:r>
        <w:r w:rsidR="00A073C1">
          <w:fldChar w:fldCharType="separate"/>
        </w:r>
        <w:r w:rsidR="00A073C1">
          <w:rPr>
            <w:rStyle w:val="Hyperlink"/>
          </w:rPr>
          <w:t>Removal of bacterial and viral indicator organisms in full-scale aerobic granular sludge and conventional activated sludge systems - ScienceDirect (oclc.org)</w:t>
        </w:r>
        <w:r w:rsidR="00A073C1">
          <w:fldChar w:fldCharType="end"/>
        </w:r>
        <w:r w:rsidR="00A073C1">
          <w:t xml:space="preserve">; </w:t>
        </w:r>
        <w:r w:rsidR="00A073C1">
          <w:fldChar w:fldCharType="begin"/>
        </w:r>
        <w:r w:rsidR="00A073C1">
          <w:instrText xml:space="preserve"> HYPERLINK "https://www-sciencedirect-com.uml.idm.oclc.org/science/article/pii/0043135476900592" </w:instrText>
        </w:r>
        <w:r w:rsidR="00A073C1">
          <w:fldChar w:fldCharType="separate"/>
        </w:r>
        <w:r w:rsidR="00A073C1">
          <w:rPr>
            <w:rStyle w:val="Hyperlink"/>
          </w:rPr>
          <w:t>Assessment of virus removal by a multi-stage activated sludge process - ScienceDirect (oclc.org)</w:t>
        </w:r>
        <w:r w:rsidR="00A073C1">
          <w:fldChar w:fldCharType="end"/>
        </w:r>
      </w:ins>
      <w:ins w:id="2124" w:author="Tri Le" w:date="2021-07-12T18:48:00Z">
        <w:r w:rsidR="00A23ABE">
          <w:rPr>
            <w:rFonts w:ascii="Cambria" w:hAnsi="Cambria"/>
          </w:rPr>
          <w:t>].</w:t>
        </w:r>
        <w:r w:rsidR="00DD5568">
          <w:rPr>
            <w:rFonts w:ascii="Cambria" w:hAnsi="Cambria"/>
          </w:rPr>
          <w:t xml:space="preserve"> </w:t>
        </w:r>
      </w:ins>
      <w:del w:id="2125" w:author="Tri Le" w:date="2021-07-09T18:09:00Z">
        <w:r w:rsidR="00F56E58" w:rsidRPr="00855A9F" w:rsidDel="00292E63">
          <w:rPr>
            <w:rFonts w:ascii="Cambria" w:hAnsi="Cambria"/>
          </w:rPr>
          <w:delText>.</w:delText>
        </w:r>
      </w:del>
      <w:del w:id="2126" w:author="Tri Le" w:date="2021-07-09T18:11:00Z">
        <w:r w:rsidR="00F56E58" w:rsidRPr="00855A9F" w:rsidDel="00292E63">
          <w:rPr>
            <w:rFonts w:ascii="Cambria" w:hAnsi="Cambria"/>
          </w:rPr>
          <w:delText xml:space="preserve">  </w:delText>
        </w:r>
        <w:commentRangeEnd w:id="2096"/>
        <w:r w:rsidR="00C9712E" w:rsidDel="00292E63">
          <w:rPr>
            <w:rStyle w:val="CommentReference"/>
          </w:rPr>
          <w:commentReference w:id="2096"/>
        </w:r>
      </w:del>
      <w:r w:rsidR="00DE6639" w:rsidRPr="00855A9F">
        <w:rPr>
          <w:rFonts w:ascii="Cambria" w:hAnsi="Cambria"/>
        </w:rPr>
        <w:t xml:space="preserve">The relative abundance of GI Norovirus and GII Norovirus gene copies in </w:t>
      </w:r>
      <w:del w:id="2127" w:author="Tri Le" w:date="2021-07-12T18:48:00Z">
        <w:r w:rsidR="00DE6639" w:rsidRPr="00855A9F" w:rsidDel="004C2C7D">
          <w:rPr>
            <w:rFonts w:ascii="Cambria" w:hAnsi="Cambria"/>
          </w:rPr>
          <w:delText>raw sewage</w:delText>
        </w:r>
      </w:del>
      <w:ins w:id="2128" w:author="Tri Le" w:date="2021-07-12T18:48:00Z">
        <w:r w:rsidR="004C2C7D">
          <w:rPr>
            <w:rFonts w:ascii="Cambria" w:hAnsi="Cambria"/>
          </w:rPr>
          <w:t>RS</w:t>
        </w:r>
      </w:ins>
      <w:r w:rsidR="00DE6639" w:rsidRPr="00855A9F">
        <w:rPr>
          <w:rFonts w:ascii="Cambria" w:hAnsi="Cambria"/>
        </w:rPr>
        <w:t xml:space="preserve"> and </w:t>
      </w:r>
      <w:del w:id="2129" w:author="Tri Le" w:date="2021-07-12T18:48:00Z">
        <w:r w:rsidR="00DE6639" w:rsidRPr="00855A9F" w:rsidDel="004C2C7D">
          <w:rPr>
            <w:rFonts w:ascii="Cambria" w:hAnsi="Cambria"/>
          </w:rPr>
          <w:delText xml:space="preserve">effluents </w:delText>
        </w:r>
      </w:del>
      <w:ins w:id="2130" w:author="Tri Le" w:date="2021-07-12T18:48:00Z">
        <w:r w:rsidR="004C2C7D">
          <w:rPr>
            <w:rFonts w:ascii="Cambria" w:hAnsi="Cambria"/>
          </w:rPr>
          <w:t>EF</w:t>
        </w:r>
        <w:r w:rsidR="004C2C7D" w:rsidRPr="00855A9F">
          <w:rPr>
            <w:rFonts w:ascii="Cambria" w:hAnsi="Cambria"/>
          </w:rPr>
          <w:t xml:space="preserve"> </w:t>
        </w:r>
      </w:ins>
      <w:r w:rsidR="00DE6639" w:rsidRPr="00855A9F">
        <w:rPr>
          <w:rFonts w:ascii="Cambria" w:hAnsi="Cambria"/>
        </w:rPr>
        <w:t xml:space="preserve">during the winter months (December and February) </w:t>
      </w:r>
      <w:r w:rsidR="00AF0C70" w:rsidRPr="00855A9F">
        <w:rPr>
          <w:rFonts w:ascii="Cambria" w:hAnsi="Cambria"/>
        </w:rPr>
        <w:t xml:space="preserve">and the </w:t>
      </w:r>
      <w:del w:id="2131" w:author="Tri Le" w:date="2021-07-09T18:31:00Z">
        <w:r w:rsidR="00AF0C70" w:rsidRPr="00855A9F" w:rsidDel="00964974">
          <w:rPr>
            <w:rFonts w:ascii="Cambria" w:hAnsi="Cambria"/>
          </w:rPr>
          <w:delText xml:space="preserve">presence </w:delText>
        </w:r>
      </w:del>
      <w:ins w:id="2132" w:author="Tri Le" w:date="2021-07-09T18:31:00Z">
        <w:r w:rsidR="00964974">
          <w:rPr>
            <w:rFonts w:ascii="Cambria" w:hAnsi="Cambria"/>
          </w:rPr>
          <w:t>absence</w:t>
        </w:r>
        <w:r w:rsidR="00964974" w:rsidRPr="00855A9F">
          <w:rPr>
            <w:rFonts w:ascii="Cambria" w:hAnsi="Cambria"/>
          </w:rPr>
          <w:t xml:space="preserve"> </w:t>
        </w:r>
      </w:ins>
      <w:r w:rsidR="00AF0C70" w:rsidRPr="00855A9F">
        <w:rPr>
          <w:rFonts w:ascii="Cambria" w:hAnsi="Cambria"/>
        </w:rPr>
        <w:t xml:space="preserve">of GII Norovirus in </w:t>
      </w:r>
      <w:del w:id="2133" w:author="Tri Le" w:date="2021-07-12T18:48:00Z">
        <w:r w:rsidR="00AF0C70" w:rsidRPr="00855A9F" w:rsidDel="00FA3872">
          <w:rPr>
            <w:rFonts w:ascii="Cambria" w:hAnsi="Cambria"/>
          </w:rPr>
          <w:delText>raw sewage</w:delText>
        </w:r>
      </w:del>
      <w:ins w:id="2134" w:author="Tri Le" w:date="2021-07-12T18:48:00Z">
        <w:r w:rsidR="00FA3872">
          <w:rPr>
            <w:rFonts w:ascii="Cambria" w:hAnsi="Cambria"/>
          </w:rPr>
          <w:t>RS</w:t>
        </w:r>
      </w:ins>
      <w:r w:rsidR="00AF0C70" w:rsidRPr="00855A9F">
        <w:rPr>
          <w:rFonts w:ascii="Cambria" w:hAnsi="Cambria"/>
        </w:rPr>
        <w:t xml:space="preserve"> in </w:t>
      </w:r>
      <w:del w:id="2135" w:author="Tri Le" w:date="2021-07-09T18:31:00Z">
        <w:r w:rsidR="00AF0C70" w:rsidRPr="00855A9F" w:rsidDel="008B6922">
          <w:rPr>
            <w:rFonts w:ascii="Cambria" w:hAnsi="Cambria"/>
          </w:rPr>
          <w:delText xml:space="preserve">only </w:delText>
        </w:r>
      </w:del>
      <w:r w:rsidR="00AF0C70" w:rsidRPr="00855A9F">
        <w:rPr>
          <w:rFonts w:ascii="Cambria" w:hAnsi="Cambria"/>
        </w:rPr>
        <w:t xml:space="preserve">October </w:t>
      </w:r>
      <w:r w:rsidR="00DE6639" w:rsidRPr="00855A9F">
        <w:rPr>
          <w:rFonts w:ascii="Cambria" w:hAnsi="Cambria"/>
        </w:rPr>
        <w:t xml:space="preserve">may be due </w:t>
      </w:r>
      <w:ins w:id="2136" w:author="Tri Le" w:date="2021-07-09T18:31:00Z">
        <w:r w:rsidR="003F166E">
          <w:rPr>
            <w:rFonts w:ascii="Cambria" w:hAnsi="Cambria"/>
          </w:rPr>
          <w:t xml:space="preserve">to </w:t>
        </w:r>
      </w:ins>
      <w:r w:rsidR="00DE6639" w:rsidRPr="00855A9F">
        <w:rPr>
          <w:rFonts w:ascii="Cambria" w:hAnsi="Cambria"/>
        </w:rPr>
        <w:t xml:space="preserve">seasonal variability (Pérez, et al. 2019). </w:t>
      </w:r>
      <w:r w:rsidR="00AF0C70" w:rsidRPr="00855A9F">
        <w:rPr>
          <w:rFonts w:ascii="Cambria" w:hAnsi="Cambria"/>
        </w:rPr>
        <w:t xml:space="preserve">However, the presence of GI and GII Norovirus gene copies in </w:t>
      </w:r>
      <w:del w:id="2137" w:author="Tri Le" w:date="2021-07-12T18:48:00Z">
        <w:r w:rsidR="00AF0C70" w:rsidRPr="00855A9F" w:rsidDel="00AE2BC0">
          <w:rPr>
            <w:rFonts w:ascii="Cambria" w:hAnsi="Cambria"/>
          </w:rPr>
          <w:delText>raw sewage</w:delText>
        </w:r>
      </w:del>
      <w:ins w:id="2138" w:author="Tri Le" w:date="2021-07-12T18:48:00Z">
        <w:r w:rsidR="00AE2BC0">
          <w:rPr>
            <w:rFonts w:ascii="Cambria" w:hAnsi="Cambria"/>
          </w:rPr>
          <w:t>RS</w:t>
        </w:r>
      </w:ins>
      <w:r w:rsidR="00AF0C70" w:rsidRPr="00855A9F">
        <w:rPr>
          <w:rFonts w:ascii="Cambria" w:hAnsi="Cambria"/>
        </w:rPr>
        <w:t xml:space="preserve"> in Event</w:t>
      </w:r>
      <w:ins w:id="2139" w:author="Tri Le" w:date="2021-07-09T18:32:00Z">
        <w:r w:rsidR="00405E03">
          <w:rPr>
            <w:rFonts w:ascii="Cambria" w:hAnsi="Cambria"/>
          </w:rPr>
          <w:t xml:space="preserve"> </w:t>
        </w:r>
      </w:ins>
      <w:del w:id="2140" w:author="Tri Le" w:date="2021-07-09T18:32:00Z">
        <w:r w:rsidR="00AF0C70" w:rsidRPr="00855A9F" w:rsidDel="00405E03">
          <w:rPr>
            <w:rFonts w:ascii="Cambria" w:hAnsi="Cambria"/>
          </w:rPr>
          <w:delText xml:space="preserve"> </w:delText>
        </w:r>
      </w:del>
      <w:r w:rsidR="00AF0C70" w:rsidRPr="00855A9F">
        <w:rPr>
          <w:rFonts w:ascii="Cambria" w:hAnsi="Cambria"/>
        </w:rPr>
        <w:t xml:space="preserve">4 (February) is consistent with a study conducted by Flannery et al. (2012), in which the concentration of GI and GII Norovirus gene copies in the influents of a wastewater treatment plant were significantly higher </w:t>
      </w:r>
      <w:r w:rsidR="00DA4C35" w:rsidRPr="00855A9F">
        <w:rPr>
          <w:rFonts w:ascii="Cambria" w:hAnsi="Cambria"/>
        </w:rPr>
        <w:t xml:space="preserve">during </w:t>
      </w:r>
      <w:r w:rsidR="008D33AC" w:rsidRPr="00855A9F">
        <w:rPr>
          <w:rFonts w:ascii="Cambria" w:hAnsi="Cambria"/>
        </w:rPr>
        <w:t>the wint</w:t>
      </w:r>
      <w:r w:rsidR="00AF0C70" w:rsidRPr="00855A9F">
        <w:rPr>
          <w:rFonts w:ascii="Cambria" w:hAnsi="Cambria"/>
        </w:rPr>
        <w:t xml:space="preserve">er months (January to March). </w:t>
      </w:r>
    </w:p>
    <w:p w14:paraId="406D4FC2" w14:textId="50807EC4" w:rsidR="0055663D" w:rsidRDefault="008635B2" w:rsidP="009746F3">
      <w:pPr>
        <w:widowControl w:val="0"/>
        <w:autoSpaceDE w:val="0"/>
        <w:autoSpaceDN w:val="0"/>
        <w:adjustRightInd w:val="0"/>
        <w:spacing w:after="240" w:line="480" w:lineRule="auto"/>
        <w:jc w:val="both"/>
        <w:rPr>
          <w:ins w:id="2141" w:author="Tri Le" w:date="2021-07-09T18:41:00Z"/>
          <w:rFonts w:ascii="Cambria" w:hAnsi="Cambria"/>
        </w:rPr>
      </w:pPr>
      <w:commentRangeStart w:id="2142"/>
      <w:r w:rsidRPr="00855A9F">
        <w:rPr>
          <w:rFonts w:ascii="Cambria" w:hAnsi="Cambria"/>
        </w:rPr>
        <w:t xml:space="preserve">In a study conducted by </w:t>
      </w:r>
      <w:r w:rsidR="00D97999" w:rsidRPr="00855A9F">
        <w:rPr>
          <w:rFonts w:ascii="Cambria" w:hAnsi="Cambria"/>
        </w:rPr>
        <w:t>Morsy El-Senousy et al. (2007</w:t>
      </w:r>
      <w:r w:rsidRPr="00855A9F">
        <w:rPr>
          <w:rFonts w:ascii="Cambria" w:hAnsi="Cambria"/>
        </w:rPr>
        <w:t xml:space="preserve">), high numbers of Astrovirus gene copies (per liter) in sewage water samples (from the Greater Cairo area in Egypt) were observed at the end of autumn and during the winter months, but </w:t>
      </w:r>
      <w:r w:rsidR="002032EC" w:rsidRPr="00855A9F">
        <w:rPr>
          <w:rFonts w:ascii="Cambria" w:hAnsi="Cambria"/>
        </w:rPr>
        <w:t xml:space="preserve">the Astrovirus concentrations </w:t>
      </w:r>
      <w:r w:rsidRPr="00855A9F">
        <w:rPr>
          <w:rFonts w:ascii="Cambria" w:hAnsi="Cambria"/>
        </w:rPr>
        <w:t xml:space="preserve">tended to decrease as temperatures increased. </w:t>
      </w:r>
      <w:commentRangeEnd w:id="2142"/>
      <w:r w:rsidR="00C9712E">
        <w:rPr>
          <w:rStyle w:val="CommentReference"/>
        </w:rPr>
        <w:commentReference w:id="2142"/>
      </w:r>
      <w:r w:rsidR="00DA4C35" w:rsidRPr="00855A9F">
        <w:rPr>
          <w:rFonts w:ascii="Cambria" w:hAnsi="Cambria"/>
        </w:rPr>
        <w:t>These results are</w:t>
      </w:r>
      <w:r w:rsidRPr="00855A9F">
        <w:rPr>
          <w:rFonts w:ascii="Cambria" w:hAnsi="Cambria"/>
        </w:rPr>
        <w:t xml:space="preserve"> </w:t>
      </w:r>
      <w:r w:rsidR="00DA4C35" w:rsidRPr="00855A9F">
        <w:rPr>
          <w:rFonts w:ascii="Cambria" w:hAnsi="Cambria"/>
        </w:rPr>
        <w:t xml:space="preserve">significantly different from the quantitation of </w:t>
      </w:r>
      <w:r w:rsidRPr="00855A9F">
        <w:rPr>
          <w:rFonts w:ascii="Cambria" w:hAnsi="Cambria"/>
        </w:rPr>
        <w:t xml:space="preserve">Astrovirus gene copies in the wastewater samples from the NESTP. There was zero detection of Astrovirus gene copies in </w:t>
      </w:r>
      <w:del w:id="2143" w:author="Tri Le" w:date="2021-07-09T18:33:00Z">
        <w:r w:rsidRPr="00855A9F" w:rsidDel="00630967">
          <w:rPr>
            <w:rFonts w:ascii="Cambria" w:hAnsi="Cambria"/>
          </w:rPr>
          <w:delText>all of</w:delText>
        </w:r>
      </w:del>
      <w:ins w:id="2144" w:author="Tri Le" w:date="2021-07-09T18:33:00Z">
        <w:r w:rsidR="00630967" w:rsidRPr="00855A9F">
          <w:rPr>
            <w:rFonts w:ascii="Cambria" w:hAnsi="Cambria"/>
          </w:rPr>
          <w:t>all</w:t>
        </w:r>
      </w:ins>
      <w:r w:rsidRPr="00855A9F">
        <w:rPr>
          <w:rFonts w:ascii="Cambria" w:hAnsi="Cambria"/>
        </w:rPr>
        <w:t xml:space="preserve"> the wastewater treatment stages across all events. These results may be due to seasonal variability (Pérez, et al. 2019) and efficiency of the wastewater facility in removing this virus during the process</w:t>
      </w:r>
      <w:ins w:id="2145" w:author="Tri Le" w:date="2021-07-09T18:33:00Z">
        <w:r w:rsidR="00630967">
          <w:rPr>
            <w:rFonts w:ascii="Cambria" w:hAnsi="Cambria"/>
          </w:rPr>
          <w:t>, as discussed above.</w:t>
        </w:r>
      </w:ins>
      <w:del w:id="2146" w:author="Tri Le" w:date="2021-07-09T18:33:00Z">
        <w:r w:rsidRPr="00855A9F" w:rsidDel="00630967">
          <w:rPr>
            <w:rFonts w:ascii="Cambria" w:hAnsi="Cambria"/>
          </w:rPr>
          <w:delText>.</w:delText>
        </w:r>
      </w:del>
    </w:p>
    <w:p w14:paraId="73384E2A" w14:textId="24749654" w:rsidR="0046406A" w:rsidRDefault="00A65376" w:rsidP="009746F3">
      <w:pPr>
        <w:widowControl w:val="0"/>
        <w:autoSpaceDE w:val="0"/>
        <w:autoSpaceDN w:val="0"/>
        <w:adjustRightInd w:val="0"/>
        <w:spacing w:after="240" w:line="480" w:lineRule="auto"/>
        <w:jc w:val="both"/>
        <w:rPr>
          <w:ins w:id="2147" w:author="Tri Le" w:date="2021-07-12T15:12:00Z"/>
          <w:rFonts w:ascii="Cambria" w:hAnsi="Cambria"/>
        </w:rPr>
      </w:pPr>
      <w:ins w:id="2148" w:author="Tri Le" w:date="2021-07-09T19:48:00Z">
        <w:r>
          <w:rPr>
            <w:rFonts w:ascii="Cambria" w:hAnsi="Cambria"/>
          </w:rPr>
          <w:t xml:space="preserve">Additionally, PCA and Spearman’s rank correlation analysis were conducted for </w:t>
        </w:r>
      </w:ins>
      <w:ins w:id="2149" w:author="Tri Le" w:date="2021-07-12T18:56:00Z">
        <w:r w:rsidR="008801B3">
          <w:rPr>
            <w:rFonts w:ascii="Cambria" w:hAnsi="Cambria"/>
          </w:rPr>
          <w:t>EF</w:t>
        </w:r>
      </w:ins>
      <w:ins w:id="2150" w:author="Tri Le" w:date="2021-07-09T19:49:00Z">
        <w:r>
          <w:rPr>
            <w:rFonts w:ascii="Cambria" w:hAnsi="Cambria"/>
          </w:rPr>
          <w:t xml:space="preserve"> samples to investigate potential connections between various physical, chemical</w:t>
        </w:r>
      </w:ins>
      <w:ins w:id="2151" w:author="Tri Le" w:date="2021-07-09T19:50:00Z">
        <w:r>
          <w:rPr>
            <w:rFonts w:ascii="Cambria" w:hAnsi="Cambria"/>
          </w:rPr>
          <w:t xml:space="preserve">, </w:t>
        </w:r>
        <w:r>
          <w:rPr>
            <w:rFonts w:ascii="Cambria" w:hAnsi="Cambria"/>
          </w:rPr>
          <w:lastRenderedPageBreak/>
          <w:t>and biological parameters.</w:t>
        </w:r>
        <w:r w:rsidR="003151CA">
          <w:rPr>
            <w:rFonts w:ascii="Cambria" w:hAnsi="Cambria"/>
          </w:rPr>
          <w:t xml:space="preserve"> </w:t>
        </w:r>
      </w:ins>
      <w:ins w:id="2152" w:author="Tri Le" w:date="2021-07-09T19:51:00Z">
        <w:r w:rsidR="003151CA">
          <w:rPr>
            <w:rFonts w:ascii="Cambria" w:hAnsi="Cambria"/>
          </w:rPr>
          <w:t xml:space="preserve">PCA revealed that </w:t>
        </w:r>
      </w:ins>
      <w:ins w:id="2153" w:author="Tri Le" w:date="2021-07-09T19:52:00Z">
        <w:r w:rsidR="003151CA">
          <w:rPr>
            <w:rFonts w:ascii="Cambria" w:hAnsi="Cambria"/>
          </w:rPr>
          <w:t xml:space="preserve">samples </w:t>
        </w:r>
      </w:ins>
      <w:ins w:id="2154" w:author="Tri Le" w:date="2021-07-09T19:51:00Z">
        <w:r w:rsidR="003151CA">
          <w:rPr>
            <w:rFonts w:ascii="Cambria" w:hAnsi="Cambria"/>
          </w:rPr>
          <w:t xml:space="preserve">collected </w:t>
        </w:r>
      </w:ins>
      <w:ins w:id="2155" w:author="Tri Le" w:date="2021-07-12T14:24:00Z">
        <w:r w:rsidR="003966D1">
          <w:rPr>
            <w:rFonts w:ascii="Cambria" w:hAnsi="Cambria"/>
          </w:rPr>
          <w:t xml:space="preserve">in different events from October to February </w:t>
        </w:r>
      </w:ins>
      <w:ins w:id="2156" w:author="Tri Le" w:date="2021-07-09T19:51:00Z">
        <w:r w:rsidR="003151CA">
          <w:rPr>
            <w:rFonts w:ascii="Cambria" w:hAnsi="Cambria"/>
          </w:rPr>
          <w:t>were not distinct from one another.</w:t>
        </w:r>
      </w:ins>
      <w:ins w:id="2157" w:author="Tri Le" w:date="2021-07-09T19:53:00Z">
        <w:r w:rsidR="00791E09">
          <w:rPr>
            <w:rFonts w:ascii="Cambria" w:hAnsi="Cambria"/>
          </w:rPr>
          <w:t xml:space="preserve"> This could indicate that </w:t>
        </w:r>
      </w:ins>
      <w:ins w:id="2158" w:author="Tri Le" w:date="2021-07-12T20:31:00Z">
        <w:r w:rsidR="00151E52">
          <w:rPr>
            <w:rFonts w:ascii="Cambria" w:hAnsi="Cambria"/>
          </w:rPr>
          <w:t xml:space="preserve">the effects </w:t>
        </w:r>
      </w:ins>
      <w:ins w:id="2159" w:author="Tri Le" w:date="2021-07-09T19:53:00Z">
        <w:r w:rsidR="00791E09">
          <w:rPr>
            <w:rFonts w:ascii="Cambria" w:hAnsi="Cambria"/>
          </w:rPr>
          <w:t xml:space="preserve">seasonal variation had </w:t>
        </w:r>
      </w:ins>
      <w:ins w:id="2160" w:author="Tri Le" w:date="2021-07-09T19:54:00Z">
        <w:r w:rsidR="00791E09">
          <w:rPr>
            <w:rFonts w:ascii="Cambria" w:hAnsi="Cambria"/>
          </w:rPr>
          <w:t>on the GCNs of the various targets in</w:t>
        </w:r>
      </w:ins>
      <w:ins w:id="2161" w:author="Tri Le" w:date="2021-07-12T14:25:00Z">
        <w:r w:rsidR="002D0C98">
          <w:rPr>
            <w:rFonts w:ascii="Cambria" w:hAnsi="Cambria"/>
          </w:rPr>
          <w:t xml:space="preserve">cluded in the </w:t>
        </w:r>
      </w:ins>
      <w:ins w:id="2162" w:author="Tri Le" w:date="2021-07-12T14:26:00Z">
        <w:r w:rsidR="00FE7591">
          <w:rPr>
            <w:rFonts w:ascii="Cambria" w:hAnsi="Cambria"/>
          </w:rPr>
          <w:t>PCA</w:t>
        </w:r>
      </w:ins>
      <w:ins w:id="2163" w:author="Tri Le" w:date="2021-07-12T20:31:00Z">
        <w:r w:rsidR="0038154B">
          <w:rPr>
            <w:rFonts w:ascii="Cambria" w:hAnsi="Cambria"/>
          </w:rPr>
          <w:t xml:space="preserve"> were not strong enough to clearly characterize samples from different events. </w:t>
        </w:r>
      </w:ins>
    </w:p>
    <w:p w14:paraId="4B363DB0" w14:textId="75CA412C" w:rsidR="00A65376" w:rsidRDefault="00231612" w:rsidP="009746F3">
      <w:pPr>
        <w:widowControl w:val="0"/>
        <w:autoSpaceDE w:val="0"/>
        <w:autoSpaceDN w:val="0"/>
        <w:adjustRightInd w:val="0"/>
        <w:spacing w:after="240" w:line="480" w:lineRule="auto"/>
        <w:jc w:val="both"/>
        <w:rPr>
          <w:ins w:id="2164" w:author="Tri Le" w:date="2021-07-12T15:14:00Z"/>
        </w:rPr>
      </w:pPr>
      <w:ins w:id="2165" w:author="Tri Le" w:date="2021-07-12T14:26:00Z">
        <w:r>
          <w:rPr>
            <w:rFonts w:ascii="Cambria" w:hAnsi="Cambria"/>
          </w:rPr>
          <w:t xml:space="preserve">Organic chemical parameters such as COD, cBOD, BOD, and </w:t>
        </w:r>
      </w:ins>
      <w:ins w:id="2166" w:author="Tri Le" w:date="2021-07-12T14:27:00Z">
        <w:r>
          <w:rPr>
            <w:rFonts w:ascii="Cambria" w:hAnsi="Cambria"/>
          </w:rPr>
          <w:t xml:space="preserve">TOC were notable positive contributors to PC1, while mean temperature, grab </w:t>
        </w:r>
        <w:r>
          <w:rPr>
            <w:rFonts w:ascii="Cambria" w:hAnsi="Cambria"/>
          </w:rPr>
          <w:t>filtered UVT, NO</w:t>
        </w:r>
        <w:r>
          <w:rPr>
            <w:rFonts w:ascii="Cambria" w:hAnsi="Cambria"/>
            <w:vertAlign w:val="subscript"/>
          </w:rPr>
          <w:t>x</w:t>
        </w:r>
        <w:r>
          <w:rPr>
            <w:rFonts w:ascii="Cambria" w:hAnsi="Cambria"/>
          </w:rPr>
          <w:t>-N, and TS</w:t>
        </w:r>
        <w:r>
          <w:rPr>
            <w:rFonts w:ascii="Cambria" w:hAnsi="Cambria"/>
          </w:rPr>
          <w:t xml:space="preserve"> </w:t>
        </w:r>
      </w:ins>
      <w:ins w:id="2167" w:author="Tri Le" w:date="2021-07-12T14:28:00Z">
        <w:r>
          <w:rPr>
            <w:rFonts w:ascii="Cambria" w:hAnsi="Cambria"/>
          </w:rPr>
          <w:t>most negatively contributed to PC1.</w:t>
        </w:r>
      </w:ins>
      <w:ins w:id="2168" w:author="Tri Le" w:date="2021-07-12T14:56:00Z">
        <w:r w:rsidR="00C50BE6">
          <w:rPr>
            <w:rFonts w:ascii="Cambria" w:hAnsi="Cambria"/>
          </w:rPr>
          <w:t xml:space="preserve"> </w:t>
        </w:r>
      </w:ins>
      <w:ins w:id="2169" w:author="Tri Le" w:date="2021-07-12T14:57:00Z">
        <w:r w:rsidR="00C50BE6">
          <w:rPr>
            <w:rFonts w:ascii="Cambria" w:hAnsi="Cambria"/>
          </w:rPr>
          <w:t xml:space="preserve">These observations were validated by subsequent Spearman’s </w:t>
        </w:r>
      </w:ins>
      <w:ins w:id="2170" w:author="Tri Le" w:date="2021-07-12T16:56:00Z">
        <w:r w:rsidR="00053E27">
          <w:rPr>
            <w:rFonts w:ascii="Cambria" w:hAnsi="Cambria"/>
          </w:rPr>
          <w:t xml:space="preserve">rank </w:t>
        </w:r>
        <w:r w:rsidR="001E1901">
          <w:rPr>
            <w:rFonts w:ascii="Cambria" w:hAnsi="Cambria"/>
          </w:rPr>
          <w:t>correlation</w:t>
        </w:r>
      </w:ins>
      <w:ins w:id="2171" w:author="Tri Le" w:date="2021-07-12T14:58:00Z">
        <w:r w:rsidR="00C50BE6">
          <w:rPr>
            <w:rFonts w:ascii="Cambria" w:hAnsi="Cambria"/>
          </w:rPr>
          <w:t xml:space="preserve"> analysis</w:t>
        </w:r>
      </w:ins>
      <w:ins w:id="2172" w:author="Tri Le" w:date="2021-07-12T16:56:00Z">
        <w:r w:rsidR="001E1901">
          <w:rPr>
            <w:rFonts w:ascii="Cambria" w:hAnsi="Cambria"/>
          </w:rPr>
          <w:t xml:space="preserve"> showing statistically significant coefficients</w:t>
        </w:r>
      </w:ins>
      <w:ins w:id="2173" w:author="Tri Le" w:date="2021-07-12T14:58:00Z">
        <w:r w:rsidR="00C50BE6">
          <w:rPr>
            <w:rFonts w:ascii="Cambria" w:hAnsi="Cambria"/>
          </w:rPr>
          <w:t xml:space="preserve">. </w:t>
        </w:r>
      </w:ins>
      <w:ins w:id="2174" w:author="Tri Le" w:date="2021-07-12T14:57:00Z">
        <w:r w:rsidR="00C50BE6">
          <w:rPr>
            <w:rFonts w:ascii="Cambria" w:hAnsi="Cambria"/>
          </w:rPr>
          <w:t xml:space="preserve">Grab filtered UVT being inversely correlated </w:t>
        </w:r>
      </w:ins>
      <w:ins w:id="2175" w:author="Tri Le" w:date="2021-07-12T14:58:00Z">
        <w:r w:rsidR="005E4D44">
          <w:rPr>
            <w:rFonts w:ascii="Cambria" w:hAnsi="Cambria"/>
          </w:rPr>
          <w:t xml:space="preserve">with </w:t>
        </w:r>
        <w:r w:rsidR="005E4D44">
          <w:rPr>
            <w:rFonts w:ascii="Cambria" w:hAnsi="Cambria"/>
          </w:rPr>
          <w:t>COD, cBOD, BOD, and TOC</w:t>
        </w:r>
      </w:ins>
      <w:ins w:id="2176" w:author="Tri Le" w:date="2021-07-12T14:56:00Z">
        <w:r w:rsidR="00C50BE6">
          <w:rPr>
            <w:rFonts w:ascii="Cambria" w:hAnsi="Cambria"/>
          </w:rPr>
          <w:t xml:space="preserve"> is consistent with the widespread use </w:t>
        </w:r>
      </w:ins>
      <w:ins w:id="2177" w:author="Tri Le" w:date="2021-07-12T14:58:00Z">
        <w:r w:rsidR="000B00CE">
          <w:rPr>
            <w:rFonts w:ascii="Cambria" w:hAnsi="Cambria"/>
          </w:rPr>
          <w:t xml:space="preserve">of </w:t>
        </w:r>
      </w:ins>
      <w:ins w:id="2178" w:author="Tri Le" w:date="2021-07-12T14:56:00Z">
        <w:r w:rsidR="00C50BE6">
          <w:rPr>
            <w:rFonts w:ascii="Cambria" w:hAnsi="Cambria"/>
          </w:rPr>
          <w:t xml:space="preserve">UV </w:t>
        </w:r>
      </w:ins>
      <w:ins w:id="2179" w:author="Tri Le" w:date="2021-07-12T14:58:00Z">
        <w:r w:rsidR="000B00CE">
          <w:rPr>
            <w:rFonts w:ascii="Cambria" w:hAnsi="Cambria"/>
          </w:rPr>
          <w:t xml:space="preserve">radiation </w:t>
        </w:r>
      </w:ins>
      <w:ins w:id="2180" w:author="Tri Le" w:date="2021-07-12T14:56:00Z">
        <w:r w:rsidR="00C50BE6">
          <w:rPr>
            <w:rFonts w:ascii="Cambria" w:hAnsi="Cambria"/>
          </w:rPr>
          <w:t xml:space="preserve">to </w:t>
        </w:r>
      </w:ins>
      <w:ins w:id="2181" w:author="Tri Le" w:date="2021-07-12T14:58:00Z">
        <w:r w:rsidR="000B00CE">
          <w:rPr>
            <w:rFonts w:ascii="Cambria" w:hAnsi="Cambria"/>
          </w:rPr>
          <w:t>regu</w:t>
        </w:r>
      </w:ins>
      <w:ins w:id="2182" w:author="Tri Le" w:date="2021-07-12T14:59:00Z">
        <w:r w:rsidR="000B00CE">
          <w:rPr>
            <w:rFonts w:ascii="Cambria" w:hAnsi="Cambria"/>
          </w:rPr>
          <w:t>late</w:t>
        </w:r>
      </w:ins>
      <w:ins w:id="2183" w:author="Tri Le" w:date="2021-07-12T14:56:00Z">
        <w:r w:rsidR="00C50BE6">
          <w:rPr>
            <w:rFonts w:ascii="Cambria" w:hAnsi="Cambria"/>
          </w:rPr>
          <w:t xml:space="preserve"> microbial growth</w:t>
        </w:r>
      </w:ins>
      <w:ins w:id="2184" w:author="Tri Le" w:date="2021-07-12T14:58:00Z">
        <w:r w:rsidR="000B00CE">
          <w:rPr>
            <w:rFonts w:ascii="Cambria" w:hAnsi="Cambria"/>
          </w:rPr>
          <w:t xml:space="preserve"> </w:t>
        </w:r>
      </w:ins>
      <w:ins w:id="2185" w:author="Tri Le" w:date="2021-07-12T14:59:00Z">
        <w:r w:rsidR="000B00CE">
          <w:rPr>
            <w:rFonts w:ascii="Cambria" w:hAnsi="Cambria"/>
          </w:rPr>
          <w:t>in a variety of medium, including water [</w:t>
        </w:r>
        <w:r w:rsidR="000B00CE">
          <w:fldChar w:fldCharType="begin"/>
        </w:r>
        <w:r w:rsidR="000B00CE">
          <w:instrText xml:space="preserve"> HYPERLINK "https://www.ncbi.nlm.nih.gov/pmc/articles/PMC7571309/" </w:instrText>
        </w:r>
        <w:r w:rsidR="000B00CE">
          <w:fldChar w:fldCharType="separate"/>
        </w:r>
        <w:r w:rsidR="000B00CE">
          <w:rPr>
            <w:rStyle w:val="Hyperlink"/>
          </w:rPr>
          <w:t>A Critical Review on Ultraviolet Disinfection Systems against COVID-19 Outbreak: Applicability, Validation, and Safety Considerations (nih.gov)</w:t>
        </w:r>
        <w:r w:rsidR="000B00CE">
          <w:fldChar w:fldCharType="end"/>
        </w:r>
        <w:r w:rsidR="000B00CE">
          <w:t>].</w:t>
        </w:r>
      </w:ins>
    </w:p>
    <w:p w14:paraId="4249C9FB" w14:textId="38FE5237" w:rsidR="00BF303C" w:rsidDel="00237D44" w:rsidRDefault="00BF303C" w:rsidP="00855A9F">
      <w:pPr>
        <w:spacing w:line="480" w:lineRule="auto"/>
        <w:jc w:val="both"/>
        <w:rPr>
          <w:del w:id="2186" w:author="Tri Le" w:date="2021-07-12T17:27:00Z"/>
          <w:rFonts w:ascii="Cambria" w:hAnsi="Cambria"/>
        </w:rPr>
      </w:pPr>
    </w:p>
    <w:p w14:paraId="7ED23CF0" w14:textId="223FD08E" w:rsidR="0055663D" w:rsidDel="00042C6C" w:rsidRDefault="0055663D" w:rsidP="00855A9F">
      <w:pPr>
        <w:spacing w:line="480" w:lineRule="auto"/>
        <w:jc w:val="both"/>
        <w:rPr>
          <w:del w:id="2187" w:author="Tri Le" w:date="2021-07-12T18:50:00Z"/>
          <w:rFonts w:ascii="Cambria" w:hAnsi="Cambria"/>
        </w:rPr>
      </w:pPr>
      <w:del w:id="2188" w:author="Tri Le" w:date="2021-07-12T18:50:00Z">
        <w:r w:rsidRPr="00C9712E" w:rsidDel="00237D44">
          <w:rPr>
            <w:rFonts w:ascii="Cambria" w:hAnsi="Cambria"/>
            <w:b/>
            <w:strike/>
            <w:rPrChange w:id="2189" w:author="muyaguari@yahoo.com" w:date="2021-05-19T21:55:00Z">
              <w:rPr>
                <w:rFonts w:ascii="Cambria" w:hAnsi="Cambria"/>
                <w:b/>
              </w:rPr>
            </w:rPrChange>
          </w:rPr>
          <w:delText xml:space="preserve">Limitations </w:delText>
        </w:r>
      </w:del>
    </w:p>
    <w:p w14:paraId="053093C2" w14:textId="77777777" w:rsidR="00042C6C" w:rsidRPr="00C9712E" w:rsidRDefault="00042C6C" w:rsidP="00855A9F">
      <w:pPr>
        <w:spacing w:line="480" w:lineRule="auto"/>
        <w:jc w:val="both"/>
        <w:rPr>
          <w:ins w:id="2190" w:author="Tri Le" w:date="2021-07-12T19:02:00Z"/>
          <w:rFonts w:ascii="Cambria" w:hAnsi="Cambria"/>
          <w:b/>
          <w:strike/>
          <w:rPrChange w:id="2191" w:author="muyaguari@yahoo.com" w:date="2021-05-19T21:55:00Z">
            <w:rPr>
              <w:ins w:id="2192" w:author="Tri Le" w:date="2021-07-12T19:02:00Z"/>
              <w:rFonts w:ascii="Cambria" w:hAnsi="Cambria"/>
              <w:b/>
            </w:rPr>
          </w:rPrChange>
        </w:rPr>
      </w:pPr>
    </w:p>
    <w:p w14:paraId="20B61C66" w14:textId="2BA1DC6D" w:rsidR="00AE6585" w:rsidRPr="00C9712E" w:rsidDel="00237D44" w:rsidRDefault="0055663D" w:rsidP="00855A9F">
      <w:pPr>
        <w:spacing w:line="480" w:lineRule="auto"/>
        <w:jc w:val="both"/>
        <w:rPr>
          <w:del w:id="2193" w:author="Tri Le" w:date="2021-07-12T18:50:00Z"/>
          <w:rFonts w:ascii="Cambria" w:hAnsi="Cambria"/>
          <w:strike/>
          <w:rPrChange w:id="2194" w:author="muyaguari@yahoo.com" w:date="2021-05-19T21:55:00Z">
            <w:rPr>
              <w:del w:id="2195" w:author="Tri Le" w:date="2021-07-12T18:50:00Z"/>
              <w:rFonts w:ascii="Cambria" w:hAnsi="Cambria"/>
            </w:rPr>
          </w:rPrChange>
        </w:rPr>
      </w:pPr>
      <w:del w:id="2196" w:author="Tri Le" w:date="2021-07-12T18:50:00Z">
        <w:r w:rsidRPr="00C9712E" w:rsidDel="00237D44">
          <w:rPr>
            <w:rFonts w:ascii="Cambria" w:hAnsi="Cambria"/>
            <w:strike/>
            <w:rPrChange w:id="2197" w:author="muyaguari@yahoo.com" w:date="2021-05-19T21:55:00Z">
              <w:rPr>
                <w:rFonts w:ascii="Cambria" w:hAnsi="Cambria"/>
              </w:rPr>
            </w:rPrChange>
          </w:rPr>
          <w:delText xml:space="preserve">Some limitations of this study are the small </w:delText>
        </w:r>
        <w:r w:rsidR="00DA4C35" w:rsidRPr="00C9712E" w:rsidDel="00237D44">
          <w:rPr>
            <w:rFonts w:ascii="Cambria" w:hAnsi="Cambria"/>
            <w:strike/>
            <w:rPrChange w:id="2198" w:author="muyaguari@yahoo.com" w:date="2021-05-19T21:55:00Z">
              <w:rPr>
                <w:rFonts w:ascii="Cambria" w:hAnsi="Cambria"/>
              </w:rPr>
            </w:rPrChange>
          </w:rPr>
          <w:delText xml:space="preserve">sample </w:delText>
        </w:r>
        <w:r w:rsidRPr="00C9712E" w:rsidDel="00237D44">
          <w:rPr>
            <w:rFonts w:ascii="Cambria" w:hAnsi="Cambria"/>
            <w:strike/>
            <w:rPrChange w:id="2199" w:author="muyaguari@yahoo.com" w:date="2021-05-19T21:55:00Z">
              <w:rPr>
                <w:rFonts w:ascii="Cambria" w:hAnsi="Cambria"/>
              </w:rPr>
            </w:rPrChange>
          </w:rPr>
          <w:delText>size of each wastewater treatment sample</w:delText>
        </w:r>
        <w:r w:rsidR="00DA4C35" w:rsidRPr="00C9712E" w:rsidDel="00237D44">
          <w:rPr>
            <w:rFonts w:ascii="Cambria" w:hAnsi="Cambria"/>
            <w:strike/>
            <w:rPrChange w:id="2200" w:author="muyaguari@yahoo.com" w:date="2021-05-19T21:55:00Z">
              <w:rPr>
                <w:rFonts w:ascii="Cambria" w:hAnsi="Cambria"/>
              </w:rPr>
            </w:rPrChange>
          </w:rPr>
          <w:delText>, which</w:delText>
        </w:r>
        <w:r w:rsidRPr="00C9712E" w:rsidDel="00237D44">
          <w:rPr>
            <w:rFonts w:ascii="Cambria" w:hAnsi="Cambria"/>
            <w:strike/>
            <w:rPrChange w:id="2201" w:author="muyaguari@yahoo.com" w:date="2021-05-19T21:55:00Z">
              <w:rPr>
                <w:rFonts w:ascii="Cambria" w:hAnsi="Cambria"/>
              </w:rPr>
            </w:rPrChange>
          </w:rPr>
          <w:delText xml:space="preserve"> may have led to power constraints</w:delText>
        </w:r>
        <w:r w:rsidR="00F337F8" w:rsidRPr="00C9712E" w:rsidDel="00237D44">
          <w:rPr>
            <w:rFonts w:ascii="Cambria" w:hAnsi="Cambria"/>
            <w:strike/>
            <w:rPrChange w:id="2202" w:author="muyaguari@yahoo.com" w:date="2021-05-19T21:55:00Z">
              <w:rPr>
                <w:rFonts w:ascii="Cambria" w:hAnsi="Cambria"/>
              </w:rPr>
            </w:rPrChange>
          </w:rPr>
          <w:delText>,</w:delText>
        </w:r>
        <w:r w:rsidRPr="00C9712E" w:rsidDel="00237D44">
          <w:rPr>
            <w:rFonts w:ascii="Cambria" w:hAnsi="Cambria"/>
            <w:strike/>
            <w:rPrChange w:id="2203" w:author="muyaguari@yahoo.com" w:date="2021-05-19T21:55:00Z">
              <w:rPr>
                <w:rFonts w:ascii="Cambria" w:hAnsi="Cambria"/>
              </w:rPr>
            </w:rPrChange>
          </w:rPr>
          <w:delText xml:space="preserve"> and </w:delText>
        </w:r>
        <w:r w:rsidR="00DA4C35" w:rsidRPr="00C9712E" w:rsidDel="00237D44">
          <w:rPr>
            <w:rFonts w:ascii="Cambria" w:hAnsi="Cambria"/>
            <w:strike/>
            <w:rPrChange w:id="2204" w:author="muyaguari@yahoo.com" w:date="2021-05-19T21:55:00Z">
              <w:rPr>
                <w:rFonts w:ascii="Cambria" w:hAnsi="Cambria"/>
              </w:rPr>
            </w:rPrChange>
          </w:rPr>
          <w:delText xml:space="preserve">the </w:delText>
        </w:r>
        <w:r w:rsidRPr="00C9712E" w:rsidDel="00237D44">
          <w:rPr>
            <w:rFonts w:ascii="Cambria" w:hAnsi="Cambria"/>
            <w:strike/>
            <w:rPrChange w:id="2205" w:author="muyaguari@yahoo.com" w:date="2021-05-19T21:55:00Z">
              <w:rPr>
                <w:rFonts w:ascii="Cambria" w:hAnsi="Cambria"/>
              </w:rPr>
            </w:rPrChange>
          </w:rPr>
          <w:delText xml:space="preserve">lack of replication in </w:delText>
        </w:r>
        <w:r w:rsidR="00AD7BED" w:rsidRPr="00C9712E" w:rsidDel="00237D44">
          <w:rPr>
            <w:rFonts w:ascii="Cambria" w:hAnsi="Cambria"/>
            <w:strike/>
            <w:rPrChange w:id="2206" w:author="muyaguari@yahoo.com" w:date="2021-05-19T21:55:00Z">
              <w:rPr>
                <w:rFonts w:ascii="Cambria" w:hAnsi="Cambria"/>
              </w:rPr>
            </w:rPrChange>
          </w:rPr>
          <w:delText xml:space="preserve">larger </w:delText>
        </w:r>
        <w:r w:rsidRPr="00C9712E" w:rsidDel="00237D44">
          <w:rPr>
            <w:rFonts w:ascii="Cambria" w:hAnsi="Cambria"/>
            <w:strike/>
            <w:rPrChange w:id="2207" w:author="muyaguari@yahoo.com" w:date="2021-05-19T21:55:00Z">
              <w:rPr>
                <w:rFonts w:ascii="Cambria" w:hAnsi="Cambria"/>
              </w:rPr>
            </w:rPrChange>
          </w:rPr>
          <w:delText xml:space="preserve">sample sizes.  </w:delText>
        </w:r>
        <w:r w:rsidR="00AE6585" w:rsidRPr="00C9712E" w:rsidDel="00237D44">
          <w:rPr>
            <w:rFonts w:ascii="Cambria" w:hAnsi="Cambria"/>
            <w:strike/>
            <w:rPrChange w:id="2208" w:author="muyaguari@yahoo.com" w:date="2021-05-19T21:55:00Z">
              <w:rPr>
                <w:rFonts w:ascii="Cambria" w:hAnsi="Cambria"/>
              </w:rPr>
            </w:rPrChange>
          </w:rPr>
          <w:delText xml:space="preserve">Another weakness of this study is the lack of data for the spring and summer months of the year. </w:delText>
        </w:r>
      </w:del>
    </w:p>
    <w:p w14:paraId="5CA63DFC" w14:textId="77777777" w:rsidR="00F03EF3" w:rsidDel="00F03EF3" w:rsidRDefault="00F03EF3" w:rsidP="00855A9F">
      <w:pPr>
        <w:spacing w:line="480" w:lineRule="auto"/>
        <w:jc w:val="both"/>
        <w:rPr>
          <w:ins w:id="2209" w:author="muyaguari@yahoo.com" w:date="2021-05-13T13:54:00Z"/>
          <w:del w:id="2210" w:author="Tri Le" w:date="2021-07-09T16:16:00Z"/>
          <w:rFonts w:ascii="Cambria" w:hAnsi="Cambria"/>
          <w:b/>
        </w:rPr>
      </w:pPr>
    </w:p>
    <w:p w14:paraId="71DE64DD" w14:textId="5084E258" w:rsidR="00632D6F" w:rsidDel="006B0858" w:rsidRDefault="00632D6F" w:rsidP="00855A9F">
      <w:pPr>
        <w:spacing w:line="480" w:lineRule="auto"/>
        <w:jc w:val="both"/>
        <w:rPr>
          <w:moveFrom w:id="2211" w:author="Tri Le" w:date="2021-07-09T16:12:00Z"/>
          <w:rFonts w:ascii="Cambria" w:hAnsi="Cambria"/>
          <w:b/>
        </w:rPr>
      </w:pPr>
      <w:moveFromRangeStart w:id="2212" w:author="Tri Le" w:date="2021-07-09T16:12:00Z" w:name="move76739579"/>
      <w:commentRangeStart w:id="2213"/>
      <w:moveFrom w:id="2214" w:author="Tri Le" w:date="2021-07-09T16:12:00Z">
        <w:ins w:id="2215" w:author="muyaguari@yahoo.com" w:date="2021-05-13T13:54:00Z">
          <w:r w:rsidDel="006B0858">
            <w:rPr>
              <w:rFonts w:ascii="Cambria" w:hAnsi="Cambria"/>
              <w:b/>
            </w:rPr>
            <w:t xml:space="preserve">Conclusion: </w:t>
          </w:r>
          <w:commentRangeStart w:id="2216"/>
          <w:r w:rsidRPr="00160D3F" w:rsidDel="006B0858">
            <w:rPr>
              <w:rFonts w:ascii="Cambria" w:hAnsi="Cambria"/>
              <w:highlight w:val="green"/>
            </w:rPr>
            <w:t>CrAssphage (a DNA enteric virus) and the Pepper Mild Mottle Virus (PMMV) have been found to be a dominant presence in wastewater samples.</w:t>
          </w:r>
          <w:r w:rsidRPr="000C5647" w:rsidDel="006B0858">
            <w:rPr>
              <w:rFonts w:ascii="Cambria" w:hAnsi="Cambria"/>
            </w:rPr>
            <w:t xml:space="preserve"> </w:t>
          </w:r>
          <w:commentRangeEnd w:id="2216"/>
          <w:r w:rsidDel="006B0858">
            <w:rPr>
              <w:rStyle w:val="CommentReference"/>
            </w:rPr>
            <w:commentReference w:id="2216"/>
          </w:r>
        </w:ins>
        <w:commentRangeEnd w:id="2213"/>
        <w:ins w:id="2217" w:author="muyaguari@yahoo.com" w:date="2021-05-19T21:56:00Z">
          <w:r w:rsidR="00C9712E" w:rsidDel="006B0858">
            <w:rPr>
              <w:rStyle w:val="CommentReference"/>
            </w:rPr>
            <w:commentReference w:id="2213"/>
          </w:r>
        </w:ins>
      </w:moveFrom>
    </w:p>
    <w:moveFromRangeEnd w:id="2212"/>
    <w:p w14:paraId="59EAD9F3" w14:textId="483831DA" w:rsidR="00CA6469" w:rsidRPr="00855A9F" w:rsidRDefault="00616A2E" w:rsidP="00855A9F">
      <w:pPr>
        <w:spacing w:line="480" w:lineRule="auto"/>
        <w:jc w:val="both"/>
        <w:rPr>
          <w:rFonts w:ascii="Cambria" w:hAnsi="Cambria"/>
          <w:b/>
        </w:rPr>
      </w:pPr>
      <w:r w:rsidRPr="00855A9F">
        <w:rPr>
          <w:rFonts w:ascii="Cambria" w:hAnsi="Cambria"/>
          <w:b/>
        </w:rPr>
        <w:t>ACKNOWLEDGEMENTS</w:t>
      </w:r>
    </w:p>
    <w:p w14:paraId="6532EFEB" w14:textId="2B642C50" w:rsidR="004D2875" w:rsidRDefault="00616A2E" w:rsidP="00855A9F">
      <w:pPr>
        <w:spacing w:line="480" w:lineRule="auto"/>
        <w:jc w:val="both"/>
        <w:rPr>
          <w:ins w:id="2218" w:author="Tri Le" w:date="2021-07-12T17:27:00Z"/>
          <w:rFonts w:ascii="Cambria" w:hAnsi="Cambria"/>
        </w:rPr>
      </w:pPr>
      <w:r w:rsidRPr="00855A9F">
        <w:rPr>
          <w:rFonts w:ascii="Cambria" w:hAnsi="Cambria"/>
        </w:rPr>
        <w:t xml:space="preserve">Special thanks to Dr. Qiuyan Yuan and graduate students Palwinder Singh and Kadir Yanaç in Civil Engineering at the University of Manitoba. Research start-up funds grant number 322388 were assigned to Dr. Miguel Uyaguari-Diaz. </w:t>
      </w:r>
    </w:p>
    <w:p w14:paraId="149ECE7C" w14:textId="01B6D244" w:rsidR="00616A2E" w:rsidDel="003E0142" w:rsidRDefault="00616A2E" w:rsidP="000A1A0E">
      <w:pPr>
        <w:rPr>
          <w:del w:id="2219" w:author="Tri Le" w:date="2021-07-12T18:50:00Z"/>
          <w:rFonts w:ascii="Cambria" w:hAnsi="Cambria"/>
        </w:rPr>
      </w:pPr>
    </w:p>
    <w:p w14:paraId="5DAD24BD" w14:textId="77777777" w:rsidR="003E0142" w:rsidRPr="00855A9F" w:rsidRDefault="003E0142" w:rsidP="004D2875">
      <w:pPr>
        <w:rPr>
          <w:ins w:id="2220" w:author="Tri Le" w:date="2021-07-12T18:50:00Z"/>
          <w:rFonts w:ascii="Cambria" w:hAnsi="Cambria"/>
        </w:rPr>
        <w:pPrChange w:id="2221" w:author="Tri Le" w:date="2021-07-12T17:28:00Z">
          <w:pPr>
            <w:spacing w:line="480" w:lineRule="auto"/>
            <w:jc w:val="both"/>
          </w:pPr>
        </w:pPrChange>
      </w:pPr>
    </w:p>
    <w:p w14:paraId="6EFEDA7C" w14:textId="77777777" w:rsidR="002B6960" w:rsidRDefault="002B6960" w:rsidP="000A1A0E">
      <w:pPr>
        <w:rPr>
          <w:ins w:id="2222" w:author="Tri Le" w:date="2021-07-12T19:02:00Z"/>
          <w:rFonts w:ascii="Cambria" w:hAnsi="Cambria"/>
          <w:b/>
        </w:rPr>
      </w:pPr>
    </w:p>
    <w:p w14:paraId="6D268958" w14:textId="77777777" w:rsidR="002B6960" w:rsidRDefault="002B6960" w:rsidP="000A1A0E">
      <w:pPr>
        <w:rPr>
          <w:ins w:id="2223" w:author="Tri Le" w:date="2021-07-12T19:02:00Z"/>
          <w:rFonts w:ascii="Cambria" w:hAnsi="Cambria"/>
          <w:b/>
        </w:rPr>
      </w:pPr>
    </w:p>
    <w:p w14:paraId="72917E6E" w14:textId="79D23D4E" w:rsidR="00E23E03" w:rsidRDefault="00E23E03" w:rsidP="000A1A0E">
      <w:pPr>
        <w:rPr>
          <w:ins w:id="2224" w:author="Tri Le" w:date="2021-07-12T20:32:00Z"/>
          <w:rFonts w:ascii="Cambria" w:hAnsi="Cambria"/>
          <w:b/>
        </w:rPr>
      </w:pPr>
    </w:p>
    <w:p w14:paraId="1186D439" w14:textId="1C0C8D94" w:rsidR="009338B9" w:rsidRDefault="009338B9" w:rsidP="000A1A0E">
      <w:pPr>
        <w:rPr>
          <w:ins w:id="2225" w:author="Tri Le" w:date="2021-07-12T20:32:00Z"/>
          <w:rFonts w:ascii="Cambria" w:hAnsi="Cambria"/>
          <w:b/>
        </w:rPr>
      </w:pPr>
    </w:p>
    <w:p w14:paraId="28A01FCA" w14:textId="77777777" w:rsidR="009338B9" w:rsidRDefault="009338B9" w:rsidP="000A1A0E">
      <w:pPr>
        <w:rPr>
          <w:ins w:id="2226" w:author="Tri Le" w:date="2021-07-12T19:02:00Z"/>
          <w:rFonts w:ascii="Cambria" w:hAnsi="Cambria"/>
          <w:b/>
        </w:rPr>
      </w:pPr>
    </w:p>
    <w:p w14:paraId="208277BC" w14:textId="43D236EA" w:rsidR="00616A2E" w:rsidRDefault="004D2875" w:rsidP="000A1A0E">
      <w:pPr>
        <w:rPr>
          <w:ins w:id="2227" w:author="Tri Le" w:date="2021-07-12T18:50:00Z"/>
          <w:rFonts w:ascii="Cambria" w:hAnsi="Cambria"/>
          <w:b/>
        </w:rPr>
      </w:pPr>
      <w:ins w:id="2228" w:author="Tri Le" w:date="2021-07-12T17:28:00Z">
        <w:r>
          <w:rPr>
            <w:rFonts w:ascii="Cambria" w:hAnsi="Cambria"/>
            <w:b/>
          </w:rPr>
          <w:lastRenderedPageBreak/>
          <w:t>SUPPLEMENTARY MATERIALS</w:t>
        </w:r>
      </w:ins>
    </w:p>
    <w:p w14:paraId="1F0DF216" w14:textId="77777777" w:rsidR="000A1A0E" w:rsidRDefault="000A1A0E" w:rsidP="000A1A0E">
      <w:pPr>
        <w:rPr>
          <w:ins w:id="2229" w:author="Tri Le" w:date="2021-07-12T17:47:00Z"/>
          <w:rFonts w:ascii="Cambria" w:hAnsi="Cambria"/>
          <w:b/>
        </w:rPr>
        <w:pPrChange w:id="2230" w:author="Tri Le" w:date="2021-07-12T18:50:00Z">
          <w:pPr>
            <w:spacing w:line="480" w:lineRule="auto"/>
          </w:pPr>
        </w:pPrChange>
      </w:pPr>
    </w:p>
    <w:p w14:paraId="03150192" w14:textId="43A7747C" w:rsidR="00092869" w:rsidRPr="00616A2E" w:rsidRDefault="00092869" w:rsidP="00CA6469">
      <w:pPr>
        <w:spacing w:line="480" w:lineRule="auto"/>
        <w:rPr>
          <w:rFonts w:ascii="Cambria" w:hAnsi="Cambria"/>
        </w:rPr>
      </w:pPr>
      <w:ins w:id="2231" w:author="Tri Le" w:date="2021-07-12T17:47:00Z">
        <w:r>
          <w:rPr>
            <w:rFonts w:ascii="Cambria" w:hAnsi="Cambria"/>
            <w:b/>
          </w:rPr>
          <w:t>[Ideas of what to include]</w:t>
        </w:r>
      </w:ins>
    </w:p>
    <w:p w14:paraId="7D9AB7E1" w14:textId="5867BCA1" w:rsidR="00A33724" w:rsidRDefault="005E569B" w:rsidP="00CA6469">
      <w:pPr>
        <w:spacing w:line="480" w:lineRule="auto"/>
        <w:rPr>
          <w:ins w:id="2232" w:author="Tri Le" w:date="2021-07-12T17:47:00Z"/>
          <w:rFonts w:ascii="Cambria" w:hAnsi="Cambria"/>
          <w:bCs/>
        </w:rPr>
      </w:pPr>
      <w:ins w:id="2233" w:author="Tri Le" w:date="2021-07-12T17:45:00Z">
        <w:r>
          <w:rPr>
            <w:rFonts w:ascii="Cambria" w:hAnsi="Cambria"/>
            <w:bCs/>
          </w:rPr>
          <w:t xml:space="preserve">Table </w:t>
        </w:r>
      </w:ins>
      <w:ins w:id="2234" w:author="Tri Le" w:date="2021-07-12T17:47:00Z">
        <w:r w:rsidR="00092869">
          <w:rPr>
            <w:rFonts w:ascii="Cambria" w:hAnsi="Cambria"/>
            <w:bCs/>
          </w:rPr>
          <w:t>S</w:t>
        </w:r>
      </w:ins>
      <w:ins w:id="2235" w:author="Tri Le" w:date="2021-07-12T17:45:00Z">
        <w:r>
          <w:rPr>
            <w:rFonts w:ascii="Cambria" w:hAnsi="Cambria"/>
            <w:bCs/>
          </w:rPr>
          <w:t xml:space="preserve">1. Qubit </w:t>
        </w:r>
      </w:ins>
      <w:ins w:id="2236" w:author="Tri Le" w:date="2021-07-12T17:46:00Z">
        <w:r>
          <w:rPr>
            <w:rFonts w:ascii="Cambria" w:hAnsi="Cambria"/>
            <w:bCs/>
          </w:rPr>
          <w:t>assay results.</w:t>
        </w:r>
      </w:ins>
      <w:ins w:id="2237" w:author="Tri Le" w:date="2021-07-12T17:45:00Z">
        <w:r>
          <w:rPr>
            <w:rFonts w:ascii="Cambria" w:hAnsi="Cambria"/>
            <w:bCs/>
          </w:rPr>
          <w:t xml:space="preserve"> </w:t>
        </w:r>
      </w:ins>
    </w:p>
    <w:p w14:paraId="270A1856" w14:textId="2616478F" w:rsidR="00092869" w:rsidRDefault="00092869" w:rsidP="00CA6469">
      <w:pPr>
        <w:spacing w:line="480" w:lineRule="auto"/>
        <w:rPr>
          <w:ins w:id="2238" w:author="Tri Le" w:date="2021-07-12T17:47:00Z"/>
          <w:rFonts w:ascii="Cambria" w:hAnsi="Cambria"/>
          <w:bCs/>
        </w:rPr>
      </w:pPr>
      <w:ins w:id="2239" w:author="Tri Le" w:date="2021-07-12T17:47:00Z">
        <w:r>
          <w:rPr>
            <w:rFonts w:ascii="Cambria" w:hAnsi="Cambria"/>
            <w:bCs/>
          </w:rPr>
          <w:t xml:space="preserve">Table S2. </w:t>
        </w:r>
      </w:ins>
      <w:ins w:id="2240" w:author="Tri Le" w:date="2021-07-12T18:56:00Z">
        <w:r w:rsidR="00FD1037">
          <w:rPr>
            <w:rFonts w:ascii="Cambria" w:hAnsi="Cambria"/>
            <w:bCs/>
          </w:rPr>
          <w:t>EF</w:t>
        </w:r>
      </w:ins>
      <w:ins w:id="2241" w:author="Tri Le" w:date="2021-07-12T17:47:00Z">
        <w:r>
          <w:rPr>
            <w:rFonts w:ascii="Cambria" w:hAnsi="Cambria"/>
            <w:bCs/>
          </w:rPr>
          <w:t xml:space="preserve"> metadata.</w:t>
        </w:r>
      </w:ins>
    </w:p>
    <w:p w14:paraId="75F9E5C8" w14:textId="1780D672" w:rsidR="009F2F0E" w:rsidRDefault="009F2F0E" w:rsidP="00CA6469">
      <w:pPr>
        <w:spacing w:line="480" w:lineRule="auto"/>
        <w:rPr>
          <w:ins w:id="2242" w:author="Tri Le" w:date="2021-07-12T17:48:00Z"/>
          <w:rFonts w:ascii="Cambria" w:hAnsi="Cambria"/>
          <w:bCs/>
        </w:rPr>
      </w:pPr>
      <w:ins w:id="2243" w:author="Tri Le" w:date="2021-07-12T17:47:00Z">
        <w:r>
          <w:rPr>
            <w:rFonts w:ascii="Cambria" w:hAnsi="Cambria"/>
            <w:bCs/>
          </w:rPr>
          <w:t xml:space="preserve">Table S3. All R packages used not </w:t>
        </w:r>
      </w:ins>
      <w:ins w:id="2244" w:author="Tri Le" w:date="2021-07-12T17:48:00Z">
        <w:r>
          <w:rPr>
            <w:rFonts w:ascii="Cambria" w:hAnsi="Cambria"/>
            <w:bCs/>
          </w:rPr>
          <w:t xml:space="preserve">yet </w:t>
        </w:r>
      </w:ins>
      <w:ins w:id="2245" w:author="Tri Le" w:date="2021-07-12T17:47:00Z">
        <w:r>
          <w:rPr>
            <w:rFonts w:ascii="Cambria" w:hAnsi="Cambria"/>
            <w:bCs/>
          </w:rPr>
          <w:t>mentioned.</w:t>
        </w:r>
      </w:ins>
    </w:p>
    <w:p w14:paraId="44AFA10A" w14:textId="19C5509F" w:rsidR="00F81674" w:rsidRDefault="00F81674" w:rsidP="00CA6469">
      <w:pPr>
        <w:spacing w:line="480" w:lineRule="auto"/>
        <w:rPr>
          <w:ins w:id="2246" w:author="Tri Le" w:date="2021-07-12T17:48:00Z"/>
          <w:rFonts w:ascii="Cambria" w:hAnsi="Cambria"/>
          <w:bCs/>
        </w:rPr>
      </w:pPr>
      <w:ins w:id="2247" w:author="Tri Le" w:date="2021-07-12T17:48:00Z">
        <w:r>
          <w:rPr>
            <w:rFonts w:ascii="Cambria" w:hAnsi="Cambria"/>
            <w:bCs/>
          </w:rPr>
          <w:t>Table S4. Summary of importance of components.</w:t>
        </w:r>
      </w:ins>
    </w:p>
    <w:p w14:paraId="41B2A001" w14:textId="4D079262" w:rsidR="00F81674" w:rsidRDefault="00F81674" w:rsidP="00CA6469">
      <w:pPr>
        <w:spacing w:line="480" w:lineRule="auto"/>
        <w:rPr>
          <w:ins w:id="2248" w:author="Tri Le" w:date="2021-07-12T17:49:00Z"/>
          <w:rFonts w:ascii="Cambria" w:hAnsi="Cambria"/>
          <w:bCs/>
        </w:rPr>
      </w:pPr>
      <w:ins w:id="2249" w:author="Tri Le" w:date="2021-07-12T17:48:00Z">
        <w:r>
          <w:rPr>
            <w:rFonts w:ascii="Cambria" w:hAnsi="Cambria"/>
            <w:bCs/>
          </w:rPr>
          <w:t>Figure S1.</w:t>
        </w:r>
      </w:ins>
      <w:ins w:id="2250" w:author="Tri Le" w:date="2021-07-12T17:49:00Z">
        <w:r>
          <w:rPr>
            <w:rFonts w:ascii="Cambria" w:hAnsi="Cambria"/>
            <w:bCs/>
          </w:rPr>
          <w:t xml:space="preserve"> PC1 vs PC3 biplot.</w:t>
        </w:r>
      </w:ins>
    </w:p>
    <w:p w14:paraId="36879C6F" w14:textId="3B5B9295" w:rsidR="00F81674" w:rsidRDefault="00F81674" w:rsidP="00CA6469">
      <w:pPr>
        <w:spacing w:line="480" w:lineRule="auto"/>
        <w:rPr>
          <w:ins w:id="2251" w:author="Tri Le" w:date="2021-07-12T17:46:00Z"/>
          <w:rFonts w:ascii="Cambria" w:hAnsi="Cambria"/>
          <w:bCs/>
        </w:rPr>
      </w:pPr>
      <w:ins w:id="2252" w:author="Tri Le" w:date="2021-07-12T17:49:00Z">
        <w:r>
          <w:rPr>
            <w:rFonts w:ascii="Cambria" w:hAnsi="Cambria"/>
            <w:bCs/>
          </w:rPr>
          <w:t>Figure S2. PC2 vs PC3 biplot.</w:t>
        </w:r>
      </w:ins>
    </w:p>
    <w:p w14:paraId="1ECD8A3C" w14:textId="78E39604" w:rsidR="005E569B" w:rsidRPr="005E569B" w:rsidRDefault="005E569B" w:rsidP="00CA6469">
      <w:pPr>
        <w:spacing w:line="480" w:lineRule="auto"/>
        <w:rPr>
          <w:rFonts w:ascii="Cambria" w:hAnsi="Cambria"/>
          <w:bCs/>
          <w:rPrChange w:id="2253" w:author="Tri Le" w:date="2021-07-12T17:45:00Z">
            <w:rPr>
              <w:rFonts w:ascii="Cambria" w:hAnsi="Cambria"/>
              <w:b/>
            </w:rPr>
          </w:rPrChange>
        </w:rPr>
      </w:pPr>
    </w:p>
    <w:p w14:paraId="6EB51EBF" w14:textId="77777777" w:rsidR="0055663D" w:rsidDel="00D52A88" w:rsidRDefault="0055663D" w:rsidP="00CA6469">
      <w:pPr>
        <w:spacing w:line="480" w:lineRule="auto"/>
        <w:rPr>
          <w:del w:id="2254" w:author="Tri Le" w:date="2021-07-12T18:50:00Z"/>
          <w:rFonts w:ascii="Cambria" w:hAnsi="Cambria"/>
          <w:b/>
        </w:rPr>
      </w:pPr>
    </w:p>
    <w:p w14:paraId="3569830B" w14:textId="77777777" w:rsidR="0055663D" w:rsidDel="00D52A88" w:rsidRDefault="0055663D" w:rsidP="00CA6469">
      <w:pPr>
        <w:spacing w:line="480" w:lineRule="auto"/>
        <w:rPr>
          <w:del w:id="2255" w:author="Tri Le" w:date="2021-07-12T18:50:00Z"/>
          <w:rFonts w:ascii="Cambria" w:hAnsi="Cambria"/>
          <w:b/>
        </w:rPr>
      </w:pPr>
    </w:p>
    <w:p w14:paraId="2BD50800" w14:textId="77777777" w:rsidR="0055663D" w:rsidDel="00D52A88" w:rsidRDefault="0055663D" w:rsidP="00CA6469">
      <w:pPr>
        <w:spacing w:line="480" w:lineRule="auto"/>
        <w:rPr>
          <w:del w:id="2256" w:author="Tri Le" w:date="2021-07-12T18:50:00Z"/>
          <w:rFonts w:ascii="Cambria" w:hAnsi="Cambria"/>
          <w:b/>
        </w:rPr>
      </w:pPr>
    </w:p>
    <w:p w14:paraId="26A0BB06" w14:textId="573E03DA" w:rsidR="004D2875" w:rsidRDefault="004D2875">
      <w:pPr>
        <w:rPr>
          <w:ins w:id="2257" w:author="Tri Le" w:date="2021-07-12T17:27:00Z"/>
          <w:rFonts w:ascii="Cambria" w:hAnsi="Cambria"/>
          <w:b/>
        </w:rPr>
      </w:pPr>
      <w:ins w:id="2258" w:author="Tri Le" w:date="2021-07-12T17:27:00Z">
        <w:r>
          <w:rPr>
            <w:rFonts w:ascii="Cambria" w:hAnsi="Cambria"/>
            <w:b/>
          </w:rPr>
          <w:br w:type="page"/>
        </w:r>
      </w:ins>
    </w:p>
    <w:p w14:paraId="0126AE2C" w14:textId="77777777" w:rsidR="0055663D" w:rsidDel="00A507C7" w:rsidRDefault="0055663D" w:rsidP="00CA6469">
      <w:pPr>
        <w:spacing w:line="480" w:lineRule="auto"/>
        <w:rPr>
          <w:del w:id="2259" w:author="Tri Le" w:date="2021-07-09T17:45:00Z"/>
          <w:rFonts w:ascii="Cambria" w:hAnsi="Cambria"/>
          <w:b/>
        </w:rPr>
      </w:pPr>
    </w:p>
    <w:p w14:paraId="7F33928B" w14:textId="77777777" w:rsidR="0055663D" w:rsidDel="00A507C7" w:rsidRDefault="0055663D" w:rsidP="00CA6469">
      <w:pPr>
        <w:spacing w:line="480" w:lineRule="auto"/>
        <w:rPr>
          <w:del w:id="2260" w:author="Tri Le" w:date="2021-07-09T17:45:00Z"/>
          <w:rFonts w:ascii="Cambria" w:hAnsi="Cambria"/>
          <w:b/>
        </w:rPr>
      </w:pPr>
    </w:p>
    <w:p w14:paraId="7889D5A1" w14:textId="77777777" w:rsidR="0055663D" w:rsidDel="00A507C7" w:rsidRDefault="0055663D" w:rsidP="00CA6469">
      <w:pPr>
        <w:spacing w:line="480" w:lineRule="auto"/>
        <w:rPr>
          <w:del w:id="2261" w:author="Tri Le" w:date="2021-07-09T17:45:00Z"/>
          <w:rFonts w:ascii="Cambria" w:hAnsi="Cambria"/>
          <w:b/>
        </w:rPr>
      </w:pPr>
    </w:p>
    <w:p w14:paraId="5AD57A7F" w14:textId="77777777" w:rsidR="0055663D" w:rsidDel="00A507C7" w:rsidRDefault="0055663D" w:rsidP="00CA6469">
      <w:pPr>
        <w:spacing w:line="480" w:lineRule="auto"/>
        <w:rPr>
          <w:del w:id="2262" w:author="Tri Le" w:date="2021-07-09T17:45:00Z"/>
          <w:rFonts w:ascii="Cambria" w:hAnsi="Cambria"/>
          <w:b/>
        </w:rPr>
      </w:pPr>
    </w:p>
    <w:p w14:paraId="4AC94176" w14:textId="77777777" w:rsidR="0055663D" w:rsidDel="00A507C7" w:rsidRDefault="0055663D" w:rsidP="00CA6469">
      <w:pPr>
        <w:spacing w:line="480" w:lineRule="auto"/>
        <w:rPr>
          <w:del w:id="2263" w:author="Tri Le" w:date="2021-07-09T17:45:00Z"/>
          <w:rFonts w:ascii="Cambria" w:hAnsi="Cambria"/>
          <w:b/>
        </w:rPr>
      </w:pPr>
    </w:p>
    <w:p w14:paraId="25E13837" w14:textId="77777777" w:rsidR="0055663D" w:rsidDel="00A507C7" w:rsidRDefault="0055663D" w:rsidP="00CA6469">
      <w:pPr>
        <w:spacing w:line="480" w:lineRule="auto"/>
        <w:rPr>
          <w:del w:id="2264" w:author="Tri Le" w:date="2021-07-09T17:45:00Z"/>
          <w:rFonts w:ascii="Cambria" w:hAnsi="Cambria"/>
          <w:b/>
        </w:rPr>
      </w:pPr>
    </w:p>
    <w:p w14:paraId="4C36627B" w14:textId="77777777" w:rsidR="0055663D" w:rsidDel="00A507C7" w:rsidRDefault="0055663D" w:rsidP="00CA6469">
      <w:pPr>
        <w:spacing w:line="480" w:lineRule="auto"/>
        <w:rPr>
          <w:del w:id="2265" w:author="Tri Le" w:date="2021-07-09T17:45:00Z"/>
          <w:rFonts w:ascii="Cambria" w:hAnsi="Cambria"/>
          <w:b/>
        </w:rPr>
      </w:pPr>
    </w:p>
    <w:p w14:paraId="5D6CF3FB" w14:textId="77777777" w:rsidR="0055663D" w:rsidDel="00A507C7" w:rsidRDefault="0055663D" w:rsidP="00CA6469">
      <w:pPr>
        <w:spacing w:line="480" w:lineRule="auto"/>
        <w:rPr>
          <w:del w:id="2266" w:author="Tri Le" w:date="2021-07-09T17:45:00Z"/>
          <w:rFonts w:ascii="Cambria" w:hAnsi="Cambria"/>
          <w:b/>
        </w:rPr>
      </w:pPr>
    </w:p>
    <w:p w14:paraId="37D8C238" w14:textId="77777777" w:rsidR="0055663D" w:rsidDel="00A507C7" w:rsidRDefault="0055663D" w:rsidP="00CA6469">
      <w:pPr>
        <w:spacing w:line="480" w:lineRule="auto"/>
        <w:rPr>
          <w:del w:id="2267" w:author="Tri Le" w:date="2021-07-09T17:45:00Z"/>
          <w:rFonts w:ascii="Cambria" w:hAnsi="Cambria"/>
          <w:b/>
        </w:rPr>
      </w:pPr>
    </w:p>
    <w:p w14:paraId="119FB69D" w14:textId="77777777" w:rsidR="0055663D" w:rsidDel="00A507C7" w:rsidRDefault="0055663D" w:rsidP="00CA6469">
      <w:pPr>
        <w:spacing w:line="480" w:lineRule="auto"/>
        <w:rPr>
          <w:del w:id="2268" w:author="Tri Le" w:date="2021-07-09T17:45:00Z"/>
          <w:rFonts w:ascii="Cambria" w:hAnsi="Cambria"/>
          <w:b/>
        </w:rPr>
      </w:pPr>
    </w:p>
    <w:p w14:paraId="4102EB52" w14:textId="77777777" w:rsidR="0055663D" w:rsidDel="00A507C7" w:rsidRDefault="0055663D" w:rsidP="00CA6469">
      <w:pPr>
        <w:spacing w:line="480" w:lineRule="auto"/>
        <w:rPr>
          <w:del w:id="2269" w:author="Tri Le" w:date="2021-07-09T17:45:00Z"/>
          <w:rFonts w:ascii="Cambria" w:hAnsi="Cambria"/>
          <w:b/>
        </w:rPr>
      </w:pPr>
    </w:p>
    <w:p w14:paraId="5D2C7C0D" w14:textId="0719A59E" w:rsidR="00CA6469" w:rsidRPr="00095CFB" w:rsidRDefault="00CA6469" w:rsidP="00CA6469">
      <w:pPr>
        <w:spacing w:line="360" w:lineRule="auto"/>
        <w:rPr>
          <w:rFonts w:ascii="Cambria" w:hAnsi="Cambria"/>
          <w:b/>
        </w:rPr>
      </w:pPr>
      <w:r w:rsidRPr="00095CFB">
        <w:rPr>
          <w:rFonts w:ascii="Cambria" w:hAnsi="Cambria"/>
          <w:b/>
        </w:rPr>
        <w:t xml:space="preserve">REFERENCES </w:t>
      </w:r>
    </w:p>
    <w:p w14:paraId="0E9FED2C" w14:textId="77777777" w:rsidR="00CA6469" w:rsidRDefault="00CA6469" w:rsidP="00184437">
      <w:pPr>
        <w:pStyle w:val="ListParagraph"/>
        <w:numPr>
          <w:ilvl w:val="0"/>
          <w:numId w:val="1"/>
        </w:numPr>
        <w:spacing w:line="480" w:lineRule="auto"/>
      </w:pPr>
      <w:r w:rsidRPr="002D69CA">
        <w:t>Atabakhsh, P.,</w:t>
      </w:r>
      <w:r>
        <w:t xml:space="preserve"> Kargar, M., and Doosti, A. 2020</w:t>
      </w:r>
      <w:r w:rsidRPr="002D69CA">
        <w:t xml:space="preserve">. Molecular detection and genotyping of group A rotavirus in two wastewater treatment plants, Iran. </w:t>
      </w:r>
      <w:r w:rsidRPr="002D69CA">
        <w:rPr>
          <w:i/>
        </w:rPr>
        <w:t>Brazilian Journal of Microbiology</w:t>
      </w:r>
      <w:r>
        <w:t xml:space="preserve">. </w:t>
      </w:r>
      <w:r w:rsidRPr="002D69CA">
        <w:t>51</w:t>
      </w:r>
      <w:r>
        <w:t>(1)</w:t>
      </w:r>
      <w:r w:rsidRPr="002D69CA">
        <w:t xml:space="preserve">:197–203. doi: </w:t>
      </w:r>
      <w:r>
        <w:t>10.1007/s42770-019-00131-0.</w:t>
      </w:r>
    </w:p>
    <w:p w14:paraId="285A5A6C" w14:textId="79CD41AD" w:rsidR="00CA6469" w:rsidRPr="000D1527" w:rsidRDefault="00CA6469" w:rsidP="00184437">
      <w:pPr>
        <w:pStyle w:val="ListParagraph"/>
        <w:numPr>
          <w:ilvl w:val="0"/>
          <w:numId w:val="1"/>
        </w:numPr>
        <w:spacing w:line="480" w:lineRule="auto"/>
      </w:pPr>
      <w:r w:rsidRPr="000D1527">
        <w:t>City of Winnipeg. 2019</w:t>
      </w:r>
      <w:r w:rsidR="00884F2D">
        <w:t>a</w:t>
      </w:r>
      <w:r w:rsidRPr="000D1527">
        <w:t>. Sewage treatment plants: Introduction [online]. Available from https://www.winnipeg.ca/waterandwaste/sewage/treatmentPlant/default.</w:t>
      </w:r>
      <w:r w:rsidR="00FF7DF6">
        <w:t>stm#tab-introduction [accessed 6</w:t>
      </w:r>
      <w:r w:rsidR="00157A4E">
        <w:t xml:space="preserve"> April</w:t>
      </w:r>
      <w:r w:rsidRPr="000D1527">
        <w:t xml:space="preserve"> 2020].</w:t>
      </w:r>
    </w:p>
    <w:p w14:paraId="2D4BA5DF" w14:textId="6858141F" w:rsidR="00CA6469" w:rsidRPr="000D1527" w:rsidRDefault="00CA6469" w:rsidP="00184437">
      <w:pPr>
        <w:pStyle w:val="ListParagraph"/>
        <w:numPr>
          <w:ilvl w:val="0"/>
          <w:numId w:val="1"/>
        </w:numPr>
        <w:spacing w:line="480" w:lineRule="auto"/>
      </w:pPr>
      <w:r w:rsidRPr="000D1527">
        <w:t>City of Winnipeg. 2019</w:t>
      </w:r>
      <w:r w:rsidR="00884F2D">
        <w:t>b</w:t>
      </w:r>
      <w:r w:rsidRPr="000D1527">
        <w:t>. Sewage treatment plants: North End Sewage Treatment Plant (NEWPCC) [online]. Available from https://www.winnipeg.ca/waterandwaste/sewage/treatmentPlant/default.stm#tab-north-end-sewage-treatment-plant [</w:t>
      </w:r>
      <w:r w:rsidR="00FF7DF6">
        <w:t>accessed 6</w:t>
      </w:r>
      <w:r w:rsidR="00157A4E">
        <w:t xml:space="preserve"> April</w:t>
      </w:r>
      <w:r w:rsidR="00157A4E" w:rsidRPr="000D1527">
        <w:t xml:space="preserve"> 2020</w:t>
      </w:r>
      <w:r w:rsidRPr="000D1527">
        <w:t>].</w:t>
      </w:r>
    </w:p>
    <w:p w14:paraId="148A91CA" w14:textId="55F66533" w:rsidR="00D6788A" w:rsidRDefault="00B12319" w:rsidP="00184437">
      <w:pPr>
        <w:pStyle w:val="ListParagraph"/>
        <w:numPr>
          <w:ilvl w:val="0"/>
          <w:numId w:val="1"/>
        </w:numPr>
        <w:spacing w:line="480" w:lineRule="auto"/>
      </w:pPr>
      <w:r>
        <w:t>Dutilh, B.</w:t>
      </w:r>
      <w:r w:rsidR="00F56E58">
        <w:t>E., Cassman</w:t>
      </w:r>
      <w:r>
        <w:t>, N., McNair, K., Sanchez, S.E., Silva, G.G., Boling, L., Barr, J.</w:t>
      </w:r>
      <w:r w:rsidR="00F56E58">
        <w:t>J., Speth, D.</w:t>
      </w:r>
      <w:r w:rsidR="00BA4688">
        <w:t>R., Seguritan, V., Aziz, R.</w:t>
      </w:r>
      <w:r>
        <w:t>K.,</w:t>
      </w:r>
      <w:r w:rsidR="001F5D03">
        <w:t xml:space="preserve"> </w:t>
      </w:r>
      <w:r>
        <w:t>et al.</w:t>
      </w:r>
      <w:r w:rsidR="00CA6469" w:rsidRPr="0080386D">
        <w:t xml:space="preserve"> 2014. A highly abundant bacteriophage discovered in the unknown sequences of human faecal metagenomes. </w:t>
      </w:r>
      <w:r w:rsidR="00CA6469" w:rsidRPr="0080386D">
        <w:rPr>
          <w:i/>
        </w:rPr>
        <w:t>Nat. Commun.</w:t>
      </w:r>
      <w:r w:rsidR="00CA6469" w:rsidRPr="0080386D">
        <w:t xml:space="preserve"> 5(4498)</w:t>
      </w:r>
      <w:r w:rsidR="00AD1561">
        <w:t>: 1−11. doi: 10.1038/ncomms5498.</w:t>
      </w:r>
    </w:p>
    <w:p w14:paraId="0F2061C9" w14:textId="493D5A41" w:rsidR="00D6788A" w:rsidRDefault="00D6788A" w:rsidP="00184437">
      <w:pPr>
        <w:pStyle w:val="ListParagraph"/>
        <w:numPr>
          <w:ilvl w:val="0"/>
          <w:numId w:val="1"/>
        </w:numPr>
        <w:spacing w:line="480" w:lineRule="auto"/>
      </w:pPr>
      <w:r>
        <w:t>Flannery, J., Keaveney, S., Rajko-Nenow, P., O’Flaherty, V., and Dore, W. 2012. Concentration of norovirus during wastewater treatment and its impact on oyster contamination. doi: 10.1128/aem.07569-11.</w:t>
      </w:r>
    </w:p>
    <w:p w14:paraId="4A8EC32C" w14:textId="29C3FC41" w:rsidR="00D57E88" w:rsidRDefault="00D57E88" w:rsidP="00184437">
      <w:pPr>
        <w:pStyle w:val="ListParagraph"/>
        <w:numPr>
          <w:ilvl w:val="0"/>
          <w:numId w:val="1"/>
        </w:numPr>
        <w:spacing w:line="480" w:lineRule="auto"/>
      </w:pPr>
      <w:r w:rsidRPr="00D57E88">
        <w:t xml:space="preserve">Government of Canada. 2019. Historical Data [online]. Available from </w:t>
      </w:r>
      <w:hyperlink r:id="rId47" w:history="1">
        <w:r w:rsidRPr="00D57E88">
          <w:t>https://climate.weather.gc.ca/historical_data/search_historic_data_e.html</w:t>
        </w:r>
      </w:hyperlink>
      <w:r w:rsidR="00D15EA4">
        <w:t xml:space="preserve"> [a</w:t>
      </w:r>
      <w:r w:rsidR="00FF7DF6">
        <w:t>ccessed 6</w:t>
      </w:r>
      <w:r>
        <w:t xml:space="preserve"> April 2020]. </w:t>
      </w:r>
    </w:p>
    <w:p w14:paraId="061D0F46" w14:textId="342B7103" w:rsidR="00F56E58" w:rsidRPr="0080386D" w:rsidRDefault="00F56E58" w:rsidP="00184437">
      <w:pPr>
        <w:pStyle w:val="ListParagraph"/>
        <w:numPr>
          <w:ilvl w:val="0"/>
          <w:numId w:val="1"/>
        </w:numPr>
        <w:spacing w:line="480" w:lineRule="auto"/>
      </w:pPr>
      <w:r w:rsidRPr="00F56E58">
        <w:lastRenderedPageBreak/>
        <w:t>Haramoto, E., Katayama, H., Phanuwan, C., and Ohgaki, S. 2008. Quantitative detection of sapoviruses in wastewater and river water in Japan. Letters in Applied Microbiology, 46(3): 408-413. doi: 10.1111/j.1472-765X.2008.02330.x</w:t>
      </w:r>
      <w:r>
        <w:t xml:space="preserve">. </w:t>
      </w:r>
    </w:p>
    <w:p w14:paraId="59BD66BC" w14:textId="77777777" w:rsidR="00CA6469" w:rsidRDefault="00CA6469" w:rsidP="00184437">
      <w:pPr>
        <w:pStyle w:val="ListParagraph"/>
        <w:numPr>
          <w:ilvl w:val="0"/>
          <w:numId w:val="1"/>
        </w:numPr>
        <w:spacing w:line="480" w:lineRule="auto"/>
      </w:pPr>
      <w:r w:rsidRPr="000D1527">
        <w:t xml:space="preserve">Jumat, M.R., Hasan, N.A., Subramanian, P., Heberling, C., Colwell, R.R., and Hong, P. 2017. Membrane Biorector-Based Wastewater Treatment Plant in Saudi Arabia: Reduction of Viral Diversity, Load, and Infectious Capacity. </w:t>
      </w:r>
      <w:r w:rsidRPr="004B1097">
        <w:rPr>
          <w:i/>
        </w:rPr>
        <w:t>Water</w:t>
      </w:r>
      <w:r w:rsidRPr="000D1527">
        <w:t xml:space="preserve"> 9(7): 534. doi:10.3390/w9070534. </w:t>
      </w:r>
    </w:p>
    <w:p w14:paraId="07940C7E" w14:textId="68954698" w:rsidR="008635B2" w:rsidRDefault="00CA6469" w:rsidP="00184437">
      <w:pPr>
        <w:pStyle w:val="ListParagraph"/>
        <w:numPr>
          <w:ilvl w:val="0"/>
          <w:numId w:val="1"/>
        </w:numPr>
        <w:spacing w:line="480" w:lineRule="auto"/>
      </w:pPr>
      <w:r w:rsidRPr="003912F7">
        <w:t xml:space="preserve">Li, D., Gu, A., Zeng, S.Y., Yang, W., He, M., </w:t>
      </w:r>
      <w:r w:rsidR="001F5D03">
        <w:t xml:space="preserve">and </w:t>
      </w:r>
      <w:r w:rsidRPr="003912F7">
        <w:t>Shi, H.C. (2011) Monitoring and evaluation of infectious rotaviruses in various wastewater effluents and receiving waters reveale</w:t>
      </w:r>
      <w:r w:rsidR="003912F7" w:rsidRPr="003912F7">
        <w:t>d correlation and seasonal pat</w:t>
      </w:r>
      <w:r w:rsidRPr="003912F7">
        <w:t xml:space="preserve">tern of occurrences. </w:t>
      </w:r>
      <w:r w:rsidR="003912F7" w:rsidRPr="003912F7">
        <w:t xml:space="preserve">J </w:t>
      </w:r>
      <w:r w:rsidRPr="003912F7">
        <w:t>Appl Microbiol 110(5): 1129–1137.</w:t>
      </w:r>
      <w:r w:rsidR="003912F7" w:rsidRPr="003912F7">
        <w:t xml:space="preserve"> doi: </w:t>
      </w:r>
      <w:hyperlink r:id="rId48" w:history="1">
        <w:r w:rsidR="003912F7" w:rsidRPr="003912F7">
          <w:t>10.1111/j.1365-2672.2011.04954.x</w:t>
        </w:r>
      </w:hyperlink>
      <w:r w:rsidR="003912F7">
        <w:t xml:space="preserve">. </w:t>
      </w:r>
    </w:p>
    <w:p w14:paraId="18EB5D64" w14:textId="4D555DC9" w:rsidR="008635B2" w:rsidRPr="00BD52D3" w:rsidRDefault="00157067" w:rsidP="00184437">
      <w:pPr>
        <w:pStyle w:val="ListParagraph"/>
        <w:numPr>
          <w:ilvl w:val="0"/>
          <w:numId w:val="1"/>
        </w:numPr>
        <w:spacing w:line="480" w:lineRule="auto"/>
      </w:pPr>
      <w:r>
        <w:t xml:space="preserve"> </w:t>
      </w:r>
      <w:r w:rsidR="008635B2">
        <w:t xml:space="preserve">Morsy El-Senousy, W., </w:t>
      </w:r>
      <w:r w:rsidR="001F5D03">
        <w:t>Guix, S., Abid, I., Pinto, R., and</w:t>
      </w:r>
      <w:r w:rsidR="008635B2">
        <w:t xml:space="preserve"> Bosch, A. 2007. Removal of Astrovirus from Water and Sewage Treatment Plants, Evaluated by a Competitive Reverse Transcription-PCR. </w:t>
      </w:r>
      <w:r w:rsidR="008635B2" w:rsidRPr="008635B2">
        <w:rPr>
          <w:i/>
        </w:rPr>
        <w:t>Applied and Environmental Microbiology</w:t>
      </w:r>
      <w:r w:rsidR="008635B2">
        <w:t>, 73(1): 164–167. doi: 10.1128/AEM.01748-06.</w:t>
      </w:r>
    </w:p>
    <w:p w14:paraId="737E98C8" w14:textId="77777777" w:rsidR="00CA6469" w:rsidRDefault="00CA6469" w:rsidP="00184437">
      <w:pPr>
        <w:pStyle w:val="ListParagraph"/>
        <w:numPr>
          <w:ilvl w:val="0"/>
          <w:numId w:val="1"/>
        </w:numPr>
        <w:spacing w:line="480" w:lineRule="auto"/>
      </w:pPr>
      <w:r w:rsidRPr="000D1527">
        <w:t xml:space="preserve">Pérez, M.V., Guerrero, L.D., Orellana, E., Figuerola, E.L., and Erijman, L. 2019. Time Series Genome-Centric Analysis Unveils Bacterial Response to Operational Disturbance in Activated Sludge. </w:t>
      </w:r>
      <w:r w:rsidRPr="004B1097">
        <w:rPr>
          <w:i/>
        </w:rPr>
        <w:t>MSystems</w:t>
      </w:r>
      <w:r w:rsidRPr="000D1527">
        <w:t>, 4(4): e00169-19. doi: 10.1128/mSystems.00169-19.</w:t>
      </w:r>
    </w:p>
    <w:p w14:paraId="5AB82312" w14:textId="3F83080F" w:rsidR="00CA6469" w:rsidRPr="000D1527" w:rsidRDefault="00CA6469" w:rsidP="00184437">
      <w:pPr>
        <w:pStyle w:val="ListParagraph"/>
        <w:numPr>
          <w:ilvl w:val="0"/>
          <w:numId w:val="1"/>
        </w:numPr>
        <w:spacing w:line="480" w:lineRule="auto"/>
      </w:pPr>
      <w:r>
        <w:t xml:space="preserve">Ritalahti, K.M., Amos, B.K., Sung, Y., Wu, Q., Koenigsberg, S.S., and Löffler, F.E. 2006. Quantitative PCR Targeting 16S rRNA and Reductive Dehalogenase Genes Simultaneously Monitors Multiple </w:t>
      </w:r>
      <w:r w:rsidRPr="00155583">
        <w:rPr>
          <w:i/>
        </w:rPr>
        <w:t xml:space="preserve">Dehalococcoides </w:t>
      </w:r>
      <w:r>
        <w:t xml:space="preserve">Strains. </w:t>
      </w:r>
      <w:r w:rsidRPr="00155583">
        <w:rPr>
          <w:i/>
        </w:rPr>
        <w:t xml:space="preserve">Applied </w:t>
      </w:r>
      <w:r w:rsidRPr="00155583">
        <w:rPr>
          <w:i/>
        </w:rPr>
        <w:lastRenderedPageBreak/>
        <w:t xml:space="preserve">and Environmental Microbiology, </w:t>
      </w:r>
      <w:r>
        <w:t xml:space="preserve">72(4): 2768. doi: </w:t>
      </w:r>
      <w:r w:rsidRPr="00155583">
        <w:rPr>
          <w:lang w:val="en-CA"/>
        </w:rPr>
        <w:t>10.1128/AEM.72.4.2765-2774.2006</w:t>
      </w:r>
      <w:r w:rsidR="00AD1561">
        <w:rPr>
          <w:lang w:val="en-CA"/>
        </w:rPr>
        <w:t>.</w:t>
      </w:r>
    </w:p>
    <w:p w14:paraId="65265176" w14:textId="77777777" w:rsidR="00CA6469" w:rsidRPr="00B8635F" w:rsidRDefault="00CA6469" w:rsidP="00184437">
      <w:pPr>
        <w:pStyle w:val="ListParagraph"/>
        <w:numPr>
          <w:ilvl w:val="0"/>
          <w:numId w:val="1"/>
        </w:numPr>
        <w:tabs>
          <w:tab w:val="left" w:pos="7655"/>
        </w:tabs>
        <w:spacing w:line="480" w:lineRule="auto"/>
        <w:rPr>
          <w:rFonts w:ascii="Cambria" w:hAnsi="Cambria"/>
        </w:rPr>
      </w:pPr>
      <w:r w:rsidRPr="00095CFB">
        <w:rPr>
          <w:rFonts w:ascii="Cambria" w:hAnsi="Cambria"/>
        </w:rPr>
        <w:t xml:space="preserve">Stachler, E., Kelty, C., Sivaganesan, M., Li, X., Bibby, K., and Shanks, O.C. 2017.  Quantitative CrAssphage PCR assays for human fecal pollution measurement. </w:t>
      </w:r>
      <w:r w:rsidRPr="004B1097">
        <w:rPr>
          <w:rFonts w:ascii="Cambria" w:hAnsi="Cambria"/>
          <w:i/>
        </w:rPr>
        <w:t>Environ. Sci. Technol</w:t>
      </w:r>
      <w:r w:rsidRPr="00095CFB">
        <w:rPr>
          <w:rFonts w:ascii="Cambria" w:hAnsi="Cambria"/>
        </w:rPr>
        <w:t xml:space="preserve">. </w:t>
      </w:r>
      <w:r w:rsidRPr="00155583">
        <w:rPr>
          <w:rFonts w:ascii="Cambria" w:hAnsi="Cambria"/>
        </w:rPr>
        <w:t>51</w:t>
      </w:r>
      <w:r w:rsidRPr="00095CFB">
        <w:rPr>
          <w:rFonts w:ascii="Cambria" w:hAnsi="Cambria"/>
        </w:rPr>
        <w:t>(16): 9146-9154. doi:</w:t>
      </w:r>
      <w:r w:rsidRPr="00095CFB">
        <w:rPr>
          <w:rFonts w:ascii="Cambria" w:eastAsia="Times New Roman" w:hAnsi="Cambria" w:cs="Times New Roman"/>
        </w:rPr>
        <w:t xml:space="preserve"> 10.1021/acs.est.7b02703. </w:t>
      </w:r>
    </w:p>
    <w:p w14:paraId="0A10199A" w14:textId="77777777" w:rsidR="00CA6469" w:rsidRPr="00A71C31" w:rsidRDefault="00CA6469" w:rsidP="00184437">
      <w:pPr>
        <w:pStyle w:val="ListParagraph"/>
        <w:numPr>
          <w:ilvl w:val="0"/>
          <w:numId w:val="1"/>
        </w:numPr>
        <w:tabs>
          <w:tab w:val="left" w:pos="7655"/>
        </w:tabs>
        <w:spacing w:line="480" w:lineRule="auto"/>
        <w:rPr>
          <w:rFonts w:ascii="Cambria" w:hAnsi="Cambria"/>
        </w:rPr>
      </w:pPr>
      <w:r>
        <w:rPr>
          <w:rFonts w:ascii="Cambria" w:hAnsi="Cambria"/>
        </w:rPr>
        <w:t xml:space="preserve"> </w:t>
      </w:r>
      <w:r w:rsidRPr="00B8635F">
        <w:rPr>
          <w:rFonts w:ascii="Cambria" w:hAnsi="Cambria"/>
        </w:rPr>
        <w:t>Varela, M., Ouardani, I., Kato, T., Kadoya, S., Aou</w:t>
      </w:r>
      <w:r>
        <w:rPr>
          <w:rFonts w:ascii="Cambria" w:hAnsi="Cambria"/>
        </w:rPr>
        <w:t>ni, M., Sano, D., and Romalde, J.L. 2018</w:t>
      </w:r>
      <w:r w:rsidRPr="00B8635F">
        <w:rPr>
          <w:rFonts w:ascii="Cambria" w:hAnsi="Cambria"/>
        </w:rPr>
        <w:t xml:space="preserve">. Sapovirus in Wastewater Treatment Plants in Tunisia: Prevalence, Removal, and Genetic Characterization. </w:t>
      </w:r>
      <w:r w:rsidRPr="00B8635F">
        <w:rPr>
          <w:rFonts w:ascii="Cambria" w:hAnsi="Cambria"/>
          <w:i/>
        </w:rPr>
        <w:t>Applied and Environmental Microbiology</w:t>
      </w:r>
      <w:r>
        <w:rPr>
          <w:rFonts w:ascii="Cambria" w:hAnsi="Cambria"/>
        </w:rPr>
        <w:t xml:space="preserve">. 84(6): </w:t>
      </w:r>
      <w:r w:rsidRPr="00B8635F">
        <w:rPr>
          <w:rFonts w:ascii="Cambria" w:hAnsi="Cambria"/>
        </w:rPr>
        <w:t xml:space="preserve">e02093–17–17.atom. </w:t>
      </w:r>
      <w:r>
        <w:rPr>
          <w:rFonts w:ascii="Cambria" w:hAnsi="Cambria"/>
        </w:rPr>
        <w:t>doi: 10.1128/AEM.02093-17.</w:t>
      </w:r>
    </w:p>
    <w:p w14:paraId="26B2D47B" w14:textId="51AE766D" w:rsidR="00CA6469" w:rsidRPr="00A71C31" w:rsidRDefault="00CA6469" w:rsidP="00184437">
      <w:pPr>
        <w:pStyle w:val="ListParagraph"/>
        <w:numPr>
          <w:ilvl w:val="0"/>
          <w:numId w:val="1"/>
        </w:numPr>
        <w:tabs>
          <w:tab w:val="left" w:pos="7655"/>
        </w:tabs>
        <w:spacing w:line="480" w:lineRule="auto"/>
        <w:rPr>
          <w:rFonts w:ascii="Cambria" w:hAnsi="Cambria"/>
        </w:rPr>
      </w:pPr>
      <w:r w:rsidRPr="00A71C31">
        <w:rPr>
          <w:rFonts w:ascii="Cambria" w:hAnsi="Cambria"/>
        </w:rPr>
        <w:t xml:space="preserve">  Zhang, T., Breitbart, M., Lee, W., Run, J., Wei, C., Soh, S.,</w:t>
      </w:r>
      <w:r w:rsidR="00AD1561">
        <w:rPr>
          <w:rFonts w:ascii="Cambria" w:hAnsi="Cambria"/>
        </w:rPr>
        <w:t xml:space="preserve"> et al</w:t>
      </w:r>
      <w:r w:rsidRPr="00A71C31">
        <w:rPr>
          <w:rFonts w:ascii="Cambria" w:hAnsi="Cambria"/>
        </w:rPr>
        <w:t>. (2006). RNA Viral Community in Human Feces: Prevalence of Plant Pathogenic Viruses</w:t>
      </w:r>
      <w:r w:rsidR="000F5AED">
        <w:rPr>
          <w:rFonts w:ascii="Cambria" w:hAnsi="Cambria"/>
        </w:rPr>
        <w:t xml:space="preserve">. </w:t>
      </w:r>
      <w:r w:rsidRPr="00A71C31">
        <w:rPr>
          <w:rFonts w:ascii="Cambria" w:hAnsi="Cambria"/>
          <w:i/>
        </w:rPr>
        <w:t>PLoS Biology</w:t>
      </w:r>
      <w:r>
        <w:rPr>
          <w:rFonts w:ascii="Cambria" w:hAnsi="Cambria"/>
        </w:rPr>
        <w:t>. 4(1):</w:t>
      </w:r>
      <w:r w:rsidRPr="00A71C31">
        <w:rPr>
          <w:rFonts w:ascii="Cambria" w:hAnsi="Cambria"/>
        </w:rPr>
        <w:t xml:space="preserve"> e3. </w:t>
      </w:r>
      <w:r>
        <w:rPr>
          <w:rFonts w:ascii="Cambria" w:hAnsi="Cambria"/>
        </w:rPr>
        <w:t xml:space="preserve">doi: </w:t>
      </w:r>
      <w:r w:rsidRPr="00A71C31">
        <w:rPr>
          <w:rFonts w:ascii="Cambria" w:hAnsi="Cambria"/>
        </w:rPr>
        <w:t>10.1371/journal.</w:t>
      </w:r>
      <w:r>
        <w:rPr>
          <w:rFonts w:ascii="Cambria" w:hAnsi="Cambria"/>
        </w:rPr>
        <w:t>pbio.0040003.</w:t>
      </w:r>
    </w:p>
    <w:p w14:paraId="358E3A9E" w14:textId="77777777" w:rsidR="00CA6469" w:rsidRPr="00095CFB" w:rsidRDefault="00CA6469" w:rsidP="00CA6469">
      <w:pPr>
        <w:rPr>
          <w:rFonts w:ascii="Cambria" w:hAnsi="Cambria"/>
        </w:rPr>
      </w:pPr>
    </w:p>
    <w:p w14:paraId="2C6B8143" w14:textId="77777777" w:rsidR="00A95643" w:rsidRDefault="00A95643"/>
    <w:sectPr w:rsidR="00A95643" w:rsidSect="00511BD4">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1" w:author="muyaguari@yahoo.com" w:date="2021-05-12T18:18:00Z" w:initials="m">
    <w:p w14:paraId="572D3BA6" w14:textId="095E6CD8" w:rsidR="00451632" w:rsidRDefault="00451632">
      <w:pPr>
        <w:pStyle w:val="CommentText"/>
      </w:pPr>
      <w:r>
        <w:rPr>
          <w:rStyle w:val="CommentReference"/>
        </w:rPr>
        <w:annotationRef/>
      </w:r>
      <w:r>
        <w:t>This should be a and not b</w:t>
      </w:r>
    </w:p>
  </w:comment>
  <w:comment w:id="118" w:author="muyaguari@yahoo.com" w:date="2021-05-12T18:18:00Z" w:initials="m">
    <w:p w14:paraId="0682596A" w14:textId="2E3C8EA0" w:rsidR="00451632" w:rsidRDefault="00451632">
      <w:pPr>
        <w:pStyle w:val="CommentText"/>
      </w:pPr>
      <w:r>
        <w:rPr>
          <w:rStyle w:val="CommentReference"/>
        </w:rPr>
        <w:annotationRef/>
      </w:r>
      <w:r>
        <w:t>Please see my comment above</w:t>
      </w:r>
    </w:p>
  </w:comment>
  <w:comment w:id="124" w:author="muyaguari@yahoo.com" w:date="2021-05-12T19:00:00Z" w:initials="m">
    <w:p w14:paraId="5C9CF751" w14:textId="171FACEE" w:rsidR="008B5D81" w:rsidRDefault="008B5D81" w:rsidP="00B318DF">
      <w:pPr>
        <w:pStyle w:val="CommentText"/>
      </w:pPr>
      <w:r>
        <w:rPr>
          <w:rStyle w:val="CommentReference"/>
        </w:rPr>
        <w:annotationRef/>
      </w:r>
      <w:r>
        <w:t>Reference needed</w:t>
      </w:r>
    </w:p>
  </w:comment>
  <w:comment w:id="163" w:author="muyaguari@yahoo.com" w:date="2021-05-12T19:23:00Z" w:initials="m">
    <w:p w14:paraId="6121B13A" w14:textId="11515A3F" w:rsidR="001E4832" w:rsidRDefault="001E4832">
      <w:pPr>
        <w:pStyle w:val="CommentText"/>
      </w:pPr>
      <w:r>
        <w:rPr>
          <w:rStyle w:val="CommentReference"/>
        </w:rPr>
        <w:annotationRef/>
      </w:r>
      <w:r>
        <w:t xml:space="preserve">It needs to be moved somewhere in the discussion and results section. </w:t>
      </w:r>
    </w:p>
  </w:comment>
  <w:comment w:id="238" w:author="muyaguari@yahoo.com" w:date="2021-05-12T19:28:00Z" w:initials="m">
    <w:p w14:paraId="270EB74B" w14:textId="1E9C502D" w:rsidR="0051506E" w:rsidRDefault="0051506E">
      <w:pPr>
        <w:pStyle w:val="CommentText"/>
      </w:pPr>
      <w:r>
        <w:rPr>
          <w:rStyle w:val="CommentReference"/>
        </w:rPr>
        <w:annotationRef/>
      </w:r>
      <w:r>
        <w:t xml:space="preserve">Can you do a graphical abstract (I think you have seen a graphical abstract of your project in my LTS) as Figure 1 and represent these sites. I do not know if we have the rights for this aerial picture.. </w:t>
      </w:r>
    </w:p>
  </w:comment>
  <w:comment w:id="338" w:author="muyaguari@yahoo.com" w:date="2021-05-13T08:54:00Z" w:initials="m">
    <w:p w14:paraId="06F0BDFC" w14:textId="6336F592" w:rsidR="00932C09" w:rsidRDefault="00932C09">
      <w:pPr>
        <w:pStyle w:val="CommentText"/>
      </w:pPr>
      <w:r>
        <w:rPr>
          <w:rStyle w:val="CommentReference"/>
        </w:rPr>
        <w:annotationRef/>
      </w:r>
      <w:r>
        <w:t>Are you sure about this. I do not remember samples being frozen.</w:t>
      </w:r>
    </w:p>
  </w:comment>
  <w:comment w:id="382" w:author="muyaguari@yahoo.com" w:date="2021-05-13T11:00:00Z" w:initials="m">
    <w:p w14:paraId="4BAACBF1" w14:textId="70B93259" w:rsidR="00524EC8" w:rsidRDefault="00524EC8">
      <w:pPr>
        <w:pStyle w:val="CommentText"/>
      </w:pPr>
      <w:r>
        <w:rPr>
          <w:rStyle w:val="CommentReference"/>
        </w:rPr>
        <w:annotationRef/>
      </w:r>
      <w:r>
        <w:t>This is a technical issue associated to the sample. I think it can be summarized as described before previously.</w:t>
      </w:r>
    </w:p>
  </w:comment>
  <w:comment w:id="637" w:author="muyaguari@yahoo.com" w:date="2021-05-13T16:32:00Z" w:initials="m">
    <w:p w14:paraId="260C3CC4" w14:textId="715D3ED2" w:rsidR="00910A31" w:rsidRDefault="00910A31">
      <w:pPr>
        <w:pStyle w:val="CommentText"/>
      </w:pPr>
      <w:r>
        <w:rPr>
          <w:rStyle w:val="CommentReference"/>
        </w:rPr>
        <w:annotationRef/>
      </w:r>
      <w:r>
        <w:t>Please confirm this sentence. I mean how many of the samples you could quantify with RNA Qubit assay and then transform into ng of RNA. 0.025 ng/ul is the limit of detection of RNA Qubit kit.</w:t>
      </w:r>
    </w:p>
  </w:comment>
  <w:comment w:id="758" w:author="muyaguari@yahoo.com" w:date="2021-05-13T16:45:00Z" w:initials="m">
    <w:p w14:paraId="7A002B54" w14:textId="77DFA37E" w:rsidR="00910A31" w:rsidRDefault="00910A31">
      <w:pPr>
        <w:pStyle w:val="CommentText"/>
      </w:pPr>
      <w:r>
        <w:rPr>
          <w:rStyle w:val="CommentReference"/>
        </w:rPr>
        <w:annotationRef/>
      </w:r>
      <w:r>
        <w:t xml:space="preserve">Reference: </w:t>
      </w:r>
      <w:hyperlink r:id="rId1" w:history="1">
        <w:r w:rsidRPr="0077350E">
          <w:rPr>
            <w:rStyle w:val="Hyperlink"/>
          </w:rPr>
          <w:t>https://www.ncbi.nlm.nih.gov/tools/primer-blast/</w:t>
        </w:r>
      </w:hyperlink>
    </w:p>
    <w:p w14:paraId="28B6D27E" w14:textId="619DB39B" w:rsidR="00910A31" w:rsidRDefault="00910A31">
      <w:pPr>
        <w:pStyle w:val="CommentText"/>
      </w:pPr>
    </w:p>
  </w:comment>
  <w:comment w:id="759" w:author="muyaguari@yahoo.com" w:date="2021-05-13T16:34:00Z" w:initials="m">
    <w:p w14:paraId="3E79A671" w14:textId="052AD328" w:rsidR="00910A31" w:rsidRDefault="00910A31">
      <w:pPr>
        <w:pStyle w:val="CommentText"/>
      </w:pPr>
      <w:r>
        <w:rPr>
          <w:rStyle w:val="CommentReference"/>
        </w:rPr>
        <w:annotationRef/>
      </w:r>
      <w:r>
        <w:t xml:space="preserve"> </w:t>
      </w:r>
    </w:p>
  </w:comment>
  <w:comment w:id="797" w:author="muyaguari@yahoo.com" w:date="2021-05-13T17:02:00Z" w:initials="m">
    <w:p w14:paraId="11E371E7" w14:textId="2C2F5991" w:rsidR="00620937" w:rsidRDefault="00620937">
      <w:pPr>
        <w:pStyle w:val="CommentText"/>
      </w:pPr>
      <w:r>
        <w:rPr>
          <w:rStyle w:val="CommentReference"/>
        </w:rPr>
        <w:annotationRef/>
      </w:r>
      <w:r>
        <w:t xml:space="preserve">Some of the probes sounds vague. You have the document from the BCCDC and they have an extra column in their table to indicate the manufacturer for each probe either IDT or Life Technologies. If this is much to add in a table, you can state which probes were designed by IDT and the others as described here </w:t>
      </w:r>
      <w:r w:rsidR="008420C3">
        <w:t>for</w:t>
      </w:r>
      <w:r>
        <w:t xml:space="preserve"> L</w:t>
      </w:r>
      <w:r w:rsidR="008420C3">
        <w:t xml:space="preserve">ife </w:t>
      </w:r>
      <w:r>
        <w:t>T</w:t>
      </w:r>
      <w:r w:rsidR="008420C3">
        <w:t>echnologies</w:t>
      </w:r>
      <w:r>
        <w:t>.</w:t>
      </w:r>
    </w:p>
  </w:comment>
  <w:comment w:id="811" w:author="muyaguari@yahoo.com" w:date="2021-05-13T16:58:00Z" w:initials="m">
    <w:p w14:paraId="178D05A0" w14:textId="0F44B022" w:rsidR="00620937" w:rsidRDefault="00620937">
      <w:pPr>
        <w:pStyle w:val="CommentText"/>
      </w:pPr>
      <w:r>
        <w:rPr>
          <w:rStyle w:val="CommentReference"/>
        </w:rPr>
        <w:annotationRef/>
      </w:r>
      <w:r>
        <w:t>Add a column here in between to indicate RNA or DNA virus. Another option is to have a subheading for DNA and RNA virus in the same Table.</w:t>
      </w:r>
    </w:p>
  </w:comment>
  <w:comment w:id="812" w:author="muyaguari@yahoo.com" w:date="2021-05-13T16:57:00Z" w:initials="m">
    <w:p w14:paraId="613FA362" w14:textId="4250244A" w:rsidR="00620937" w:rsidRDefault="00620937">
      <w:pPr>
        <w:pStyle w:val="CommentText"/>
      </w:pPr>
      <w:r>
        <w:rPr>
          <w:rStyle w:val="CommentReference"/>
        </w:rPr>
        <w:annotationRef/>
      </w:r>
      <w:r>
        <w:t>Add another column and include the proper references for the primer and probes used in this study.</w:t>
      </w:r>
    </w:p>
  </w:comment>
  <w:comment w:id="826" w:author="muyaguari@yahoo.com" w:date="2021-05-13T17:04:00Z" w:initials="m">
    <w:p w14:paraId="53BA101B" w14:textId="48C2DE20" w:rsidR="008050AA" w:rsidRDefault="008050AA">
      <w:pPr>
        <w:pStyle w:val="CommentText"/>
      </w:pPr>
      <w:r>
        <w:rPr>
          <w:rStyle w:val="CommentReference"/>
        </w:rPr>
        <w:annotationRef/>
      </w:r>
      <w:r>
        <w:t xml:space="preserve">I have a question for uidA, what DNA exactly you used to run qPCR was the one from Paul or was it yours from the </w:t>
      </w:r>
      <w:r w:rsidR="00706E9D">
        <w:t>viral</w:t>
      </w:r>
      <w:r>
        <w:t xml:space="preserve"> nucleic acids. I believe you used Paul’s DNA extracts (from 0.2 um filters).</w:t>
      </w:r>
    </w:p>
  </w:comment>
  <w:comment w:id="980" w:author="Tri Le" w:date="2021-07-08T17:37:00Z" w:initials="TL">
    <w:p w14:paraId="4CE4C36E" w14:textId="77777777" w:rsidR="00D059DC" w:rsidRDefault="00D059DC" w:rsidP="00FB2F00">
      <w:pPr>
        <w:pStyle w:val="CommentText"/>
      </w:pPr>
      <w:r>
        <w:rPr>
          <w:rStyle w:val="CommentReference"/>
        </w:rPr>
        <w:annotationRef/>
      </w:r>
      <w:r>
        <w:rPr>
          <w:lang w:val="en-CA"/>
        </w:rPr>
        <w:t>@Miguel, do we need to provide the exact search entries (as in, what our input was for the search forms)?</w:t>
      </w:r>
    </w:p>
  </w:comment>
  <w:comment w:id="997" w:author="Tri Le" w:date="2021-07-12T17:39:00Z" w:initials="TL">
    <w:p w14:paraId="18FB5BA6" w14:textId="77777777" w:rsidR="005E569B" w:rsidRDefault="005E569B" w:rsidP="00656662">
      <w:pPr>
        <w:pStyle w:val="CommentText"/>
      </w:pPr>
      <w:r>
        <w:rPr>
          <w:rStyle w:val="CommentReference"/>
        </w:rPr>
        <w:annotationRef/>
      </w:r>
      <w:r>
        <w:rPr>
          <w:lang w:val="en-CA"/>
        </w:rPr>
        <w:t>Supplementary Materials?</w:t>
      </w:r>
    </w:p>
  </w:comment>
  <w:comment w:id="1420" w:author="Tri Le" w:date="2021-07-12T20:20:00Z" w:initials="TL">
    <w:p w14:paraId="2F664D80" w14:textId="77777777" w:rsidR="00B814AD" w:rsidRDefault="00B814AD" w:rsidP="00943B18">
      <w:pPr>
        <w:pStyle w:val="CommentText"/>
      </w:pPr>
      <w:r>
        <w:rPr>
          <w:rStyle w:val="CommentReference"/>
        </w:rPr>
        <w:annotationRef/>
      </w:r>
      <w:r>
        <w:t>In RStudio, use function RStudio.Version() to get copy-and-paste reference entry.</w:t>
      </w:r>
    </w:p>
  </w:comment>
  <w:comment w:id="1434" w:author="Tri Le" w:date="2021-07-12T18:28:00Z" w:initials="TL">
    <w:p w14:paraId="7275A109" w14:textId="77777777" w:rsidR="00394893" w:rsidRDefault="00083459" w:rsidP="00CB0505">
      <w:pPr>
        <w:pStyle w:val="CommentText"/>
      </w:pPr>
      <w:r>
        <w:rPr>
          <w:rStyle w:val="CommentReference"/>
        </w:rPr>
        <w:annotationRef/>
      </w:r>
      <w:r w:rsidR="00394893">
        <w:rPr>
          <w:lang w:val="en-CA"/>
        </w:rPr>
        <w:t>In RStudio, u</w:t>
      </w:r>
      <w:r w:rsidR="00394893">
        <w:t>se function citation(“[package name]”) for copy-and-paste reference entries to all packages – may need manual editing.</w:t>
      </w:r>
    </w:p>
  </w:comment>
  <w:comment w:id="1455" w:author="muyaguari@yahoo.com" w:date="2021-05-19T12:49:00Z" w:initials="m">
    <w:p w14:paraId="730F07BA" w14:textId="25AFB86D" w:rsidR="00A40070" w:rsidRDefault="00A40070" w:rsidP="00394893">
      <w:pPr>
        <w:pStyle w:val="CommentText"/>
      </w:pPr>
      <w:r>
        <w:rPr>
          <w:rStyle w:val="CommentReference"/>
        </w:rPr>
        <w:annotationRef/>
      </w:r>
      <w:r>
        <w:t xml:space="preserve">Please check </w:t>
      </w:r>
      <w:r w:rsidR="003D4D9C">
        <w:t xml:space="preserve">also </w:t>
      </w:r>
      <w:r>
        <w:t>the metadata associated to the NESTP as well. That metadata combined with this metadata can be combined for the PCA or factor analysis.</w:t>
      </w:r>
    </w:p>
  </w:comment>
  <w:comment w:id="1518" w:author="muyaguari@yahoo.com" w:date="2021-05-19T12:56:00Z" w:initials="m">
    <w:p w14:paraId="5D7C174A" w14:textId="77777777" w:rsidR="00A34302" w:rsidRDefault="00A34302">
      <w:pPr>
        <w:pStyle w:val="CommentText"/>
      </w:pPr>
      <w:r>
        <w:rPr>
          <w:rStyle w:val="CommentReference"/>
        </w:rPr>
        <w:annotationRef/>
      </w:r>
      <w:r>
        <w:t xml:space="preserve">Please check my comment on two figures I sent you. </w:t>
      </w:r>
    </w:p>
    <w:p w14:paraId="6F8DA6B1" w14:textId="300694A2" w:rsidR="00A34302" w:rsidRDefault="00A34302">
      <w:pPr>
        <w:pStyle w:val="CommentText"/>
      </w:pPr>
      <w:r>
        <w:t>Figure 3B (y-axis): Gene Copy Numbers per ng of RNA</w:t>
      </w:r>
    </w:p>
    <w:p w14:paraId="40001CB0" w14:textId="63BF2A64" w:rsidR="00A34302" w:rsidRDefault="00A34302">
      <w:pPr>
        <w:pStyle w:val="CommentText"/>
      </w:pPr>
      <w:r>
        <w:t>Figure 3A (in the y-axis) should state: Gene Copy Numbers per ml or g of sample.</w:t>
      </w:r>
    </w:p>
  </w:comment>
  <w:comment w:id="1542" w:author="muyaguari@yahoo.com" w:date="2021-05-19T13:36:00Z" w:initials="m">
    <w:p w14:paraId="7016D68B" w14:textId="77777777" w:rsidR="00F525E9" w:rsidRDefault="00F525E9">
      <w:pPr>
        <w:pStyle w:val="CommentText"/>
      </w:pPr>
      <w:r>
        <w:rPr>
          <w:rStyle w:val="CommentReference"/>
        </w:rPr>
        <w:annotationRef/>
      </w:r>
      <w:r>
        <w:t>You can have another figure. Where you will average uidA values into a single dot and compare with the mean value of E. coli (metadata from raw sewage and effluents). I will send you an example of what I am referring to.</w:t>
      </w:r>
    </w:p>
    <w:p w14:paraId="12499ACF" w14:textId="3673702A" w:rsidR="001972C5" w:rsidRDefault="001972C5">
      <w:pPr>
        <w:pStyle w:val="CommentText"/>
      </w:pPr>
      <w:r w:rsidRPr="001972C5">
        <w:rPr>
          <w:noProof/>
        </w:rPr>
        <w:drawing>
          <wp:inline distT="0" distB="0" distL="0" distR="0" wp14:anchorId="05A2C37F" wp14:editId="26FEEE9A">
            <wp:extent cx="3075729" cy="1922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3076071" cy="1922545"/>
                    </a:xfrm>
                    <a:prstGeom prst="rect">
                      <a:avLst/>
                    </a:prstGeom>
                  </pic:spPr>
                </pic:pic>
              </a:graphicData>
            </a:graphic>
          </wp:inline>
        </w:drawing>
      </w:r>
    </w:p>
  </w:comment>
  <w:comment w:id="1543" w:author="muyaguari@yahoo.com" w:date="2021-05-19T13:08:00Z" w:initials="m">
    <w:p w14:paraId="22AFAE60" w14:textId="48C16108" w:rsidR="00F525E9" w:rsidRDefault="00F525E9">
      <w:pPr>
        <w:pStyle w:val="CommentText"/>
      </w:pPr>
      <w:r>
        <w:rPr>
          <w:rStyle w:val="CommentReference"/>
        </w:rPr>
        <w:annotationRef/>
      </w:r>
    </w:p>
  </w:comment>
  <w:comment w:id="1544" w:author="muyaguari@yahoo.com" w:date="2021-05-19T12:58:00Z" w:initials="m">
    <w:p w14:paraId="239ABE99" w14:textId="77777777" w:rsidR="00A34302" w:rsidRDefault="00A34302">
      <w:pPr>
        <w:pStyle w:val="CommentText"/>
      </w:pPr>
      <w:r>
        <w:rPr>
          <w:rStyle w:val="CommentReference"/>
        </w:rPr>
        <w:annotationRef/>
      </w:r>
      <w:r>
        <w:t xml:space="preserve">4A (in the y-axis) should state: Gene Copy Numbers per ml or g of sample. Figure 4B should state: Gene Copy Numbers per ng of DNA. </w:t>
      </w:r>
    </w:p>
    <w:p w14:paraId="747BF521" w14:textId="077AA008" w:rsidR="00A34302" w:rsidRDefault="00A34302">
      <w:pPr>
        <w:pStyle w:val="CommentText"/>
      </w:pPr>
      <w:r>
        <w:t>uidA is a gene found in chromosome of E. coli.</w:t>
      </w:r>
    </w:p>
  </w:comment>
  <w:comment w:id="1583" w:author="muyaguari@yahoo.com" w:date="2021-05-12T19:23:00Z" w:initials="m">
    <w:p w14:paraId="669B0E4F" w14:textId="77777777" w:rsidR="006B0858" w:rsidRDefault="006B0858" w:rsidP="006B0858">
      <w:pPr>
        <w:pStyle w:val="CommentText"/>
      </w:pPr>
      <w:r>
        <w:rPr>
          <w:rStyle w:val="CommentReference"/>
        </w:rPr>
        <w:annotationRef/>
      </w:r>
      <w:r>
        <w:t xml:space="preserve">It needs to be moved somewhere in the discussion and results section. </w:t>
      </w:r>
    </w:p>
  </w:comment>
  <w:comment w:id="1579" w:author="muyaguari@yahoo.com" w:date="2021-05-19T21:56:00Z" w:initials="m">
    <w:p w14:paraId="6580DF6A" w14:textId="77777777" w:rsidR="006B0858" w:rsidRDefault="006B0858" w:rsidP="006B0858">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 w:id="1694" w:author="muyaguari@yahoo.com" w:date="2021-05-19T13:05:00Z" w:initials="m">
    <w:p w14:paraId="48F9747F" w14:textId="45604A03" w:rsidR="003922EB" w:rsidRDefault="003922EB">
      <w:pPr>
        <w:pStyle w:val="CommentText"/>
      </w:pPr>
      <w:r>
        <w:rPr>
          <w:rStyle w:val="CommentReference"/>
        </w:rPr>
        <w:annotationRef/>
      </w:r>
      <w:r>
        <w:t>I think this entire Figure can go to Supplemental.</w:t>
      </w:r>
    </w:p>
  </w:comment>
  <w:comment w:id="1695" w:author="muyaguari@yahoo.com" w:date="2021-05-19T13:00:00Z" w:initials="m">
    <w:p w14:paraId="357DAB73" w14:textId="3C9454BC" w:rsidR="00A34302" w:rsidRDefault="00A34302">
      <w:pPr>
        <w:pStyle w:val="CommentText"/>
      </w:pPr>
      <w:r>
        <w:rPr>
          <w:rStyle w:val="CommentReference"/>
        </w:rPr>
        <w:annotationRef/>
      </w:r>
      <w:r>
        <w:t>5A (y-axis): Gene Copy Numbers per ml or g of sample</w:t>
      </w:r>
    </w:p>
    <w:p w14:paraId="08B9388B" w14:textId="2183953A" w:rsidR="00A34302" w:rsidRDefault="00A34302" w:rsidP="00A34302">
      <w:pPr>
        <w:pStyle w:val="CommentText"/>
      </w:pPr>
      <w:r>
        <w:t>5B (y-axis): Gene Copy Numbers per ng of RNA</w:t>
      </w:r>
    </w:p>
    <w:p w14:paraId="458E7CFF" w14:textId="77777777" w:rsidR="00A34302" w:rsidRDefault="00A34302">
      <w:pPr>
        <w:pStyle w:val="CommentText"/>
      </w:pPr>
      <w:r>
        <w:t>5C (y-axis): Gene Copy Numbers per ml or g of sample</w:t>
      </w:r>
    </w:p>
    <w:p w14:paraId="177C6245" w14:textId="41B731E4" w:rsidR="00A34302" w:rsidRDefault="00A34302" w:rsidP="00A34302">
      <w:pPr>
        <w:pStyle w:val="CommentText"/>
      </w:pPr>
      <w:r>
        <w:t>5D (y-axis): Gene Copy Numbers per ng of RNA</w:t>
      </w:r>
    </w:p>
    <w:p w14:paraId="0659FEAB" w14:textId="518DBCBD" w:rsidR="00A34302" w:rsidRDefault="00A34302">
      <w:pPr>
        <w:pStyle w:val="CommentText"/>
      </w:pPr>
    </w:p>
  </w:comment>
  <w:comment w:id="1807" w:author="muyaguari@yahoo.com" w:date="2021-05-19T13:05:00Z" w:initials="m">
    <w:p w14:paraId="4CD3682C" w14:textId="6BEFD99E" w:rsidR="003922EB" w:rsidRDefault="003922EB">
      <w:pPr>
        <w:pStyle w:val="CommentText"/>
      </w:pPr>
      <w:r>
        <w:rPr>
          <w:rStyle w:val="CommentReference"/>
        </w:rPr>
        <w:annotationRef/>
      </w:r>
      <w:r>
        <w:t>I think this Figure 6 can also go to Supplemental.</w:t>
      </w:r>
    </w:p>
  </w:comment>
  <w:comment w:id="1808" w:author="muyaguari@yahoo.com" w:date="2021-05-19T13:06:00Z" w:initials="m">
    <w:p w14:paraId="794B871B" w14:textId="77777777" w:rsidR="003922EB" w:rsidRDefault="003922EB">
      <w:pPr>
        <w:pStyle w:val="CommentText"/>
      </w:pPr>
      <w:r>
        <w:rPr>
          <w:rStyle w:val="CommentReference"/>
        </w:rPr>
        <w:annotationRef/>
      </w:r>
      <w:r>
        <w:t>6A (y-axis): Gene copy Numbers per ml or g of sample</w:t>
      </w:r>
    </w:p>
    <w:p w14:paraId="50D0431F" w14:textId="1C68CC13" w:rsidR="003922EB" w:rsidRDefault="003922EB" w:rsidP="003922EB">
      <w:pPr>
        <w:pStyle w:val="CommentText"/>
      </w:pPr>
      <w:r>
        <w:t>6B (y-axis): Gene copy Numbers per ng of RNA</w:t>
      </w:r>
    </w:p>
    <w:p w14:paraId="6B7C7D6E" w14:textId="3E12FB9D" w:rsidR="003922EB" w:rsidRDefault="003922EB">
      <w:pPr>
        <w:pStyle w:val="CommentText"/>
      </w:pPr>
    </w:p>
  </w:comment>
  <w:comment w:id="1886" w:author="Tri Le" w:date="2021-07-12T17:45:00Z" w:initials="TL">
    <w:p w14:paraId="6978351C" w14:textId="77777777" w:rsidR="005E569B" w:rsidRDefault="005E569B" w:rsidP="00D001C0">
      <w:pPr>
        <w:pStyle w:val="CommentText"/>
      </w:pPr>
      <w:r>
        <w:rPr>
          <w:rStyle w:val="CommentReference"/>
        </w:rPr>
        <w:annotationRef/>
      </w:r>
      <w:r>
        <w:rPr>
          <w:lang w:val="en-CA"/>
        </w:rPr>
        <w:t>I can't seem to find something on Tableau that lets me add asterisks to individual cells based on p-value inputs.</w:t>
      </w:r>
    </w:p>
  </w:comment>
  <w:comment w:id="1934" w:author="Tri Le" w:date="2021-07-09T16:43:00Z" w:initials="TL">
    <w:p w14:paraId="5A7ECD4C" w14:textId="439A7373" w:rsidR="008803C2" w:rsidRDefault="008803C2" w:rsidP="005E569B">
      <w:pPr>
        <w:pStyle w:val="CommentText"/>
      </w:pPr>
      <w:r>
        <w:rPr>
          <w:rStyle w:val="CommentReference"/>
        </w:rPr>
        <w:annotationRef/>
      </w:r>
      <w:r>
        <w:rPr>
          <w:lang w:val="en-CA"/>
        </w:rPr>
        <w:t>What's the reference for this information?</w:t>
      </w:r>
    </w:p>
  </w:comment>
  <w:comment w:id="1929" w:author="muyaguari@yahoo.com" w:date="2021-05-19T21:14:00Z" w:initials="m">
    <w:p w14:paraId="6C6B056E" w14:textId="4D96CFEC" w:rsidR="001972C5" w:rsidRDefault="001972C5" w:rsidP="008803C2">
      <w:pPr>
        <w:pStyle w:val="CommentText"/>
      </w:pPr>
      <w:r>
        <w:rPr>
          <w:rStyle w:val="CommentReference"/>
        </w:rPr>
        <w:annotationRef/>
      </w:r>
      <w:r>
        <w:t>This is good, but you may need a sentence with one or tow references backing up this finding.</w:t>
      </w:r>
    </w:p>
  </w:comment>
  <w:comment w:id="1961" w:author="Tri Le" w:date="2021-07-09T18:24:00Z" w:initials="TL">
    <w:p w14:paraId="5DEA4157" w14:textId="77777777" w:rsidR="00A073C1" w:rsidRDefault="00A073C1" w:rsidP="005E56D9">
      <w:pPr>
        <w:pStyle w:val="CommentText"/>
      </w:pPr>
      <w:r>
        <w:rPr>
          <w:rStyle w:val="CommentReference"/>
        </w:rPr>
        <w:annotationRef/>
      </w:r>
      <w:r>
        <w:rPr>
          <w:lang w:val="en-CA"/>
        </w:rPr>
        <w:t>I don't know if NESTP uses aerobic granular sludge or conventional activated sludge. so this argument could be removed upon further info.</w:t>
      </w:r>
    </w:p>
  </w:comment>
  <w:comment w:id="1987" w:author="muyaguari@yahoo.com" w:date="2021-05-19T21:15:00Z" w:initials="m">
    <w:p w14:paraId="3A244BFB" w14:textId="7ED984A3" w:rsidR="001972C5" w:rsidRDefault="001972C5" w:rsidP="00A073C1">
      <w:pPr>
        <w:pStyle w:val="CommentText"/>
      </w:pPr>
      <w:r>
        <w:rPr>
          <w:rStyle w:val="CommentReference"/>
        </w:rPr>
        <w:annotationRef/>
      </w:r>
      <w:r>
        <w:t>Good point. Factor analysis or PCA may help to see if rain, temperature were a main driver or factor</w:t>
      </w:r>
    </w:p>
  </w:comment>
  <w:comment w:id="1993" w:author="Tri Le" w:date="2021-07-09T18:40:00Z" w:initials="TL">
    <w:p w14:paraId="1CEC0ECD" w14:textId="77777777" w:rsidR="005A3055" w:rsidRDefault="005A3055" w:rsidP="00531894">
      <w:pPr>
        <w:pStyle w:val="CommentText"/>
      </w:pPr>
      <w:r>
        <w:rPr>
          <w:rStyle w:val="CommentReference"/>
        </w:rPr>
        <w:annotationRef/>
      </w:r>
      <w:r>
        <w:rPr>
          <w:lang w:val="en-CA"/>
        </w:rPr>
        <w:t xml:space="preserve">15, not 25 days. Source: </w:t>
      </w:r>
      <w:hyperlink r:id="rId3" w:history="1">
        <w:r w:rsidRPr="00531894">
          <w:rPr>
            <w:rStyle w:val="Hyperlink"/>
            <w:lang w:val="en-CA"/>
          </w:rPr>
          <w:t>Sewage Treatment Plants - Sewage - Water and Waste - City of Winnipeg</w:t>
        </w:r>
      </w:hyperlink>
      <w:r>
        <w:rPr>
          <w:lang w:val="en-CA"/>
        </w:rPr>
        <w:t xml:space="preserve"> </w:t>
      </w:r>
    </w:p>
  </w:comment>
  <w:comment w:id="2017" w:author="muyaguari@yahoo.com" w:date="2021-05-19T21:28:00Z" w:initials="m">
    <w:p w14:paraId="4C9D417B" w14:textId="27008639" w:rsidR="001972C5" w:rsidRDefault="001972C5" w:rsidP="005A3055">
      <w:pPr>
        <w:pStyle w:val="CommentText"/>
      </w:pPr>
      <w:r>
        <w:rPr>
          <w:rStyle w:val="CommentReference"/>
        </w:rPr>
        <w:annotationRef/>
      </w:r>
      <w:r>
        <w:t>Check if these viruses are enveloped or naked. This will add to the story here.</w:t>
      </w:r>
    </w:p>
  </w:comment>
  <w:comment w:id="2027" w:author="muyaguari@yahoo.com" w:date="2021-05-19T21:37:00Z" w:initials="m">
    <w:p w14:paraId="6EA9938D" w14:textId="77777777" w:rsidR="00C9712E" w:rsidRDefault="00C9712E">
      <w:pPr>
        <w:pStyle w:val="CommentText"/>
      </w:pPr>
      <w:r>
        <w:rPr>
          <w:rStyle w:val="CommentReference"/>
        </w:rPr>
        <w:annotationRef/>
      </w:r>
      <w:r>
        <w:t xml:space="preserve">PMMV is non-enveloped. </w:t>
      </w:r>
    </w:p>
    <w:p w14:paraId="0CABBE4C" w14:textId="616CBE83" w:rsidR="00C9712E" w:rsidRDefault="000C3DAB">
      <w:pPr>
        <w:pStyle w:val="CommentText"/>
      </w:pPr>
      <w:hyperlink r:id="rId4" w:history="1">
        <w:r w:rsidR="00C9712E" w:rsidRPr="0077350E">
          <w:rPr>
            <w:rStyle w:val="Hyperlink"/>
          </w:rPr>
          <w:t>https://www.nature.com/articles/s41545-018-0019-5</w:t>
        </w:r>
      </w:hyperlink>
    </w:p>
    <w:p w14:paraId="44AFD494" w14:textId="77777777" w:rsidR="00C9712E" w:rsidRDefault="00C9712E">
      <w:pPr>
        <w:pStyle w:val="CommentText"/>
      </w:pPr>
    </w:p>
    <w:p w14:paraId="14B72B0C" w14:textId="63A2F679" w:rsidR="00C9712E" w:rsidRDefault="000C3DAB">
      <w:pPr>
        <w:pStyle w:val="CommentText"/>
      </w:pPr>
      <w:hyperlink r:id="rId5" w:history="1">
        <w:r w:rsidR="00C9712E" w:rsidRPr="0077350E">
          <w:rPr>
            <w:rStyle w:val="Hyperlink"/>
          </w:rPr>
          <w:t>https://www.sciencedirect.com/science/article/abs/pii/S0043135418305268</w:t>
        </w:r>
      </w:hyperlink>
    </w:p>
    <w:p w14:paraId="0DC0E19B" w14:textId="77777777" w:rsidR="00C9712E" w:rsidRDefault="00C9712E">
      <w:pPr>
        <w:pStyle w:val="CommentText"/>
      </w:pPr>
    </w:p>
    <w:p w14:paraId="397E0A47" w14:textId="1F9815A9" w:rsidR="00C9712E" w:rsidRDefault="00C9712E">
      <w:pPr>
        <w:pStyle w:val="CommentText"/>
      </w:pPr>
      <w:r>
        <w:t>Meaning is more resilient than enveloped viruses such as SARS-CoV-2</w:t>
      </w:r>
    </w:p>
  </w:comment>
  <w:comment w:id="2031" w:author="muyaguari@yahoo.com" w:date="2021-05-19T21:31:00Z" w:initials="m">
    <w:p w14:paraId="30FE7C32" w14:textId="1DB4C928" w:rsidR="001972C5" w:rsidRDefault="001972C5">
      <w:pPr>
        <w:pStyle w:val="CommentText"/>
      </w:pPr>
      <w:r>
        <w:rPr>
          <w:rStyle w:val="CommentReference"/>
        </w:rPr>
        <w:annotationRef/>
      </w:r>
      <w:r>
        <w:t>Were high or significantly higher, if so, wehat was the p-value.</w:t>
      </w:r>
    </w:p>
  </w:comment>
  <w:comment w:id="2057" w:author="muyaguari@yahoo.com" w:date="2021-05-19T21:38:00Z" w:initials="m">
    <w:p w14:paraId="51A93CA4" w14:textId="6C012507" w:rsidR="00C9712E" w:rsidRDefault="00C9712E">
      <w:pPr>
        <w:pStyle w:val="CommentText"/>
      </w:pPr>
      <w:r>
        <w:rPr>
          <w:rStyle w:val="CommentReference"/>
        </w:rPr>
        <w:annotationRef/>
      </w:r>
      <w:r>
        <w:t>Naked virus</w:t>
      </w:r>
    </w:p>
  </w:comment>
  <w:comment w:id="2062" w:author="muyaguari@yahoo.com" w:date="2021-05-19T21:38:00Z" w:initials="m">
    <w:p w14:paraId="0BBA073A" w14:textId="06ED1E1F" w:rsidR="00C9712E" w:rsidRDefault="00C9712E">
      <w:pPr>
        <w:pStyle w:val="CommentText"/>
      </w:pPr>
      <w:r>
        <w:rPr>
          <w:rStyle w:val="CommentReference"/>
        </w:rPr>
        <w:annotationRef/>
      </w:r>
      <w:r>
        <w:t>Naked virus</w:t>
      </w:r>
    </w:p>
  </w:comment>
  <w:comment w:id="2071" w:author="muyaguari@yahoo.com" w:date="2021-05-19T21:48:00Z" w:initials="m">
    <w:p w14:paraId="5E7E120D" w14:textId="6C9C7EA0" w:rsidR="00C9712E" w:rsidRDefault="00C9712E">
      <w:pPr>
        <w:pStyle w:val="CommentText"/>
      </w:pPr>
      <w:r>
        <w:rPr>
          <w:rStyle w:val="CommentReference"/>
        </w:rPr>
        <w:annotationRef/>
      </w:r>
      <w:r>
        <w:t>Naked virus</w:t>
      </w:r>
    </w:p>
  </w:comment>
  <w:comment w:id="2078" w:author="muyaguari@yahoo.com" w:date="2021-05-19T21:43:00Z" w:initials="m">
    <w:p w14:paraId="10377543" w14:textId="3E730B1C" w:rsidR="00C9712E" w:rsidRDefault="00C9712E">
      <w:pPr>
        <w:pStyle w:val="CommentText"/>
      </w:pPr>
      <w:r>
        <w:rPr>
          <w:rStyle w:val="CommentReference"/>
        </w:rPr>
        <w:annotationRef/>
      </w:r>
      <w:r>
        <w:t>Naked virus, just a comment and see if any of the tested viruses were naked or not. Naked viruses are more resilient compared to enveloped viruses.</w:t>
      </w:r>
    </w:p>
  </w:comment>
  <w:comment w:id="2083" w:author="muyaguari@yahoo.com" w:date="2021-05-19T21:49:00Z" w:initials="m">
    <w:p w14:paraId="28F4B461" w14:textId="3D1D8137" w:rsidR="00C9712E" w:rsidRDefault="00C9712E">
      <w:pPr>
        <w:pStyle w:val="CommentText"/>
      </w:pPr>
      <w:r>
        <w:rPr>
          <w:rStyle w:val="CommentReference"/>
        </w:rPr>
        <w:annotationRef/>
      </w:r>
      <w:r>
        <w:t>Good point, but a reviewer can say, but Canada is cold and probably colder than Japan. Why your results are not similar to Japan, but instead similar to the findings in Tunisia.</w:t>
      </w:r>
    </w:p>
  </w:comment>
  <w:comment w:id="2089" w:author="muyaguari@yahoo.com" w:date="2021-05-19T21:51:00Z" w:initials="m">
    <w:p w14:paraId="3452F4F4" w14:textId="6ADFB123" w:rsidR="00C9712E" w:rsidRDefault="00C9712E">
      <w:pPr>
        <w:pStyle w:val="CommentText"/>
      </w:pPr>
      <w:r>
        <w:rPr>
          <w:rStyle w:val="CommentReference"/>
        </w:rPr>
        <w:annotationRef/>
      </w:r>
      <w:r>
        <w:t>Naked viruses as well.</w:t>
      </w:r>
    </w:p>
  </w:comment>
  <w:comment w:id="2096" w:author="muyaguari@yahoo.com" w:date="2021-05-19T21:51:00Z" w:initials="m">
    <w:p w14:paraId="229B730B" w14:textId="41F94555" w:rsidR="00C9712E" w:rsidRDefault="00C9712E">
      <w:pPr>
        <w:pStyle w:val="CommentText"/>
      </w:pPr>
      <w:r>
        <w:rPr>
          <w:rStyle w:val="CommentReference"/>
        </w:rPr>
        <w:annotationRef/>
      </w:r>
      <w:r>
        <w:t>Same comment as previously, find some references (about hydraulic retention times) to justify it.</w:t>
      </w:r>
    </w:p>
  </w:comment>
  <w:comment w:id="2142" w:author="muyaguari@yahoo.com" w:date="2021-05-19T21:53:00Z" w:initials="m">
    <w:p w14:paraId="77FCFD06" w14:textId="77777777" w:rsidR="00C9712E" w:rsidRDefault="00C9712E">
      <w:pPr>
        <w:pStyle w:val="CommentText"/>
      </w:pPr>
      <w:r>
        <w:rPr>
          <w:rStyle w:val="CommentReference"/>
        </w:rPr>
        <w:annotationRef/>
      </w:r>
      <w:r>
        <w:t>Please see the discussion about Astroviruses here;</w:t>
      </w:r>
    </w:p>
    <w:p w14:paraId="170BBFCE" w14:textId="77777777" w:rsidR="00C9712E" w:rsidRDefault="00C9712E" w:rsidP="00C9712E">
      <w:r>
        <w:rPr>
          <w:rFonts w:ascii="Arial" w:hAnsi="Arial" w:cs="Arial"/>
          <w:color w:val="000000"/>
          <w:sz w:val="23"/>
          <w:szCs w:val="23"/>
          <w:shd w:val="clear" w:color="auto" w:fill="FFFFFF"/>
        </w:rPr>
        <w:t>The binding kinetics indicated that HAstV has an attachment half-time of about 10 min at 4°C under the conditions employed, which is close to that reported for other naked viruses, such as rotaviruses, under similar conditions (</w:t>
      </w:r>
      <w:hyperlink r:id="rId6" w:anchor="ref-26" w:history="1">
        <w:r>
          <w:rPr>
            <w:rStyle w:val="Hyperlink"/>
            <w:rFonts w:ascii="Arial" w:hAnsi="Arial" w:cs="Arial"/>
            <w:b/>
            <w:bCs/>
            <w:color w:val="1C33D7"/>
            <w:sz w:val="23"/>
            <w:szCs w:val="23"/>
            <w:bdr w:val="none" w:sz="0" w:space="0" w:color="auto" w:frame="1"/>
          </w:rPr>
          <w:t>26</w:t>
        </w:r>
      </w:hyperlink>
      <w:r>
        <w:rPr>
          <w:rFonts w:ascii="Arial" w:hAnsi="Arial" w:cs="Arial"/>
          <w:color w:val="000000"/>
          <w:sz w:val="23"/>
          <w:szCs w:val="23"/>
          <w:shd w:val="clear" w:color="auto" w:fill="FFFFFF"/>
        </w:rPr>
        <w:t>), suggesting either an abundance of cell attachment factors or high affinity for cell receptors.</w:t>
      </w:r>
    </w:p>
    <w:p w14:paraId="43AC5F4E" w14:textId="77777777" w:rsidR="00C9712E" w:rsidRDefault="00C9712E">
      <w:pPr>
        <w:pStyle w:val="CommentText"/>
      </w:pPr>
    </w:p>
    <w:p w14:paraId="28CCBF6F" w14:textId="001793BF" w:rsidR="00C9712E" w:rsidRDefault="000C3DAB">
      <w:pPr>
        <w:pStyle w:val="CommentText"/>
      </w:pPr>
      <w:hyperlink r:id="rId7" w:history="1">
        <w:r w:rsidR="00C9712E" w:rsidRPr="0077350E">
          <w:rPr>
            <w:rStyle w:val="Hyperlink"/>
          </w:rPr>
          <w:t>https://jvi.asm.org/content/88/5/2452</w:t>
        </w:r>
      </w:hyperlink>
    </w:p>
    <w:p w14:paraId="42496640" w14:textId="77777777" w:rsidR="00C9712E" w:rsidRDefault="00C9712E">
      <w:pPr>
        <w:pStyle w:val="CommentText"/>
      </w:pPr>
    </w:p>
    <w:p w14:paraId="1F538B5B" w14:textId="77777777" w:rsidR="00C9712E" w:rsidRDefault="00C9712E">
      <w:pPr>
        <w:pStyle w:val="CommentText"/>
      </w:pPr>
    </w:p>
    <w:p w14:paraId="29990B05" w14:textId="79E76197" w:rsidR="00C9712E" w:rsidRDefault="00C9712E">
      <w:pPr>
        <w:pStyle w:val="CommentText"/>
      </w:pPr>
      <w:r>
        <w:t>The half life of this virus is 10 minutes at 4C.</w:t>
      </w:r>
    </w:p>
  </w:comment>
  <w:comment w:id="2216" w:author="muyaguari@yahoo.com" w:date="2021-05-12T19:23:00Z" w:initials="m">
    <w:p w14:paraId="6F945F84" w14:textId="77777777" w:rsidR="00632D6F" w:rsidRDefault="00632D6F" w:rsidP="00632D6F">
      <w:pPr>
        <w:pStyle w:val="CommentText"/>
      </w:pPr>
      <w:r>
        <w:rPr>
          <w:rStyle w:val="CommentReference"/>
        </w:rPr>
        <w:annotationRef/>
      </w:r>
      <w:r>
        <w:t xml:space="preserve">It needs to be moved somewhere in the discussion and results section. </w:t>
      </w:r>
    </w:p>
  </w:comment>
  <w:comment w:id="2213" w:author="muyaguari@yahoo.com" w:date="2021-05-19T21:56:00Z" w:initials="m">
    <w:p w14:paraId="3C97E986" w14:textId="2A8D2E3A" w:rsidR="00C9712E" w:rsidRDefault="00C9712E">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72D3BA6" w15:done="0"/>
  <w15:commentEx w15:paraId="0682596A" w15:done="0"/>
  <w15:commentEx w15:paraId="5C9CF751" w15:done="0"/>
  <w15:commentEx w15:paraId="6121B13A" w15:done="0"/>
  <w15:commentEx w15:paraId="270EB74B" w15:done="0"/>
  <w15:commentEx w15:paraId="06F0BDFC" w15:done="0"/>
  <w15:commentEx w15:paraId="4BAACBF1" w15:done="0"/>
  <w15:commentEx w15:paraId="260C3CC4" w15:done="0"/>
  <w15:commentEx w15:paraId="28B6D27E" w15:done="0"/>
  <w15:commentEx w15:paraId="3E79A671" w15:done="0"/>
  <w15:commentEx w15:paraId="11E371E7" w15:done="0"/>
  <w15:commentEx w15:paraId="178D05A0" w15:done="0"/>
  <w15:commentEx w15:paraId="613FA362" w15:done="0"/>
  <w15:commentEx w15:paraId="53BA101B" w15:done="0"/>
  <w15:commentEx w15:paraId="4CE4C36E" w15:done="0"/>
  <w15:commentEx w15:paraId="18FB5BA6" w15:done="0"/>
  <w15:commentEx w15:paraId="2F664D80" w15:done="0"/>
  <w15:commentEx w15:paraId="7275A109" w15:done="0"/>
  <w15:commentEx w15:paraId="730F07BA" w15:done="0"/>
  <w15:commentEx w15:paraId="40001CB0" w15:done="0"/>
  <w15:commentEx w15:paraId="12499ACF" w15:done="0"/>
  <w15:commentEx w15:paraId="22AFAE60" w15:done="0"/>
  <w15:commentEx w15:paraId="747BF521" w15:done="0"/>
  <w15:commentEx w15:paraId="669B0E4F" w15:done="0"/>
  <w15:commentEx w15:paraId="6580DF6A" w15:done="0"/>
  <w15:commentEx w15:paraId="48F9747F" w15:done="0"/>
  <w15:commentEx w15:paraId="0659FEAB" w15:done="0"/>
  <w15:commentEx w15:paraId="4CD3682C" w15:done="0"/>
  <w15:commentEx w15:paraId="6B7C7D6E" w15:done="0"/>
  <w15:commentEx w15:paraId="6978351C" w15:done="0"/>
  <w15:commentEx w15:paraId="5A7ECD4C" w15:done="0"/>
  <w15:commentEx w15:paraId="6C6B056E" w15:done="0"/>
  <w15:commentEx w15:paraId="5DEA4157" w15:done="0"/>
  <w15:commentEx w15:paraId="3A244BFB" w15:done="0"/>
  <w15:commentEx w15:paraId="1CEC0ECD" w15:done="0"/>
  <w15:commentEx w15:paraId="4C9D417B" w15:done="0"/>
  <w15:commentEx w15:paraId="397E0A47" w15:done="0"/>
  <w15:commentEx w15:paraId="30FE7C32" w15:done="0"/>
  <w15:commentEx w15:paraId="51A93CA4" w15:done="0"/>
  <w15:commentEx w15:paraId="0BBA073A" w15:done="0"/>
  <w15:commentEx w15:paraId="5E7E120D" w15:done="0"/>
  <w15:commentEx w15:paraId="10377543" w15:done="0"/>
  <w15:commentEx w15:paraId="28F4B461" w15:done="0"/>
  <w15:commentEx w15:paraId="3452F4F4" w15:done="0"/>
  <w15:commentEx w15:paraId="229B730B" w15:done="0"/>
  <w15:commentEx w15:paraId="29990B05" w15:done="0"/>
  <w15:commentEx w15:paraId="6F945F84" w15:done="0"/>
  <w15:commentEx w15:paraId="3C97E9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69A5B" w16cex:dateUtc="2021-05-12T23:18:00Z"/>
  <w16cex:commentExtensible w16cex:durableId="24469A7B" w16cex:dateUtc="2021-05-12T23:18:00Z"/>
  <w16cex:commentExtensible w16cex:durableId="2446A433" w16cex:dateUtc="2021-05-13T00:00:00Z"/>
  <w16cex:commentExtensible w16cex:durableId="2446A9A7" w16cex:dateUtc="2021-05-13T00:23:00Z"/>
  <w16cex:commentExtensible w16cex:durableId="2446AAE0" w16cex:dateUtc="2021-05-13T00:28:00Z"/>
  <w16cex:commentExtensible w16cex:durableId="244767B5" w16cex:dateUtc="2021-05-13T13:54:00Z"/>
  <w16cex:commentExtensible w16cex:durableId="24478554" w16cex:dateUtc="2021-05-13T16:00:00Z"/>
  <w16cex:commentExtensible w16cex:durableId="2447D32F" w16cex:dateUtc="2021-05-13T21:32:00Z"/>
  <w16cex:commentExtensible w16cex:durableId="2447D60F" w16cex:dateUtc="2021-05-13T21:45:00Z"/>
  <w16cex:commentExtensible w16cex:durableId="2447D398" w16cex:dateUtc="2021-05-13T21:34:00Z"/>
  <w16cex:commentExtensible w16cex:durableId="2447DA1C" w16cex:dateUtc="2021-05-13T22:02:00Z"/>
  <w16cex:commentExtensible w16cex:durableId="2447D91B" w16cex:dateUtc="2021-05-13T21:58:00Z"/>
  <w16cex:commentExtensible w16cex:durableId="2447D8E9" w16cex:dateUtc="2021-05-13T21:57:00Z"/>
  <w16cex:commentExtensible w16cex:durableId="2447DAAA" w16cex:dateUtc="2021-05-13T22:04:00Z"/>
  <w16cex:commentExtensible w16cex:durableId="2491B669" w16cex:dateUtc="2021-07-08T22:37:00Z"/>
  <w16cex:commentExtensible w16cex:durableId="2496FCDA" w16cex:dateUtc="2021-07-12T22:39:00Z"/>
  <w16cex:commentExtensible w16cex:durableId="2497228F" w16cex:dateUtc="2021-07-13T01:20:00Z"/>
  <w16cex:commentExtensible w16cex:durableId="2497085D" w16cex:dateUtc="2021-07-12T23:28:00Z"/>
  <w16cex:commentExtensible w16cex:durableId="244F87DB" w16cex:dateUtc="2021-05-19T17:49:00Z"/>
  <w16cex:commentExtensible w16cex:durableId="244F897F" w16cex:dateUtc="2021-05-19T17:56:00Z"/>
  <w16cex:commentExtensible w16cex:durableId="244F92DE" w16cex:dateUtc="2021-05-19T18:36:00Z"/>
  <w16cex:commentExtensible w16cex:durableId="244F8C39" w16cex:dateUtc="2021-05-19T18:08:00Z"/>
  <w16cex:commentExtensible w16cex:durableId="244F89E3" w16cex:dateUtc="2021-05-19T17:58:00Z"/>
  <w16cex:commentExtensible w16cex:durableId="2492F3FC" w16cex:dateUtc="2021-05-13T00:23:00Z"/>
  <w16cex:commentExtensible w16cex:durableId="2492F3FB" w16cex:dateUtc="2021-05-20T02:56:00Z"/>
  <w16cex:commentExtensible w16cex:durableId="244F8B81" w16cex:dateUtc="2021-05-19T18:05:00Z"/>
  <w16cex:commentExtensible w16cex:durableId="244F8A86" w16cex:dateUtc="2021-05-19T18:00:00Z"/>
  <w16cex:commentExtensible w16cex:durableId="244F8BA5" w16cex:dateUtc="2021-05-19T18:05:00Z"/>
  <w16cex:commentExtensible w16cex:durableId="244F8BC2" w16cex:dateUtc="2021-05-19T18:06:00Z"/>
  <w16cex:commentExtensible w16cex:durableId="2496FE26" w16cex:dateUtc="2021-07-12T22:45:00Z"/>
  <w16cex:commentExtensible w16cex:durableId="2492FB22" w16cex:dateUtc="2021-07-09T21:43:00Z"/>
  <w16cex:commentExtensible w16cex:durableId="244FFE36" w16cex:dateUtc="2021-05-20T02:14:00Z"/>
  <w16cex:commentExtensible w16cex:durableId="249312F0" w16cex:dateUtc="2021-07-09T23:24:00Z"/>
  <w16cex:commentExtensible w16cex:durableId="244FFE80" w16cex:dateUtc="2021-05-20T02:15:00Z"/>
  <w16cex:commentExtensible w16cex:durableId="24931693" w16cex:dateUtc="2021-07-09T23:40:00Z"/>
  <w16cex:commentExtensible w16cex:durableId="24500189" w16cex:dateUtc="2021-05-20T02:28:00Z"/>
  <w16cex:commentExtensible w16cex:durableId="2450038E" w16cex:dateUtc="2021-05-20T02:37:00Z"/>
  <w16cex:commentExtensible w16cex:durableId="24500221" w16cex:dateUtc="2021-05-20T02:31:00Z"/>
  <w16cex:commentExtensible w16cex:durableId="245003EF" w16cex:dateUtc="2021-05-20T02:38:00Z"/>
  <w16cex:commentExtensible w16cex:durableId="245003E7" w16cex:dateUtc="2021-05-20T02:38:00Z"/>
  <w16cex:commentExtensible w16cex:durableId="24500636" w16cex:dateUtc="2021-05-20T02:48:00Z"/>
  <w16cex:commentExtensible w16cex:durableId="24500505" w16cex:dateUtc="2021-05-20T02:43:00Z"/>
  <w16cex:commentExtensible w16cex:durableId="2450066D" w16cex:dateUtc="2021-05-20T02:49:00Z"/>
  <w16cex:commentExtensible w16cex:durableId="245006CB" w16cex:dateUtc="2021-05-20T02:51:00Z"/>
  <w16cex:commentExtensible w16cex:durableId="245006E8" w16cex:dateUtc="2021-05-20T02:51:00Z"/>
  <w16cex:commentExtensible w16cex:durableId="2450076F" w16cex:dateUtc="2021-05-20T02:53:00Z"/>
  <w16cex:commentExtensible w16cex:durableId="2447AE2E" w16cex:dateUtc="2021-05-13T00:23:00Z"/>
  <w16cex:commentExtensible w16cex:durableId="24500809" w16cex:dateUtc="2021-05-20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72D3BA6" w16cid:durableId="24469A5B"/>
  <w16cid:commentId w16cid:paraId="0682596A" w16cid:durableId="24469A7B"/>
  <w16cid:commentId w16cid:paraId="5C9CF751" w16cid:durableId="2446A433"/>
  <w16cid:commentId w16cid:paraId="6121B13A" w16cid:durableId="2446A9A7"/>
  <w16cid:commentId w16cid:paraId="270EB74B" w16cid:durableId="2446AAE0"/>
  <w16cid:commentId w16cid:paraId="06F0BDFC" w16cid:durableId="244767B5"/>
  <w16cid:commentId w16cid:paraId="4BAACBF1" w16cid:durableId="24478554"/>
  <w16cid:commentId w16cid:paraId="260C3CC4" w16cid:durableId="2447D32F"/>
  <w16cid:commentId w16cid:paraId="28B6D27E" w16cid:durableId="2447D60F"/>
  <w16cid:commentId w16cid:paraId="3E79A671" w16cid:durableId="2447D398"/>
  <w16cid:commentId w16cid:paraId="11E371E7" w16cid:durableId="2447DA1C"/>
  <w16cid:commentId w16cid:paraId="178D05A0" w16cid:durableId="2447D91B"/>
  <w16cid:commentId w16cid:paraId="613FA362" w16cid:durableId="2447D8E9"/>
  <w16cid:commentId w16cid:paraId="53BA101B" w16cid:durableId="2447DAAA"/>
  <w16cid:commentId w16cid:paraId="4CE4C36E" w16cid:durableId="2491B669"/>
  <w16cid:commentId w16cid:paraId="18FB5BA6" w16cid:durableId="2496FCDA"/>
  <w16cid:commentId w16cid:paraId="2F664D80" w16cid:durableId="2497228F"/>
  <w16cid:commentId w16cid:paraId="7275A109" w16cid:durableId="2497085D"/>
  <w16cid:commentId w16cid:paraId="730F07BA" w16cid:durableId="244F87DB"/>
  <w16cid:commentId w16cid:paraId="40001CB0" w16cid:durableId="244F897F"/>
  <w16cid:commentId w16cid:paraId="12499ACF" w16cid:durableId="244F92DE"/>
  <w16cid:commentId w16cid:paraId="22AFAE60" w16cid:durableId="244F8C39"/>
  <w16cid:commentId w16cid:paraId="747BF521" w16cid:durableId="244F89E3"/>
  <w16cid:commentId w16cid:paraId="669B0E4F" w16cid:durableId="2492F3FC"/>
  <w16cid:commentId w16cid:paraId="6580DF6A" w16cid:durableId="2492F3FB"/>
  <w16cid:commentId w16cid:paraId="48F9747F" w16cid:durableId="244F8B81"/>
  <w16cid:commentId w16cid:paraId="0659FEAB" w16cid:durableId="244F8A86"/>
  <w16cid:commentId w16cid:paraId="4CD3682C" w16cid:durableId="244F8BA5"/>
  <w16cid:commentId w16cid:paraId="6B7C7D6E" w16cid:durableId="244F8BC2"/>
  <w16cid:commentId w16cid:paraId="6978351C" w16cid:durableId="2496FE26"/>
  <w16cid:commentId w16cid:paraId="5A7ECD4C" w16cid:durableId="2492FB22"/>
  <w16cid:commentId w16cid:paraId="6C6B056E" w16cid:durableId="244FFE36"/>
  <w16cid:commentId w16cid:paraId="5DEA4157" w16cid:durableId="249312F0"/>
  <w16cid:commentId w16cid:paraId="3A244BFB" w16cid:durableId="244FFE80"/>
  <w16cid:commentId w16cid:paraId="1CEC0ECD" w16cid:durableId="24931693"/>
  <w16cid:commentId w16cid:paraId="4C9D417B" w16cid:durableId="24500189"/>
  <w16cid:commentId w16cid:paraId="397E0A47" w16cid:durableId="2450038E"/>
  <w16cid:commentId w16cid:paraId="30FE7C32" w16cid:durableId="24500221"/>
  <w16cid:commentId w16cid:paraId="51A93CA4" w16cid:durableId="245003EF"/>
  <w16cid:commentId w16cid:paraId="0BBA073A" w16cid:durableId="245003E7"/>
  <w16cid:commentId w16cid:paraId="5E7E120D" w16cid:durableId="24500636"/>
  <w16cid:commentId w16cid:paraId="10377543" w16cid:durableId="24500505"/>
  <w16cid:commentId w16cid:paraId="28F4B461" w16cid:durableId="2450066D"/>
  <w16cid:commentId w16cid:paraId="3452F4F4" w16cid:durableId="245006CB"/>
  <w16cid:commentId w16cid:paraId="229B730B" w16cid:durableId="245006E8"/>
  <w16cid:commentId w16cid:paraId="29990B05" w16cid:durableId="2450076F"/>
  <w16cid:commentId w16cid:paraId="6F945F84" w16cid:durableId="2447AE2E"/>
  <w16cid:commentId w16cid:paraId="3C97E986" w16cid:durableId="24500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5DD12B" w14:textId="77777777" w:rsidR="000C3DAB" w:rsidRDefault="000C3DAB" w:rsidP="00184437">
      <w:r>
        <w:separator/>
      </w:r>
    </w:p>
  </w:endnote>
  <w:endnote w:type="continuationSeparator" w:id="0">
    <w:p w14:paraId="1CAB2554" w14:textId="77777777" w:rsidR="000C3DAB" w:rsidRDefault="000C3DAB" w:rsidP="0018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Cambria"/>
    <w:panose1 w:val="00000000000000000000"/>
    <w:charset w:val="4D"/>
    <w:family w:val="auto"/>
    <w:notTrueType/>
    <w:pitch w:val="default"/>
    <w:sig w:usb0="00000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Roman">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5D274" w14:textId="77777777" w:rsidR="00790D75" w:rsidRDefault="00790D75"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6FDBFD9" w14:textId="77777777" w:rsidR="00790D75" w:rsidRDefault="00790D75" w:rsidP="009D6E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29161" w14:textId="77777777" w:rsidR="00790D75" w:rsidRDefault="00790D75"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051E5">
      <w:rPr>
        <w:rStyle w:val="PageNumber"/>
        <w:noProof/>
      </w:rPr>
      <w:t>2</w:t>
    </w:r>
    <w:r>
      <w:rPr>
        <w:rStyle w:val="PageNumber"/>
      </w:rPr>
      <w:fldChar w:fldCharType="end"/>
    </w:r>
  </w:p>
  <w:p w14:paraId="0476406F" w14:textId="77777777" w:rsidR="00790D75" w:rsidRDefault="00790D75" w:rsidP="009D6E8F">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017" w:author="Tri Le" w:date="2021-07-08T19:35:00Z"/>
  <w:sdt>
    <w:sdtPr>
      <w:id w:val="1010337173"/>
      <w:docPartObj>
        <w:docPartGallery w:val="Page Numbers (Bottom of Page)"/>
        <w:docPartUnique/>
      </w:docPartObj>
    </w:sdtPr>
    <w:sdtEndPr>
      <w:rPr>
        <w:noProof/>
      </w:rPr>
    </w:sdtEndPr>
    <w:sdtContent>
      <w:customXmlInsRangeEnd w:id="1017"/>
      <w:p w14:paraId="75AC5426" w14:textId="7F68158F" w:rsidR="00386438" w:rsidRDefault="00386438">
        <w:pPr>
          <w:pStyle w:val="Footer"/>
          <w:jc w:val="center"/>
          <w:rPr>
            <w:ins w:id="1018" w:author="Tri Le" w:date="2021-07-08T19:35:00Z"/>
          </w:rPr>
        </w:pPr>
        <w:ins w:id="1019" w:author="Tri Le" w:date="2021-07-08T19:35:00Z">
          <w:r>
            <w:fldChar w:fldCharType="begin"/>
          </w:r>
          <w:r>
            <w:instrText xml:space="preserve"> PAGE   \* MERGEFORMAT </w:instrText>
          </w:r>
          <w:r>
            <w:fldChar w:fldCharType="separate"/>
          </w:r>
          <w:r>
            <w:rPr>
              <w:noProof/>
            </w:rPr>
            <w:t>2</w:t>
          </w:r>
          <w:r>
            <w:rPr>
              <w:noProof/>
            </w:rPr>
            <w:fldChar w:fldCharType="end"/>
          </w:r>
        </w:ins>
      </w:p>
      <w:customXmlInsRangeStart w:id="1020" w:author="Tri Le" w:date="2021-07-08T19:35:00Z"/>
    </w:sdtContent>
  </w:sdt>
  <w:customXmlInsRangeEnd w:id="1020"/>
  <w:p w14:paraId="2A9A1F37" w14:textId="77777777" w:rsidR="00386438" w:rsidRDefault="003864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C4A725" w14:textId="77777777" w:rsidR="000C3DAB" w:rsidRDefault="000C3DAB" w:rsidP="00184437">
      <w:r>
        <w:separator/>
      </w:r>
    </w:p>
  </w:footnote>
  <w:footnote w:type="continuationSeparator" w:id="0">
    <w:p w14:paraId="4EB9E4EF" w14:textId="77777777" w:rsidR="000C3DAB" w:rsidRDefault="000C3DAB" w:rsidP="0018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316AC3"/>
    <w:multiLevelType w:val="hybridMultilevel"/>
    <w:tmpl w:val="AC6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824D37"/>
    <w:multiLevelType w:val="hybridMultilevel"/>
    <w:tmpl w:val="E8F823F8"/>
    <w:lvl w:ilvl="0" w:tplc="5A0267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i Le">
    <w15:presenceInfo w15:providerId="AD" w15:userId="S::let34568@myumanitoba.ca::8b26dca0-dbc4-4b6d-8e0e-9b9fef15ac31"/>
  </w15:person>
  <w15:person w15:author="muyaguari@yahoo.com">
    <w15:presenceInfo w15:providerId="Windows Live" w15:userId="eb45e35feae05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469"/>
    <w:rsid w:val="00001552"/>
    <w:rsid w:val="00001B70"/>
    <w:rsid w:val="00004291"/>
    <w:rsid w:val="000043D0"/>
    <w:rsid w:val="00006A55"/>
    <w:rsid w:val="000132AD"/>
    <w:rsid w:val="000158E3"/>
    <w:rsid w:val="000221AF"/>
    <w:rsid w:val="00022CCC"/>
    <w:rsid w:val="000259C1"/>
    <w:rsid w:val="000272B5"/>
    <w:rsid w:val="00030C85"/>
    <w:rsid w:val="000356AE"/>
    <w:rsid w:val="0003583F"/>
    <w:rsid w:val="0003691A"/>
    <w:rsid w:val="00036DDD"/>
    <w:rsid w:val="000404A5"/>
    <w:rsid w:val="00040E5A"/>
    <w:rsid w:val="00042C6C"/>
    <w:rsid w:val="00044E3A"/>
    <w:rsid w:val="0004526E"/>
    <w:rsid w:val="00046A77"/>
    <w:rsid w:val="00047F59"/>
    <w:rsid w:val="000500B8"/>
    <w:rsid w:val="00050940"/>
    <w:rsid w:val="00050FB6"/>
    <w:rsid w:val="00051737"/>
    <w:rsid w:val="00053E27"/>
    <w:rsid w:val="00057E84"/>
    <w:rsid w:val="000626C5"/>
    <w:rsid w:val="0006306B"/>
    <w:rsid w:val="0006553E"/>
    <w:rsid w:val="00065ED6"/>
    <w:rsid w:val="000703A5"/>
    <w:rsid w:val="00070954"/>
    <w:rsid w:val="0007110E"/>
    <w:rsid w:val="00072894"/>
    <w:rsid w:val="0007300A"/>
    <w:rsid w:val="000767E3"/>
    <w:rsid w:val="00082466"/>
    <w:rsid w:val="00082D6A"/>
    <w:rsid w:val="00083459"/>
    <w:rsid w:val="000860AC"/>
    <w:rsid w:val="00090BE0"/>
    <w:rsid w:val="00090DFB"/>
    <w:rsid w:val="00090E07"/>
    <w:rsid w:val="00092869"/>
    <w:rsid w:val="0009321A"/>
    <w:rsid w:val="00093B5D"/>
    <w:rsid w:val="00093B72"/>
    <w:rsid w:val="0009553A"/>
    <w:rsid w:val="000964D1"/>
    <w:rsid w:val="000A15A4"/>
    <w:rsid w:val="000A1A0E"/>
    <w:rsid w:val="000A3344"/>
    <w:rsid w:val="000A48FC"/>
    <w:rsid w:val="000A4BC8"/>
    <w:rsid w:val="000A5CEE"/>
    <w:rsid w:val="000A65AA"/>
    <w:rsid w:val="000A77A2"/>
    <w:rsid w:val="000B00CE"/>
    <w:rsid w:val="000B1B3D"/>
    <w:rsid w:val="000B6934"/>
    <w:rsid w:val="000B72B2"/>
    <w:rsid w:val="000C0185"/>
    <w:rsid w:val="000C3DAB"/>
    <w:rsid w:val="000C586B"/>
    <w:rsid w:val="000C72B6"/>
    <w:rsid w:val="000C7438"/>
    <w:rsid w:val="000D0F71"/>
    <w:rsid w:val="000D1970"/>
    <w:rsid w:val="000D21C7"/>
    <w:rsid w:val="000D3574"/>
    <w:rsid w:val="000D50A1"/>
    <w:rsid w:val="000D5925"/>
    <w:rsid w:val="000D64B6"/>
    <w:rsid w:val="000E0C20"/>
    <w:rsid w:val="000E4769"/>
    <w:rsid w:val="000E4B6E"/>
    <w:rsid w:val="000E51DB"/>
    <w:rsid w:val="000E5D64"/>
    <w:rsid w:val="000E64A7"/>
    <w:rsid w:val="000F1DEC"/>
    <w:rsid w:val="000F354F"/>
    <w:rsid w:val="000F36A7"/>
    <w:rsid w:val="000F569A"/>
    <w:rsid w:val="000F5AED"/>
    <w:rsid w:val="000F7E0E"/>
    <w:rsid w:val="00101438"/>
    <w:rsid w:val="00101596"/>
    <w:rsid w:val="001022B3"/>
    <w:rsid w:val="00104759"/>
    <w:rsid w:val="0010696F"/>
    <w:rsid w:val="00106F4D"/>
    <w:rsid w:val="001109F2"/>
    <w:rsid w:val="00112D4D"/>
    <w:rsid w:val="001134AA"/>
    <w:rsid w:val="00115225"/>
    <w:rsid w:val="00115375"/>
    <w:rsid w:val="00116E5D"/>
    <w:rsid w:val="0013489D"/>
    <w:rsid w:val="00137E50"/>
    <w:rsid w:val="00143EFD"/>
    <w:rsid w:val="00145035"/>
    <w:rsid w:val="00147550"/>
    <w:rsid w:val="00147986"/>
    <w:rsid w:val="00150C06"/>
    <w:rsid w:val="00151E52"/>
    <w:rsid w:val="0015269C"/>
    <w:rsid w:val="00154DCD"/>
    <w:rsid w:val="00154F33"/>
    <w:rsid w:val="00157067"/>
    <w:rsid w:val="00157329"/>
    <w:rsid w:val="00157A4E"/>
    <w:rsid w:val="00160ECE"/>
    <w:rsid w:val="00163267"/>
    <w:rsid w:val="00163D05"/>
    <w:rsid w:val="00166A8D"/>
    <w:rsid w:val="00167149"/>
    <w:rsid w:val="001708D6"/>
    <w:rsid w:val="00171CDA"/>
    <w:rsid w:val="00171F97"/>
    <w:rsid w:val="00174CAA"/>
    <w:rsid w:val="0017703A"/>
    <w:rsid w:val="00177A22"/>
    <w:rsid w:val="0018074C"/>
    <w:rsid w:val="00181149"/>
    <w:rsid w:val="00181289"/>
    <w:rsid w:val="00182F10"/>
    <w:rsid w:val="00184437"/>
    <w:rsid w:val="001848CD"/>
    <w:rsid w:val="0018616D"/>
    <w:rsid w:val="00191FBA"/>
    <w:rsid w:val="0019358B"/>
    <w:rsid w:val="00193E21"/>
    <w:rsid w:val="001972C5"/>
    <w:rsid w:val="001A0D82"/>
    <w:rsid w:val="001A19F3"/>
    <w:rsid w:val="001A596C"/>
    <w:rsid w:val="001A7D2B"/>
    <w:rsid w:val="001B050A"/>
    <w:rsid w:val="001B1D7C"/>
    <w:rsid w:val="001B72B9"/>
    <w:rsid w:val="001B73F9"/>
    <w:rsid w:val="001C321D"/>
    <w:rsid w:val="001C3AC1"/>
    <w:rsid w:val="001C47FF"/>
    <w:rsid w:val="001C5225"/>
    <w:rsid w:val="001C60B3"/>
    <w:rsid w:val="001C73C0"/>
    <w:rsid w:val="001D0D74"/>
    <w:rsid w:val="001D0E1E"/>
    <w:rsid w:val="001D1BA9"/>
    <w:rsid w:val="001D1F8A"/>
    <w:rsid w:val="001D5C9C"/>
    <w:rsid w:val="001D7B89"/>
    <w:rsid w:val="001E1901"/>
    <w:rsid w:val="001E4832"/>
    <w:rsid w:val="001E5E38"/>
    <w:rsid w:val="001E6723"/>
    <w:rsid w:val="001E6B9F"/>
    <w:rsid w:val="001F26E5"/>
    <w:rsid w:val="001F31A6"/>
    <w:rsid w:val="001F3A8C"/>
    <w:rsid w:val="001F54F9"/>
    <w:rsid w:val="001F5D03"/>
    <w:rsid w:val="001F5EF8"/>
    <w:rsid w:val="002004C6"/>
    <w:rsid w:val="0020107C"/>
    <w:rsid w:val="002032EC"/>
    <w:rsid w:val="00204F1F"/>
    <w:rsid w:val="00205D0D"/>
    <w:rsid w:val="00206921"/>
    <w:rsid w:val="00216C41"/>
    <w:rsid w:val="00221F03"/>
    <w:rsid w:val="00224B74"/>
    <w:rsid w:val="0022582A"/>
    <w:rsid w:val="002260D0"/>
    <w:rsid w:val="0023115A"/>
    <w:rsid w:val="002314F3"/>
    <w:rsid w:val="00231612"/>
    <w:rsid w:val="00231F09"/>
    <w:rsid w:val="00237D44"/>
    <w:rsid w:val="00243E41"/>
    <w:rsid w:val="00244F65"/>
    <w:rsid w:val="00247A8F"/>
    <w:rsid w:val="002532B0"/>
    <w:rsid w:val="00256E40"/>
    <w:rsid w:val="00256E74"/>
    <w:rsid w:val="00257689"/>
    <w:rsid w:val="00261389"/>
    <w:rsid w:val="00262131"/>
    <w:rsid w:val="00267135"/>
    <w:rsid w:val="00272084"/>
    <w:rsid w:val="00274F6D"/>
    <w:rsid w:val="00277E3A"/>
    <w:rsid w:val="0028073F"/>
    <w:rsid w:val="002861EA"/>
    <w:rsid w:val="00291098"/>
    <w:rsid w:val="00292CB5"/>
    <w:rsid w:val="00292E63"/>
    <w:rsid w:val="00293F2E"/>
    <w:rsid w:val="00294089"/>
    <w:rsid w:val="00294EF3"/>
    <w:rsid w:val="0029731F"/>
    <w:rsid w:val="002A24D8"/>
    <w:rsid w:val="002A4896"/>
    <w:rsid w:val="002A7D04"/>
    <w:rsid w:val="002B158A"/>
    <w:rsid w:val="002B4CC4"/>
    <w:rsid w:val="002B56DC"/>
    <w:rsid w:val="002B6960"/>
    <w:rsid w:val="002B7DEB"/>
    <w:rsid w:val="002C1328"/>
    <w:rsid w:val="002C207E"/>
    <w:rsid w:val="002C28C7"/>
    <w:rsid w:val="002C323F"/>
    <w:rsid w:val="002C3D3E"/>
    <w:rsid w:val="002C57F5"/>
    <w:rsid w:val="002C61A2"/>
    <w:rsid w:val="002C6705"/>
    <w:rsid w:val="002C7C10"/>
    <w:rsid w:val="002D07DE"/>
    <w:rsid w:val="002D0C98"/>
    <w:rsid w:val="002D6A4B"/>
    <w:rsid w:val="002E3940"/>
    <w:rsid w:val="002E4391"/>
    <w:rsid w:val="002E7E1E"/>
    <w:rsid w:val="002F3257"/>
    <w:rsid w:val="002F38E2"/>
    <w:rsid w:val="002F3E29"/>
    <w:rsid w:val="002F5393"/>
    <w:rsid w:val="002F5499"/>
    <w:rsid w:val="002F5EDA"/>
    <w:rsid w:val="0030458A"/>
    <w:rsid w:val="00304D10"/>
    <w:rsid w:val="003051E5"/>
    <w:rsid w:val="00306F60"/>
    <w:rsid w:val="00310ADA"/>
    <w:rsid w:val="003114F9"/>
    <w:rsid w:val="00312807"/>
    <w:rsid w:val="0031503C"/>
    <w:rsid w:val="003151CA"/>
    <w:rsid w:val="0031534A"/>
    <w:rsid w:val="003201AC"/>
    <w:rsid w:val="003205E8"/>
    <w:rsid w:val="00320E0C"/>
    <w:rsid w:val="003238BC"/>
    <w:rsid w:val="0033133D"/>
    <w:rsid w:val="003345AB"/>
    <w:rsid w:val="003421BD"/>
    <w:rsid w:val="003423C8"/>
    <w:rsid w:val="0034546D"/>
    <w:rsid w:val="00351218"/>
    <w:rsid w:val="003513C4"/>
    <w:rsid w:val="00352339"/>
    <w:rsid w:val="00353F2A"/>
    <w:rsid w:val="0035418B"/>
    <w:rsid w:val="00354F34"/>
    <w:rsid w:val="00355183"/>
    <w:rsid w:val="00356088"/>
    <w:rsid w:val="003566CF"/>
    <w:rsid w:val="00356EB5"/>
    <w:rsid w:val="00357FF8"/>
    <w:rsid w:val="003622CA"/>
    <w:rsid w:val="003634B3"/>
    <w:rsid w:val="003641CF"/>
    <w:rsid w:val="00364DCE"/>
    <w:rsid w:val="00366860"/>
    <w:rsid w:val="00366F91"/>
    <w:rsid w:val="003700B7"/>
    <w:rsid w:val="00373093"/>
    <w:rsid w:val="00373B15"/>
    <w:rsid w:val="003740BD"/>
    <w:rsid w:val="00374106"/>
    <w:rsid w:val="003745A2"/>
    <w:rsid w:val="00375892"/>
    <w:rsid w:val="00376961"/>
    <w:rsid w:val="0038154B"/>
    <w:rsid w:val="00382CCF"/>
    <w:rsid w:val="00386438"/>
    <w:rsid w:val="003912F7"/>
    <w:rsid w:val="003922EB"/>
    <w:rsid w:val="00392D78"/>
    <w:rsid w:val="00393031"/>
    <w:rsid w:val="00394893"/>
    <w:rsid w:val="00395F47"/>
    <w:rsid w:val="0039667F"/>
    <w:rsid w:val="003966D1"/>
    <w:rsid w:val="003A537D"/>
    <w:rsid w:val="003B13AB"/>
    <w:rsid w:val="003B69CF"/>
    <w:rsid w:val="003B6A34"/>
    <w:rsid w:val="003B7539"/>
    <w:rsid w:val="003C083A"/>
    <w:rsid w:val="003C2719"/>
    <w:rsid w:val="003C6617"/>
    <w:rsid w:val="003C6E66"/>
    <w:rsid w:val="003D024D"/>
    <w:rsid w:val="003D3C75"/>
    <w:rsid w:val="003D4D9C"/>
    <w:rsid w:val="003D574E"/>
    <w:rsid w:val="003E0142"/>
    <w:rsid w:val="003E115F"/>
    <w:rsid w:val="003E19BF"/>
    <w:rsid w:val="003E30D6"/>
    <w:rsid w:val="003E5921"/>
    <w:rsid w:val="003F1288"/>
    <w:rsid w:val="003F166E"/>
    <w:rsid w:val="003F4002"/>
    <w:rsid w:val="003F4909"/>
    <w:rsid w:val="003F6916"/>
    <w:rsid w:val="003F748A"/>
    <w:rsid w:val="003F7D16"/>
    <w:rsid w:val="004011E2"/>
    <w:rsid w:val="00402404"/>
    <w:rsid w:val="004025A5"/>
    <w:rsid w:val="00405AA8"/>
    <w:rsid w:val="00405E03"/>
    <w:rsid w:val="004061C4"/>
    <w:rsid w:val="004070A3"/>
    <w:rsid w:val="004108EC"/>
    <w:rsid w:val="004132CE"/>
    <w:rsid w:val="004158C0"/>
    <w:rsid w:val="00420E37"/>
    <w:rsid w:val="00430EF3"/>
    <w:rsid w:val="00432F76"/>
    <w:rsid w:val="00433A71"/>
    <w:rsid w:val="004340AE"/>
    <w:rsid w:val="0043463C"/>
    <w:rsid w:val="004403C3"/>
    <w:rsid w:val="00447545"/>
    <w:rsid w:val="004477FB"/>
    <w:rsid w:val="00450586"/>
    <w:rsid w:val="00451632"/>
    <w:rsid w:val="00453641"/>
    <w:rsid w:val="00461DB7"/>
    <w:rsid w:val="0046406A"/>
    <w:rsid w:val="004649F6"/>
    <w:rsid w:val="00464D22"/>
    <w:rsid w:val="004650A0"/>
    <w:rsid w:val="00465F3F"/>
    <w:rsid w:val="00466813"/>
    <w:rsid w:val="00467110"/>
    <w:rsid w:val="004700D8"/>
    <w:rsid w:val="00473274"/>
    <w:rsid w:val="00473397"/>
    <w:rsid w:val="00474859"/>
    <w:rsid w:val="00476678"/>
    <w:rsid w:val="00481880"/>
    <w:rsid w:val="004823EA"/>
    <w:rsid w:val="00483A38"/>
    <w:rsid w:val="00484C79"/>
    <w:rsid w:val="004854B4"/>
    <w:rsid w:val="00485999"/>
    <w:rsid w:val="00486071"/>
    <w:rsid w:val="00490659"/>
    <w:rsid w:val="004927D2"/>
    <w:rsid w:val="00493801"/>
    <w:rsid w:val="004946F1"/>
    <w:rsid w:val="004960FA"/>
    <w:rsid w:val="004A3A80"/>
    <w:rsid w:val="004A53A4"/>
    <w:rsid w:val="004A6498"/>
    <w:rsid w:val="004A6559"/>
    <w:rsid w:val="004B1337"/>
    <w:rsid w:val="004B578D"/>
    <w:rsid w:val="004C1F18"/>
    <w:rsid w:val="004C2C7D"/>
    <w:rsid w:val="004C4784"/>
    <w:rsid w:val="004C4D78"/>
    <w:rsid w:val="004C4F9E"/>
    <w:rsid w:val="004C573A"/>
    <w:rsid w:val="004D27FA"/>
    <w:rsid w:val="004D2875"/>
    <w:rsid w:val="004D339B"/>
    <w:rsid w:val="004D42AC"/>
    <w:rsid w:val="004E00C1"/>
    <w:rsid w:val="004E0159"/>
    <w:rsid w:val="004E145A"/>
    <w:rsid w:val="004E1560"/>
    <w:rsid w:val="004E529B"/>
    <w:rsid w:val="004E5B64"/>
    <w:rsid w:val="004E69A0"/>
    <w:rsid w:val="004F05A1"/>
    <w:rsid w:val="004F2B4F"/>
    <w:rsid w:val="004F348B"/>
    <w:rsid w:val="004F3F72"/>
    <w:rsid w:val="00502610"/>
    <w:rsid w:val="00504BDD"/>
    <w:rsid w:val="005057C9"/>
    <w:rsid w:val="00506131"/>
    <w:rsid w:val="00507AFE"/>
    <w:rsid w:val="00510D86"/>
    <w:rsid w:val="00511388"/>
    <w:rsid w:val="00511BD4"/>
    <w:rsid w:val="0051202A"/>
    <w:rsid w:val="00512DDF"/>
    <w:rsid w:val="00514592"/>
    <w:rsid w:val="00514855"/>
    <w:rsid w:val="0051506E"/>
    <w:rsid w:val="005157CD"/>
    <w:rsid w:val="00516CBE"/>
    <w:rsid w:val="00520F5C"/>
    <w:rsid w:val="005224B8"/>
    <w:rsid w:val="005248E2"/>
    <w:rsid w:val="00524EC8"/>
    <w:rsid w:val="0053333D"/>
    <w:rsid w:val="005335C3"/>
    <w:rsid w:val="00535329"/>
    <w:rsid w:val="00537435"/>
    <w:rsid w:val="00541250"/>
    <w:rsid w:val="00543E4D"/>
    <w:rsid w:val="00544B6D"/>
    <w:rsid w:val="00547613"/>
    <w:rsid w:val="0055663D"/>
    <w:rsid w:val="00557175"/>
    <w:rsid w:val="00560F6D"/>
    <w:rsid w:val="005615E8"/>
    <w:rsid w:val="00567B29"/>
    <w:rsid w:val="00573465"/>
    <w:rsid w:val="00573ED2"/>
    <w:rsid w:val="00576891"/>
    <w:rsid w:val="0057788A"/>
    <w:rsid w:val="005803CF"/>
    <w:rsid w:val="00581398"/>
    <w:rsid w:val="00582869"/>
    <w:rsid w:val="00585736"/>
    <w:rsid w:val="0059073C"/>
    <w:rsid w:val="00593CCB"/>
    <w:rsid w:val="00593FC1"/>
    <w:rsid w:val="00595769"/>
    <w:rsid w:val="005958AA"/>
    <w:rsid w:val="00595E04"/>
    <w:rsid w:val="005A08C1"/>
    <w:rsid w:val="005A1DEF"/>
    <w:rsid w:val="005A3055"/>
    <w:rsid w:val="005A36C9"/>
    <w:rsid w:val="005A403F"/>
    <w:rsid w:val="005A4D04"/>
    <w:rsid w:val="005A62DF"/>
    <w:rsid w:val="005B1A91"/>
    <w:rsid w:val="005B4CF3"/>
    <w:rsid w:val="005B4F05"/>
    <w:rsid w:val="005B5EA6"/>
    <w:rsid w:val="005B7B27"/>
    <w:rsid w:val="005C06D8"/>
    <w:rsid w:val="005C0BCA"/>
    <w:rsid w:val="005C5FBA"/>
    <w:rsid w:val="005C6CDE"/>
    <w:rsid w:val="005D2210"/>
    <w:rsid w:val="005D36CE"/>
    <w:rsid w:val="005D6C95"/>
    <w:rsid w:val="005D7B65"/>
    <w:rsid w:val="005E18A3"/>
    <w:rsid w:val="005E1BEF"/>
    <w:rsid w:val="005E4D44"/>
    <w:rsid w:val="005E569B"/>
    <w:rsid w:val="005E63AE"/>
    <w:rsid w:val="005E6491"/>
    <w:rsid w:val="005E7944"/>
    <w:rsid w:val="005F2CE6"/>
    <w:rsid w:val="005F6037"/>
    <w:rsid w:val="005F62CD"/>
    <w:rsid w:val="005F74C0"/>
    <w:rsid w:val="00601C35"/>
    <w:rsid w:val="00605406"/>
    <w:rsid w:val="006067AF"/>
    <w:rsid w:val="00607298"/>
    <w:rsid w:val="006108E6"/>
    <w:rsid w:val="00613BCB"/>
    <w:rsid w:val="00615C85"/>
    <w:rsid w:val="00615E7F"/>
    <w:rsid w:val="00616A2E"/>
    <w:rsid w:val="00620937"/>
    <w:rsid w:val="00621B1D"/>
    <w:rsid w:val="0062211F"/>
    <w:rsid w:val="006246DE"/>
    <w:rsid w:val="006265E6"/>
    <w:rsid w:val="0062750F"/>
    <w:rsid w:val="00627DB5"/>
    <w:rsid w:val="00630967"/>
    <w:rsid w:val="00632D6F"/>
    <w:rsid w:val="00633A01"/>
    <w:rsid w:val="00633C06"/>
    <w:rsid w:val="00634993"/>
    <w:rsid w:val="006350E5"/>
    <w:rsid w:val="00640024"/>
    <w:rsid w:val="00641CB0"/>
    <w:rsid w:val="00643D9B"/>
    <w:rsid w:val="00644527"/>
    <w:rsid w:val="00654AE7"/>
    <w:rsid w:val="006572A8"/>
    <w:rsid w:val="00660B86"/>
    <w:rsid w:val="006625D4"/>
    <w:rsid w:val="00663CF5"/>
    <w:rsid w:val="00663E2B"/>
    <w:rsid w:val="006655B5"/>
    <w:rsid w:val="006657A5"/>
    <w:rsid w:val="006669E7"/>
    <w:rsid w:val="00672823"/>
    <w:rsid w:val="006753FB"/>
    <w:rsid w:val="0067653F"/>
    <w:rsid w:val="00676A5F"/>
    <w:rsid w:val="00680DF3"/>
    <w:rsid w:val="00680FAD"/>
    <w:rsid w:val="0068179C"/>
    <w:rsid w:val="00685DF0"/>
    <w:rsid w:val="00692C8C"/>
    <w:rsid w:val="006968AF"/>
    <w:rsid w:val="006A0D5C"/>
    <w:rsid w:val="006A109C"/>
    <w:rsid w:val="006A4046"/>
    <w:rsid w:val="006A5527"/>
    <w:rsid w:val="006B0858"/>
    <w:rsid w:val="006B24D3"/>
    <w:rsid w:val="006B378D"/>
    <w:rsid w:val="006B5A19"/>
    <w:rsid w:val="006B6D24"/>
    <w:rsid w:val="006C3D65"/>
    <w:rsid w:val="006C7F58"/>
    <w:rsid w:val="006D2510"/>
    <w:rsid w:val="006D3C52"/>
    <w:rsid w:val="006D50E3"/>
    <w:rsid w:val="006D69C7"/>
    <w:rsid w:val="006E0C33"/>
    <w:rsid w:val="006E1904"/>
    <w:rsid w:val="006E2AAD"/>
    <w:rsid w:val="006E3708"/>
    <w:rsid w:val="006E4589"/>
    <w:rsid w:val="006E525E"/>
    <w:rsid w:val="006F3FAA"/>
    <w:rsid w:val="006F4472"/>
    <w:rsid w:val="006F6E70"/>
    <w:rsid w:val="00701258"/>
    <w:rsid w:val="00701785"/>
    <w:rsid w:val="007026DE"/>
    <w:rsid w:val="00703C98"/>
    <w:rsid w:val="00704651"/>
    <w:rsid w:val="00706336"/>
    <w:rsid w:val="00706E9D"/>
    <w:rsid w:val="00714939"/>
    <w:rsid w:val="00714991"/>
    <w:rsid w:val="0072519C"/>
    <w:rsid w:val="007278CE"/>
    <w:rsid w:val="00733341"/>
    <w:rsid w:val="007344F2"/>
    <w:rsid w:val="00742139"/>
    <w:rsid w:val="007421FB"/>
    <w:rsid w:val="00745632"/>
    <w:rsid w:val="00750B8D"/>
    <w:rsid w:val="00751C85"/>
    <w:rsid w:val="00756C8C"/>
    <w:rsid w:val="0075749E"/>
    <w:rsid w:val="0076034C"/>
    <w:rsid w:val="00760FC5"/>
    <w:rsid w:val="00763507"/>
    <w:rsid w:val="00765374"/>
    <w:rsid w:val="00767D9B"/>
    <w:rsid w:val="00770EB2"/>
    <w:rsid w:val="0077117E"/>
    <w:rsid w:val="0077301E"/>
    <w:rsid w:val="00774959"/>
    <w:rsid w:val="00775A77"/>
    <w:rsid w:val="00775B33"/>
    <w:rsid w:val="00780250"/>
    <w:rsid w:val="00782820"/>
    <w:rsid w:val="00782E88"/>
    <w:rsid w:val="0078303B"/>
    <w:rsid w:val="00783E9B"/>
    <w:rsid w:val="00786FC6"/>
    <w:rsid w:val="0079008C"/>
    <w:rsid w:val="00790D75"/>
    <w:rsid w:val="00791E09"/>
    <w:rsid w:val="00793E42"/>
    <w:rsid w:val="007943D2"/>
    <w:rsid w:val="0079680A"/>
    <w:rsid w:val="007A1720"/>
    <w:rsid w:val="007A1E08"/>
    <w:rsid w:val="007A5D83"/>
    <w:rsid w:val="007B1240"/>
    <w:rsid w:val="007B55D8"/>
    <w:rsid w:val="007B57BD"/>
    <w:rsid w:val="007B5EAE"/>
    <w:rsid w:val="007C3F2B"/>
    <w:rsid w:val="007C68DC"/>
    <w:rsid w:val="007C7A48"/>
    <w:rsid w:val="007D4928"/>
    <w:rsid w:val="007D6948"/>
    <w:rsid w:val="007E14B0"/>
    <w:rsid w:val="007E3A01"/>
    <w:rsid w:val="007E3F36"/>
    <w:rsid w:val="007E491D"/>
    <w:rsid w:val="007E4AB6"/>
    <w:rsid w:val="007E683E"/>
    <w:rsid w:val="007E77B2"/>
    <w:rsid w:val="007F13F1"/>
    <w:rsid w:val="007F3286"/>
    <w:rsid w:val="0080067B"/>
    <w:rsid w:val="00802176"/>
    <w:rsid w:val="0080341B"/>
    <w:rsid w:val="008050AA"/>
    <w:rsid w:val="00806636"/>
    <w:rsid w:val="00810001"/>
    <w:rsid w:val="00810A10"/>
    <w:rsid w:val="00814EF8"/>
    <w:rsid w:val="00817F7E"/>
    <w:rsid w:val="0082104A"/>
    <w:rsid w:val="0082454E"/>
    <w:rsid w:val="00833DCA"/>
    <w:rsid w:val="0083707F"/>
    <w:rsid w:val="00841528"/>
    <w:rsid w:val="008420C3"/>
    <w:rsid w:val="00843C16"/>
    <w:rsid w:val="008449F5"/>
    <w:rsid w:val="00844FC2"/>
    <w:rsid w:val="00846B20"/>
    <w:rsid w:val="0085305B"/>
    <w:rsid w:val="00854DFF"/>
    <w:rsid w:val="00854E31"/>
    <w:rsid w:val="0085516F"/>
    <w:rsid w:val="00855A9F"/>
    <w:rsid w:val="00862B22"/>
    <w:rsid w:val="008635B2"/>
    <w:rsid w:val="008636F1"/>
    <w:rsid w:val="008656CA"/>
    <w:rsid w:val="008678B9"/>
    <w:rsid w:val="00871A7C"/>
    <w:rsid w:val="00872E4B"/>
    <w:rsid w:val="0087401B"/>
    <w:rsid w:val="008766EF"/>
    <w:rsid w:val="008801B3"/>
    <w:rsid w:val="008803C2"/>
    <w:rsid w:val="00881728"/>
    <w:rsid w:val="008833C7"/>
    <w:rsid w:val="00884F2D"/>
    <w:rsid w:val="00884FEB"/>
    <w:rsid w:val="0088570A"/>
    <w:rsid w:val="0088586C"/>
    <w:rsid w:val="00886E3C"/>
    <w:rsid w:val="00887AFB"/>
    <w:rsid w:val="008905EE"/>
    <w:rsid w:val="00890A17"/>
    <w:rsid w:val="00892A3D"/>
    <w:rsid w:val="00892D62"/>
    <w:rsid w:val="0089638E"/>
    <w:rsid w:val="008A2E4E"/>
    <w:rsid w:val="008B5D81"/>
    <w:rsid w:val="008B6922"/>
    <w:rsid w:val="008C0371"/>
    <w:rsid w:val="008C18E0"/>
    <w:rsid w:val="008C2158"/>
    <w:rsid w:val="008C3895"/>
    <w:rsid w:val="008C3A98"/>
    <w:rsid w:val="008C3C85"/>
    <w:rsid w:val="008C454F"/>
    <w:rsid w:val="008C483D"/>
    <w:rsid w:val="008C5A89"/>
    <w:rsid w:val="008C7886"/>
    <w:rsid w:val="008C7D1D"/>
    <w:rsid w:val="008D309E"/>
    <w:rsid w:val="008D33AC"/>
    <w:rsid w:val="008D76BF"/>
    <w:rsid w:val="008D77D1"/>
    <w:rsid w:val="008E01E0"/>
    <w:rsid w:val="008E1459"/>
    <w:rsid w:val="008E3D93"/>
    <w:rsid w:val="008E5138"/>
    <w:rsid w:val="008E5BC7"/>
    <w:rsid w:val="008F2584"/>
    <w:rsid w:val="008F2E22"/>
    <w:rsid w:val="008F447D"/>
    <w:rsid w:val="008F6E93"/>
    <w:rsid w:val="008F7417"/>
    <w:rsid w:val="008F788F"/>
    <w:rsid w:val="009005BB"/>
    <w:rsid w:val="00901F34"/>
    <w:rsid w:val="00904259"/>
    <w:rsid w:val="00904454"/>
    <w:rsid w:val="009074F8"/>
    <w:rsid w:val="00907599"/>
    <w:rsid w:val="00907A64"/>
    <w:rsid w:val="009108F6"/>
    <w:rsid w:val="00910A31"/>
    <w:rsid w:val="0091171B"/>
    <w:rsid w:val="009120BF"/>
    <w:rsid w:val="0091234D"/>
    <w:rsid w:val="0091416F"/>
    <w:rsid w:val="00914C36"/>
    <w:rsid w:val="0092196B"/>
    <w:rsid w:val="00923A2B"/>
    <w:rsid w:val="00923B3D"/>
    <w:rsid w:val="0092425E"/>
    <w:rsid w:val="00924477"/>
    <w:rsid w:val="0092740A"/>
    <w:rsid w:val="00930C5F"/>
    <w:rsid w:val="00931E4B"/>
    <w:rsid w:val="00932C09"/>
    <w:rsid w:val="009338B9"/>
    <w:rsid w:val="0093673F"/>
    <w:rsid w:val="00936965"/>
    <w:rsid w:val="00941543"/>
    <w:rsid w:val="00945A11"/>
    <w:rsid w:val="00952B2C"/>
    <w:rsid w:val="00957FE6"/>
    <w:rsid w:val="00960527"/>
    <w:rsid w:val="00961A16"/>
    <w:rsid w:val="00962E1A"/>
    <w:rsid w:val="00963590"/>
    <w:rsid w:val="00964974"/>
    <w:rsid w:val="00965CD8"/>
    <w:rsid w:val="00970D2C"/>
    <w:rsid w:val="00972562"/>
    <w:rsid w:val="009746F3"/>
    <w:rsid w:val="00974EB7"/>
    <w:rsid w:val="009802CD"/>
    <w:rsid w:val="00980B0E"/>
    <w:rsid w:val="00980B76"/>
    <w:rsid w:val="00981CF1"/>
    <w:rsid w:val="0098228C"/>
    <w:rsid w:val="00984C7C"/>
    <w:rsid w:val="009931CC"/>
    <w:rsid w:val="0099505F"/>
    <w:rsid w:val="009968AD"/>
    <w:rsid w:val="0099720F"/>
    <w:rsid w:val="0099774A"/>
    <w:rsid w:val="009A010D"/>
    <w:rsid w:val="009A0D58"/>
    <w:rsid w:val="009A232A"/>
    <w:rsid w:val="009A2378"/>
    <w:rsid w:val="009A3795"/>
    <w:rsid w:val="009A5CD6"/>
    <w:rsid w:val="009C0032"/>
    <w:rsid w:val="009C0112"/>
    <w:rsid w:val="009C1147"/>
    <w:rsid w:val="009C1CAC"/>
    <w:rsid w:val="009C7463"/>
    <w:rsid w:val="009C77FC"/>
    <w:rsid w:val="009D001C"/>
    <w:rsid w:val="009D1878"/>
    <w:rsid w:val="009D6E8F"/>
    <w:rsid w:val="009E0076"/>
    <w:rsid w:val="009E0B6C"/>
    <w:rsid w:val="009E1CF1"/>
    <w:rsid w:val="009F0313"/>
    <w:rsid w:val="009F10A2"/>
    <w:rsid w:val="009F1CA4"/>
    <w:rsid w:val="009F2F0E"/>
    <w:rsid w:val="009F2FFC"/>
    <w:rsid w:val="00A00F0E"/>
    <w:rsid w:val="00A0329E"/>
    <w:rsid w:val="00A03B24"/>
    <w:rsid w:val="00A073C1"/>
    <w:rsid w:val="00A07FC4"/>
    <w:rsid w:val="00A10912"/>
    <w:rsid w:val="00A12B6C"/>
    <w:rsid w:val="00A173C7"/>
    <w:rsid w:val="00A23ABE"/>
    <w:rsid w:val="00A255B5"/>
    <w:rsid w:val="00A26807"/>
    <w:rsid w:val="00A33724"/>
    <w:rsid w:val="00A34302"/>
    <w:rsid w:val="00A3585B"/>
    <w:rsid w:val="00A36D2D"/>
    <w:rsid w:val="00A3715E"/>
    <w:rsid w:val="00A3792B"/>
    <w:rsid w:val="00A40070"/>
    <w:rsid w:val="00A43134"/>
    <w:rsid w:val="00A431C0"/>
    <w:rsid w:val="00A507C7"/>
    <w:rsid w:val="00A51753"/>
    <w:rsid w:val="00A540A6"/>
    <w:rsid w:val="00A56638"/>
    <w:rsid w:val="00A57DAA"/>
    <w:rsid w:val="00A61AD4"/>
    <w:rsid w:val="00A61D38"/>
    <w:rsid w:val="00A637F7"/>
    <w:rsid w:val="00A65376"/>
    <w:rsid w:val="00A66407"/>
    <w:rsid w:val="00A67B43"/>
    <w:rsid w:val="00A70EE4"/>
    <w:rsid w:val="00A73325"/>
    <w:rsid w:val="00A7360E"/>
    <w:rsid w:val="00A74DF5"/>
    <w:rsid w:val="00A756D8"/>
    <w:rsid w:val="00A7795B"/>
    <w:rsid w:val="00A77E1B"/>
    <w:rsid w:val="00A80CDA"/>
    <w:rsid w:val="00A81DEA"/>
    <w:rsid w:val="00A84EFC"/>
    <w:rsid w:val="00A85FAE"/>
    <w:rsid w:val="00A875E5"/>
    <w:rsid w:val="00A93F63"/>
    <w:rsid w:val="00A95643"/>
    <w:rsid w:val="00AA4159"/>
    <w:rsid w:val="00AA4624"/>
    <w:rsid w:val="00AA7DE8"/>
    <w:rsid w:val="00AB11BD"/>
    <w:rsid w:val="00AB31F2"/>
    <w:rsid w:val="00AB421C"/>
    <w:rsid w:val="00AB4564"/>
    <w:rsid w:val="00AB55E1"/>
    <w:rsid w:val="00AB58FB"/>
    <w:rsid w:val="00AB5B42"/>
    <w:rsid w:val="00AB6530"/>
    <w:rsid w:val="00AC0542"/>
    <w:rsid w:val="00AC2D19"/>
    <w:rsid w:val="00AC5F50"/>
    <w:rsid w:val="00AC65DB"/>
    <w:rsid w:val="00AC66CA"/>
    <w:rsid w:val="00AD0172"/>
    <w:rsid w:val="00AD0793"/>
    <w:rsid w:val="00AD0B11"/>
    <w:rsid w:val="00AD1561"/>
    <w:rsid w:val="00AD1598"/>
    <w:rsid w:val="00AD3047"/>
    <w:rsid w:val="00AD373B"/>
    <w:rsid w:val="00AD60A8"/>
    <w:rsid w:val="00AD7BED"/>
    <w:rsid w:val="00AD7F3D"/>
    <w:rsid w:val="00AE29ED"/>
    <w:rsid w:val="00AE2BC0"/>
    <w:rsid w:val="00AE6585"/>
    <w:rsid w:val="00AE67E4"/>
    <w:rsid w:val="00AE681F"/>
    <w:rsid w:val="00AF0C70"/>
    <w:rsid w:val="00AF194A"/>
    <w:rsid w:val="00AF5020"/>
    <w:rsid w:val="00AF6CD0"/>
    <w:rsid w:val="00AF70BB"/>
    <w:rsid w:val="00B006C0"/>
    <w:rsid w:val="00B0654D"/>
    <w:rsid w:val="00B07528"/>
    <w:rsid w:val="00B12319"/>
    <w:rsid w:val="00B1620C"/>
    <w:rsid w:val="00B16850"/>
    <w:rsid w:val="00B16A1D"/>
    <w:rsid w:val="00B17AA7"/>
    <w:rsid w:val="00B231F4"/>
    <w:rsid w:val="00B23824"/>
    <w:rsid w:val="00B2490F"/>
    <w:rsid w:val="00B26BC6"/>
    <w:rsid w:val="00B27584"/>
    <w:rsid w:val="00B30102"/>
    <w:rsid w:val="00B318DF"/>
    <w:rsid w:val="00B33419"/>
    <w:rsid w:val="00B35FDE"/>
    <w:rsid w:val="00B37229"/>
    <w:rsid w:val="00B41556"/>
    <w:rsid w:val="00B444FF"/>
    <w:rsid w:val="00B46DA8"/>
    <w:rsid w:val="00B4751C"/>
    <w:rsid w:val="00B51005"/>
    <w:rsid w:val="00B5363C"/>
    <w:rsid w:val="00B57583"/>
    <w:rsid w:val="00B60068"/>
    <w:rsid w:val="00B60C30"/>
    <w:rsid w:val="00B62C09"/>
    <w:rsid w:val="00B62C7E"/>
    <w:rsid w:val="00B6584F"/>
    <w:rsid w:val="00B65FCB"/>
    <w:rsid w:val="00B67B19"/>
    <w:rsid w:val="00B70F58"/>
    <w:rsid w:val="00B74724"/>
    <w:rsid w:val="00B74D42"/>
    <w:rsid w:val="00B814AD"/>
    <w:rsid w:val="00B86316"/>
    <w:rsid w:val="00B90EDE"/>
    <w:rsid w:val="00B9173B"/>
    <w:rsid w:val="00B93FFC"/>
    <w:rsid w:val="00B95B8B"/>
    <w:rsid w:val="00B95F5D"/>
    <w:rsid w:val="00BA0DA8"/>
    <w:rsid w:val="00BA29C9"/>
    <w:rsid w:val="00BA3270"/>
    <w:rsid w:val="00BA4059"/>
    <w:rsid w:val="00BA4688"/>
    <w:rsid w:val="00BA508E"/>
    <w:rsid w:val="00BA6FEA"/>
    <w:rsid w:val="00BA7568"/>
    <w:rsid w:val="00BB0A64"/>
    <w:rsid w:val="00BB1A8F"/>
    <w:rsid w:val="00BB238D"/>
    <w:rsid w:val="00BB5F96"/>
    <w:rsid w:val="00BB7F82"/>
    <w:rsid w:val="00BC0EF0"/>
    <w:rsid w:val="00BC1635"/>
    <w:rsid w:val="00BC1CA9"/>
    <w:rsid w:val="00BC3848"/>
    <w:rsid w:val="00BC416F"/>
    <w:rsid w:val="00BC677F"/>
    <w:rsid w:val="00BC6DAD"/>
    <w:rsid w:val="00BC711A"/>
    <w:rsid w:val="00BC7451"/>
    <w:rsid w:val="00BC75E8"/>
    <w:rsid w:val="00BD0317"/>
    <w:rsid w:val="00BD265E"/>
    <w:rsid w:val="00BD39F3"/>
    <w:rsid w:val="00BE0B57"/>
    <w:rsid w:val="00BE215E"/>
    <w:rsid w:val="00BE2681"/>
    <w:rsid w:val="00BF0CEA"/>
    <w:rsid w:val="00BF0FF6"/>
    <w:rsid w:val="00BF1BC1"/>
    <w:rsid w:val="00BF303C"/>
    <w:rsid w:val="00BF48BB"/>
    <w:rsid w:val="00BF5210"/>
    <w:rsid w:val="00BF6127"/>
    <w:rsid w:val="00BF65AC"/>
    <w:rsid w:val="00C0081E"/>
    <w:rsid w:val="00C04772"/>
    <w:rsid w:val="00C052ED"/>
    <w:rsid w:val="00C05B5B"/>
    <w:rsid w:val="00C0712C"/>
    <w:rsid w:val="00C104DA"/>
    <w:rsid w:val="00C11588"/>
    <w:rsid w:val="00C11DBC"/>
    <w:rsid w:val="00C1420E"/>
    <w:rsid w:val="00C16A1F"/>
    <w:rsid w:val="00C20B5D"/>
    <w:rsid w:val="00C247D0"/>
    <w:rsid w:val="00C24A6D"/>
    <w:rsid w:val="00C24E62"/>
    <w:rsid w:val="00C3275E"/>
    <w:rsid w:val="00C327A9"/>
    <w:rsid w:val="00C34CDD"/>
    <w:rsid w:val="00C35C45"/>
    <w:rsid w:val="00C36A73"/>
    <w:rsid w:val="00C37006"/>
    <w:rsid w:val="00C432D7"/>
    <w:rsid w:val="00C43453"/>
    <w:rsid w:val="00C50BE6"/>
    <w:rsid w:val="00C56B01"/>
    <w:rsid w:val="00C572AD"/>
    <w:rsid w:val="00C65240"/>
    <w:rsid w:val="00C65341"/>
    <w:rsid w:val="00C6643E"/>
    <w:rsid w:val="00C72870"/>
    <w:rsid w:val="00C73B9E"/>
    <w:rsid w:val="00C818F0"/>
    <w:rsid w:val="00C82529"/>
    <w:rsid w:val="00C84119"/>
    <w:rsid w:val="00C842C2"/>
    <w:rsid w:val="00C871E1"/>
    <w:rsid w:val="00C8728C"/>
    <w:rsid w:val="00C914C0"/>
    <w:rsid w:val="00C9351E"/>
    <w:rsid w:val="00C944E7"/>
    <w:rsid w:val="00C9712E"/>
    <w:rsid w:val="00C979CD"/>
    <w:rsid w:val="00CA0F11"/>
    <w:rsid w:val="00CA11C0"/>
    <w:rsid w:val="00CA60E7"/>
    <w:rsid w:val="00CA6469"/>
    <w:rsid w:val="00CB22AA"/>
    <w:rsid w:val="00CB335D"/>
    <w:rsid w:val="00CB50A8"/>
    <w:rsid w:val="00CB5CBC"/>
    <w:rsid w:val="00CB7ABC"/>
    <w:rsid w:val="00CC2A4A"/>
    <w:rsid w:val="00CC5AAF"/>
    <w:rsid w:val="00CC6AAB"/>
    <w:rsid w:val="00CD0F33"/>
    <w:rsid w:val="00CD2BE1"/>
    <w:rsid w:val="00CD5B01"/>
    <w:rsid w:val="00CE66CC"/>
    <w:rsid w:val="00CE705F"/>
    <w:rsid w:val="00CE7BC3"/>
    <w:rsid w:val="00CF0A4B"/>
    <w:rsid w:val="00CF3656"/>
    <w:rsid w:val="00CF3F6B"/>
    <w:rsid w:val="00CF5070"/>
    <w:rsid w:val="00CF6599"/>
    <w:rsid w:val="00D01FAD"/>
    <w:rsid w:val="00D036D2"/>
    <w:rsid w:val="00D046AD"/>
    <w:rsid w:val="00D059DC"/>
    <w:rsid w:val="00D12B1F"/>
    <w:rsid w:val="00D15EA4"/>
    <w:rsid w:val="00D21EA4"/>
    <w:rsid w:val="00D22C26"/>
    <w:rsid w:val="00D22C90"/>
    <w:rsid w:val="00D24D6A"/>
    <w:rsid w:val="00D25421"/>
    <w:rsid w:val="00D271CE"/>
    <w:rsid w:val="00D34190"/>
    <w:rsid w:val="00D36F2C"/>
    <w:rsid w:val="00D3766D"/>
    <w:rsid w:val="00D423EA"/>
    <w:rsid w:val="00D44EAF"/>
    <w:rsid w:val="00D45C78"/>
    <w:rsid w:val="00D45D51"/>
    <w:rsid w:val="00D52A88"/>
    <w:rsid w:val="00D53835"/>
    <w:rsid w:val="00D54FE9"/>
    <w:rsid w:val="00D563EC"/>
    <w:rsid w:val="00D57E88"/>
    <w:rsid w:val="00D60328"/>
    <w:rsid w:val="00D60744"/>
    <w:rsid w:val="00D6109D"/>
    <w:rsid w:val="00D61479"/>
    <w:rsid w:val="00D626A0"/>
    <w:rsid w:val="00D65436"/>
    <w:rsid w:val="00D6788A"/>
    <w:rsid w:val="00D72881"/>
    <w:rsid w:val="00D73055"/>
    <w:rsid w:val="00D734F2"/>
    <w:rsid w:val="00D805EB"/>
    <w:rsid w:val="00D82580"/>
    <w:rsid w:val="00D8262E"/>
    <w:rsid w:val="00D83C68"/>
    <w:rsid w:val="00D842A0"/>
    <w:rsid w:val="00D87C79"/>
    <w:rsid w:val="00D911FC"/>
    <w:rsid w:val="00D939CD"/>
    <w:rsid w:val="00D9505C"/>
    <w:rsid w:val="00D96766"/>
    <w:rsid w:val="00D97999"/>
    <w:rsid w:val="00DA3733"/>
    <w:rsid w:val="00DA4C35"/>
    <w:rsid w:val="00DA4C8C"/>
    <w:rsid w:val="00DA65B3"/>
    <w:rsid w:val="00DA6B87"/>
    <w:rsid w:val="00DA6D7C"/>
    <w:rsid w:val="00DB3BF6"/>
    <w:rsid w:val="00DB4FE2"/>
    <w:rsid w:val="00DB7EDB"/>
    <w:rsid w:val="00DC4582"/>
    <w:rsid w:val="00DC58A6"/>
    <w:rsid w:val="00DC7A62"/>
    <w:rsid w:val="00DD0D91"/>
    <w:rsid w:val="00DD5568"/>
    <w:rsid w:val="00DD5C57"/>
    <w:rsid w:val="00DE0B50"/>
    <w:rsid w:val="00DE20A0"/>
    <w:rsid w:val="00DE3B97"/>
    <w:rsid w:val="00DE5E35"/>
    <w:rsid w:val="00DE6639"/>
    <w:rsid w:val="00DF2306"/>
    <w:rsid w:val="00DF757B"/>
    <w:rsid w:val="00E00CF8"/>
    <w:rsid w:val="00E045B5"/>
    <w:rsid w:val="00E12118"/>
    <w:rsid w:val="00E1224D"/>
    <w:rsid w:val="00E1357B"/>
    <w:rsid w:val="00E21533"/>
    <w:rsid w:val="00E23E03"/>
    <w:rsid w:val="00E256F2"/>
    <w:rsid w:val="00E301B8"/>
    <w:rsid w:val="00E3305B"/>
    <w:rsid w:val="00E368F9"/>
    <w:rsid w:val="00E412D4"/>
    <w:rsid w:val="00E427BD"/>
    <w:rsid w:val="00E44B82"/>
    <w:rsid w:val="00E4596E"/>
    <w:rsid w:val="00E47A5E"/>
    <w:rsid w:val="00E51775"/>
    <w:rsid w:val="00E52308"/>
    <w:rsid w:val="00E528FE"/>
    <w:rsid w:val="00E55B07"/>
    <w:rsid w:val="00E564D1"/>
    <w:rsid w:val="00E5693F"/>
    <w:rsid w:val="00E57308"/>
    <w:rsid w:val="00E575B2"/>
    <w:rsid w:val="00E62906"/>
    <w:rsid w:val="00E63B46"/>
    <w:rsid w:val="00E65040"/>
    <w:rsid w:val="00E655FC"/>
    <w:rsid w:val="00E702BF"/>
    <w:rsid w:val="00E741CB"/>
    <w:rsid w:val="00E80A33"/>
    <w:rsid w:val="00E8472F"/>
    <w:rsid w:val="00E90F93"/>
    <w:rsid w:val="00E94042"/>
    <w:rsid w:val="00E95614"/>
    <w:rsid w:val="00EA0EC0"/>
    <w:rsid w:val="00EA27EA"/>
    <w:rsid w:val="00EA4367"/>
    <w:rsid w:val="00EB387F"/>
    <w:rsid w:val="00EB41E7"/>
    <w:rsid w:val="00EB6F54"/>
    <w:rsid w:val="00EC0333"/>
    <w:rsid w:val="00EC1E59"/>
    <w:rsid w:val="00EC68D8"/>
    <w:rsid w:val="00EC773A"/>
    <w:rsid w:val="00ED2FD3"/>
    <w:rsid w:val="00ED49A1"/>
    <w:rsid w:val="00ED6082"/>
    <w:rsid w:val="00ED675B"/>
    <w:rsid w:val="00EE0D9A"/>
    <w:rsid w:val="00EE2B58"/>
    <w:rsid w:val="00EE2E38"/>
    <w:rsid w:val="00EE581D"/>
    <w:rsid w:val="00EF02C0"/>
    <w:rsid w:val="00EF2A15"/>
    <w:rsid w:val="00F025BF"/>
    <w:rsid w:val="00F03EF3"/>
    <w:rsid w:val="00F05220"/>
    <w:rsid w:val="00F06B38"/>
    <w:rsid w:val="00F076FA"/>
    <w:rsid w:val="00F125BB"/>
    <w:rsid w:val="00F200A7"/>
    <w:rsid w:val="00F23771"/>
    <w:rsid w:val="00F2444F"/>
    <w:rsid w:val="00F266A1"/>
    <w:rsid w:val="00F32AFB"/>
    <w:rsid w:val="00F337F8"/>
    <w:rsid w:val="00F357AA"/>
    <w:rsid w:val="00F36897"/>
    <w:rsid w:val="00F37D32"/>
    <w:rsid w:val="00F40BD3"/>
    <w:rsid w:val="00F51706"/>
    <w:rsid w:val="00F525E9"/>
    <w:rsid w:val="00F52D8A"/>
    <w:rsid w:val="00F53D4A"/>
    <w:rsid w:val="00F542F8"/>
    <w:rsid w:val="00F56E58"/>
    <w:rsid w:val="00F63CF6"/>
    <w:rsid w:val="00F63E46"/>
    <w:rsid w:val="00F66F46"/>
    <w:rsid w:val="00F67FA8"/>
    <w:rsid w:val="00F73869"/>
    <w:rsid w:val="00F747BF"/>
    <w:rsid w:val="00F75381"/>
    <w:rsid w:val="00F771AE"/>
    <w:rsid w:val="00F81674"/>
    <w:rsid w:val="00F87BE2"/>
    <w:rsid w:val="00F904AF"/>
    <w:rsid w:val="00F90F23"/>
    <w:rsid w:val="00F9160C"/>
    <w:rsid w:val="00F920E8"/>
    <w:rsid w:val="00FA3872"/>
    <w:rsid w:val="00FA459E"/>
    <w:rsid w:val="00FB02B3"/>
    <w:rsid w:val="00FB258C"/>
    <w:rsid w:val="00FB56D2"/>
    <w:rsid w:val="00FB5EE4"/>
    <w:rsid w:val="00FB7AC9"/>
    <w:rsid w:val="00FC4151"/>
    <w:rsid w:val="00FC4A1C"/>
    <w:rsid w:val="00FC57FA"/>
    <w:rsid w:val="00FD1037"/>
    <w:rsid w:val="00FD4108"/>
    <w:rsid w:val="00FD418C"/>
    <w:rsid w:val="00FD5627"/>
    <w:rsid w:val="00FD7281"/>
    <w:rsid w:val="00FE33C7"/>
    <w:rsid w:val="00FE7591"/>
    <w:rsid w:val="00FF0EDA"/>
    <w:rsid w:val="00FF20D4"/>
    <w:rsid w:val="00FF534F"/>
    <w:rsid w:val="00FF6F23"/>
    <w:rsid w:val="00FF7D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60B03"/>
  <w14:defaultImageDpi w14:val="300"/>
  <w15:docId w15:val="{8CA930E5-EF6C-1D44-AE38-135C817E3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4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469"/>
    <w:pPr>
      <w:ind w:left="720"/>
      <w:contextualSpacing/>
    </w:pPr>
  </w:style>
  <w:style w:type="table" w:styleId="TableGrid">
    <w:name w:val="Table Grid"/>
    <w:basedOn w:val="TableNormal"/>
    <w:uiPriority w:val="59"/>
    <w:rsid w:val="00CA6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CA646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BalloonText">
    <w:name w:val="Balloon Text"/>
    <w:basedOn w:val="Normal"/>
    <w:link w:val="BalloonTextChar"/>
    <w:uiPriority w:val="99"/>
    <w:semiHidden/>
    <w:unhideWhenUsed/>
    <w:rsid w:val="00FF6F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6F23"/>
    <w:rPr>
      <w:rFonts w:ascii="Lucida Grande" w:hAnsi="Lucida Grande" w:cs="Lucida Grande"/>
      <w:sz w:val="18"/>
      <w:szCs w:val="18"/>
    </w:rPr>
  </w:style>
  <w:style w:type="character" w:styleId="Hyperlink">
    <w:name w:val="Hyperlink"/>
    <w:basedOn w:val="DefaultParagraphFont"/>
    <w:uiPriority w:val="99"/>
    <w:unhideWhenUsed/>
    <w:rsid w:val="003912F7"/>
    <w:rPr>
      <w:color w:val="0000FF"/>
      <w:u w:val="single"/>
    </w:rPr>
  </w:style>
  <w:style w:type="paragraph" w:styleId="Footer">
    <w:name w:val="footer"/>
    <w:basedOn w:val="Normal"/>
    <w:link w:val="FooterChar"/>
    <w:uiPriority w:val="99"/>
    <w:unhideWhenUsed/>
    <w:rsid w:val="00184437"/>
    <w:pPr>
      <w:tabs>
        <w:tab w:val="center" w:pos="4320"/>
        <w:tab w:val="right" w:pos="8640"/>
      </w:tabs>
    </w:pPr>
  </w:style>
  <w:style w:type="character" w:customStyle="1" w:styleId="FooterChar">
    <w:name w:val="Footer Char"/>
    <w:basedOn w:val="DefaultParagraphFont"/>
    <w:link w:val="Footer"/>
    <w:uiPriority w:val="99"/>
    <w:rsid w:val="00184437"/>
  </w:style>
  <w:style w:type="character" w:styleId="PageNumber">
    <w:name w:val="page number"/>
    <w:basedOn w:val="DefaultParagraphFont"/>
    <w:uiPriority w:val="99"/>
    <w:semiHidden/>
    <w:unhideWhenUsed/>
    <w:rsid w:val="00184437"/>
  </w:style>
  <w:style w:type="paragraph" w:styleId="Header">
    <w:name w:val="header"/>
    <w:basedOn w:val="Normal"/>
    <w:link w:val="HeaderChar"/>
    <w:uiPriority w:val="99"/>
    <w:unhideWhenUsed/>
    <w:rsid w:val="009D6E8F"/>
    <w:pPr>
      <w:tabs>
        <w:tab w:val="center" w:pos="4320"/>
        <w:tab w:val="right" w:pos="8640"/>
      </w:tabs>
    </w:pPr>
  </w:style>
  <w:style w:type="character" w:customStyle="1" w:styleId="HeaderChar">
    <w:name w:val="Header Char"/>
    <w:basedOn w:val="DefaultParagraphFont"/>
    <w:link w:val="Header"/>
    <w:uiPriority w:val="99"/>
    <w:rsid w:val="009D6E8F"/>
  </w:style>
  <w:style w:type="character" w:styleId="CommentReference">
    <w:name w:val="annotation reference"/>
    <w:basedOn w:val="DefaultParagraphFont"/>
    <w:uiPriority w:val="99"/>
    <w:semiHidden/>
    <w:unhideWhenUsed/>
    <w:rsid w:val="00451632"/>
    <w:rPr>
      <w:sz w:val="16"/>
      <w:szCs w:val="16"/>
    </w:rPr>
  </w:style>
  <w:style w:type="paragraph" w:styleId="CommentText">
    <w:name w:val="annotation text"/>
    <w:basedOn w:val="Normal"/>
    <w:link w:val="CommentTextChar"/>
    <w:uiPriority w:val="99"/>
    <w:unhideWhenUsed/>
    <w:rsid w:val="00451632"/>
    <w:rPr>
      <w:sz w:val="20"/>
      <w:szCs w:val="20"/>
    </w:rPr>
  </w:style>
  <w:style w:type="character" w:customStyle="1" w:styleId="CommentTextChar">
    <w:name w:val="Comment Text Char"/>
    <w:basedOn w:val="DefaultParagraphFont"/>
    <w:link w:val="CommentText"/>
    <w:uiPriority w:val="99"/>
    <w:rsid w:val="00451632"/>
    <w:rPr>
      <w:sz w:val="20"/>
      <w:szCs w:val="20"/>
    </w:rPr>
  </w:style>
  <w:style w:type="paragraph" w:styleId="CommentSubject">
    <w:name w:val="annotation subject"/>
    <w:basedOn w:val="CommentText"/>
    <w:next w:val="CommentText"/>
    <w:link w:val="CommentSubjectChar"/>
    <w:uiPriority w:val="99"/>
    <w:semiHidden/>
    <w:unhideWhenUsed/>
    <w:rsid w:val="00451632"/>
    <w:rPr>
      <w:b/>
      <w:bCs/>
    </w:rPr>
  </w:style>
  <w:style w:type="character" w:customStyle="1" w:styleId="CommentSubjectChar">
    <w:name w:val="Comment Subject Char"/>
    <w:basedOn w:val="CommentTextChar"/>
    <w:link w:val="CommentSubject"/>
    <w:uiPriority w:val="99"/>
    <w:semiHidden/>
    <w:rsid w:val="00451632"/>
    <w:rPr>
      <w:b/>
      <w:bCs/>
      <w:sz w:val="20"/>
      <w:szCs w:val="20"/>
    </w:rPr>
  </w:style>
  <w:style w:type="character" w:styleId="UnresolvedMention">
    <w:name w:val="Unresolved Mention"/>
    <w:basedOn w:val="DefaultParagraphFont"/>
    <w:uiPriority w:val="99"/>
    <w:semiHidden/>
    <w:unhideWhenUsed/>
    <w:rsid w:val="00910A31"/>
    <w:rPr>
      <w:color w:val="605E5C"/>
      <w:shd w:val="clear" w:color="auto" w:fill="E1DFDD"/>
    </w:rPr>
  </w:style>
  <w:style w:type="character" w:customStyle="1" w:styleId="mwe-math-mathml-inline">
    <w:name w:val="mwe-math-mathml-inline"/>
    <w:basedOn w:val="DefaultParagraphFont"/>
    <w:rsid w:val="00351218"/>
  </w:style>
  <w:style w:type="character" w:styleId="FollowedHyperlink">
    <w:name w:val="FollowedHyperlink"/>
    <w:basedOn w:val="DefaultParagraphFont"/>
    <w:uiPriority w:val="99"/>
    <w:semiHidden/>
    <w:unhideWhenUsed/>
    <w:rsid w:val="00D423EA"/>
    <w:rPr>
      <w:color w:val="800080" w:themeColor="followedHyperlink"/>
      <w:u w:val="single"/>
    </w:rPr>
  </w:style>
  <w:style w:type="paragraph" w:styleId="Revision">
    <w:name w:val="Revision"/>
    <w:hidden/>
    <w:uiPriority w:val="99"/>
    <w:semiHidden/>
    <w:rsid w:val="005224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8013218">
      <w:bodyDiv w:val="1"/>
      <w:marLeft w:val="0"/>
      <w:marRight w:val="0"/>
      <w:marTop w:val="0"/>
      <w:marBottom w:val="0"/>
      <w:divBdr>
        <w:top w:val="none" w:sz="0" w:space="0" w:color="auto"/>
        <w:left w:val="none" w:sz="0" w:space="0" w:color="auto"/>
        <w:bottom w:val="none" w:sz="0" w:space="0" w:color="auto"/>
        <w:right w:val="none" w:sz="0" w:space="0" w:color="auto"/>
      </w:divBdr>
    </w:div>
    <w:div w:id="586498012">
      <w:bodyDiv w:val="1"/>
      <w:marLeft w:val="0"/>
      <w:marRight w:val="0"/>
      <w:marTop w:val="0"/>
      <w:marBottom w:val="0"/>
      <w:divBdr>
        <w:top w:val="none" w:sz="0" w:space="0" w:color="auto"/>
        <w:left w:val="none" w:sz="0" w:space="0" w:color="auto"/>
        <w:bottom w:val="none" w:sz="0" w:space="0" w:color="auto"/>
        <w:right w:val="none" w:sz="0" w:space="0" w:color="auto"/>
      </w:divBdr>
    </w:div>
    <w:div w:id="606082257">
      <w:bodyDiv w:val="1"/>
      <w:marLeft w:val="0"/>
      <w:marRight w:val="0"/>
      <w:marTop w:val="0"/>
      <w:marBottom w:val="0"/>
      <w:divBdr>
        <w:top w:val="none" w:sz="0" w:space="0" w:color="auto"/>
        <w:left w:val="none" w:sz="0" w:space="0" w:color="auto"/>
        <w:bottom w:val="none" w:sz="0" w:space="0" w:color="auto"/>
        <w:right w:val="none" w:sz="0" w:space="0" w:color="auto"/>
      </w:divBdr>
    </w:div>
    <w:div w:id="676343442">
      <w:bodyDiv w:val="1"/>
      <w:marLeft w:val="0"/>
      <w:marRight w:val="0"/>
      <w:marTop w:val="0"/>
      <w:marBottom w:val="0"/>
      <w:divBdr>
        <w:top w:val="none" w:sz="0" w:space="0" w:color="auto"/>
        <w:left w:val="none" w:sz="0" w:space="0" w:color="auto"/>
        <w:bottom w:val="none" w:sz="0" w:space="0" w:color="auto"/>
        <w:right w:val="none" w:sz="0" w:space="0" w:color="auto"/>
      </w:divBdr>
    </w:div>
    <w:div w:id="680592752">
      <w:bodyDiv w:val="1"/>
      <w:marLeft w:val="0"/>
      <w:marRight w:val="0"/>
      <w:marTop w:val="0"/>
      <w:marBottom w:val="0"/>
      <w:divBdr>
        <w:top w:val="none" w:sz="0" w:space="0" w:color="auto"/>
        <w:left w:val="none" w:sz="0" w:space="0" w:color="auto"/>
        <w:bottom w:val="none" w:sz="0" w:space="0" w:color="auto"/>
        <w:right w:val="none" w:sz="0" w:space="0" w:color="auto"/>
      </w:divBdr>
    </w:div>
    <w:div w:id="14643492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3" Type="http://schemas.openxmlformats.org/officeDocument/2006/relationships/hyperlink" Target="https://winnipeg.ca/waterandwaste/sewage/treatmentPlant/default.stm" TargetMode="External"/><Relationship Id="rId7" Type="http://schemas.openxmlformats.org/officeDocument/2006/relationships/hyperlink" Target="https://jvi.asm.org/content/88/5/2452" TargetMode="External"/><Relationship Id="rId2" Type="http://schemas.openxmlformats.org/officeDocument/2006/relationships/image" Target="media/image15.tiff"/><Relationship Id="rId1" Type="http://schemas.openxmlformats.org/officeDocument/2006/relationships/hyperlink" Target="https://www.ncbi.nlm.nih.gov/tools/primer-blast/" TargetMode="External"/><Relationship Id="rId6" Type="http://schemas.openxmlformats.org/officeDocument/2006/relationships/hyperlink" Target="https://jvi.asm.org/content/88/5/2452" TargetMode="External"/><Relationship Id="rId5" Type="http://schemas.openxmlformats.org/officeDocument/2006/relationships/hyperlink" Target="https://www.sciencedirect.com/science/article/abs/pii/S0043135418305268" TargetMode="External"/><Relationship Id="rId4" Type="http://schemas.openxmlformats.org/officeDocument/2006/relationships/hyperlink" Target="https://www.nature.com/articles/s41545-018-0019-5"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6.png"/><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limate.weather.gc.ca/historical_data/search_historic_data_e.html"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3.png"/><Relationship Id="rId49"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doi.org/10.1111/j.1365-2672.2011.04954.x" TargetMode="External"/><Relationship Id="rId8" Type="http://schemas.openxmlformats.org/officeDocument/2006/relationships/comments" Target="comment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75AA6-DD71-8046-BAB4-25AA1AED0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5417</TotalTime>
  <Pages>29</Pages>
  <Words>7775</Words>
  <Characters>44323</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Garcia</dc:creator>
  <cp:keywords/>
  <dc:description/>
  <cp:lastModifiedBy>Tri Le</cp:lastModifiedBy>
  <cp:revision>1039</cp:revision>
  <cp:lastPrinted>2020-04-04T18:05:00Z</cp:lastPrinted>
  <dcterms:created xsi:type="dcterms:W3CDTF">2020-04-04T18:05:00Z</dcterms:created>
  <dcterms:modified xsi:type="dcterms:W3CDTF">2021-07-13T01:32:00Z</dcterms:modified>
</cp:coreProperties>
</file>